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83E103" w14:textId="59697D2D" w:rsidR="001A1645" w:rsidRPr="00D70526" w:rsidRDefault="008B1BC7" w:rsidP="00F80E1E">
      <w:pPr>
        <w:rPr>
          <w:sz w:val="28"/>
          <w:szCs w:val="28"/>
        </w:rPr>
      </w:pPr>
      <w:r w:rsidRPr="00D70526">
        <w:rPr>
          <w:sz w:val="28"/>
          <w:szCs w:val="28"/>
        </w:rPr>
        <w:t>DATE-</w:t>
      </w:r>
      <w:r w:rsidR="00D70526" w:rsidRPr="00D70526">
        <w:rPr>
          <w:sz w:val="28"/>
          <w:szCs w:val="28"/>
        </w:rPr>
        <w:t>04/07/25</w:t>
      </w:r>
      <w:r w:rsidR="00D70526">
        <w:rPr>
          <w:sz w:val="28"/>
          <w:szCs w:val="28"/>
        </w:rPr>
        <w:t xml:space="preserve"> </w:t>
      </w:r>
      <w:r w:rsidR="00F80E1E">
        <w:rPr>
          <w:sz w:val="28"/>
          <w:szCs w:val="28"/>
        </w:rPr>
        <w:t xml:space="preserve">                                    </w:t>
      </w:r>
      <w:r w:rsidR="00D70526">
        <w:rPr>
          <w:sz w:val="28"/>
          <w:szCs w:val="28"/>
        </w:rPr>
        <w:t>DAY-</w:t>
      </w:r>
      <w:r w:rsidR="00F80E1E">
        <w:rPr>
          <w:sz w:val="28"/>
          <w:szCs w:val="28"/>
        </w:rPr>
        <w:t>01</w:t>
      </w:r>
    </w:p>
    <w:p w14:paraId="3EF11089" w14:textId="38462EF3" w:rsidR="00D56DFF" w:rsidRDefault="006E2701">
      <w:proofErr w:type="gramStart"/>
      <w:r>
        <w:t>AIM :</w:t>
      </w:r>
      <w:proofErr w:type="gramEnd"/>
      <w:r>
        <w:t xml:space="preserve"> BASICS OF HTML – </w:t>
      </w:r>
      <w:proofErr w:type="gramStart"/>
      <w:r>
        <w:t>EDITORS ,</w:t>
      </w:r>
      <w:proofErr w:type="gramEnd"/>
      <w:r>
        <w:t xml:space="preserve"> </w:t>
      </w:r>
      <w:proofErr w:type="gramStart"/>
      <w:r>
        <w:t>ELEMENTS ,</w:t>
      </w:r>
      <w:proofErr w:type="gramEnd"/>
      <w:r>
        <w:t xml:space="preserve"> </w:t>
      </w:r>
      <w:proofErr w:type="gramStart"/>
      <w:r>
        <w:t>ATTRIBUTES ,</w:t>
      </w:r>
      <w:proofErr w:type="gramEnd"/>
      <w:r>
        <w:t xml:space="preserve"> </w:t>
      </w:r>
      <w:proofErr w:type="gramStart"/>
      <w:r>
        <w:t>HEADINGS ,</w:t>
      </w:r>
      <w:proofErr w:type="gramEnd"/>
      <w:r>
        <w:t xml:space="preserve"> </w:t>
      </w:r>
      <w:proofErr w:type="gramStart"/>
      <w:r>
        <w:t>PARAGRAPH</w:t>
      </w:r>
      <w:r w:rsidR="00CD74F6">
        <w:t xml:space="preserve"> ,</w:t>
      </w:r>
      <w:r>
        <w:t>STYLES</w:t>
      </w:r>
      <w:proofErr w:type="gramEnd"/>
      <w:r>
        <w:t xml:space="preserve"> . </w:t>
      </w:r>
    </w:p>
    <w:p w14:paraId="6E751B5A" w14:textId="77777777" w:rsidR="006E2701" w:rsidRDefault="006E2701"/>
    <w:p w14:paraId="518A9751" w14:textId="77777777" w:rsidR="000224BB" w:rsidRPr="000224BB" w:rsidRDefault="00CD74F6" w:rsidP="000224BB">
      <w:r>
        <w:t xml:space="preserve">HTML </w:t>
      </w:r>
      <w:proofErr w:type="gramStart"/>
      <w:r w:rsidR="006E2701">
        <w:t>EDITORS :</w:t>
      </w:r>
      <w:proofErr w:type="gramEnd"/>
      <w:r w:rsidR="006E2701">
        <w:t xml:space="preserve"> </w:t>
      </w:r>
      <w:r w:rsidR="000224BB" w:rsidRPr="000224BB">
        <w:t>HTML editors are tools used to write and edit HTML code for creating web pages. They come in two main types:</w:t>
      </w:r>
    </w:p>
    <w:p w14:paraId="094E1521" w14:textId="065331F5" w:rsidR="000224BB" w:rsidRPr="000224BB" w:rsidRDefault="001259FE" w:rsidP="003C2DD0">
      <w:pPr>
        <w:spacing w:line="240" w:lineRule="auto"/>
      </w:pPr>
      <w:r>
        <w:rPr>
          <w:b/>
          <w:bCs/>
        </w:rPr>
        <w:t xml:space="preserve">        </w:t>
      </w:r>
      <w:r w:rsidR="000224BB" w:rsidRPr="000224BB">
        <w:rPr>
          <w:b/>
          <w:bCs/>
        </w:rPr>
        <w:t>Popular Editors:</w:t>
      </w:r>
    </w:p>
    <w:p w14:paraId="138D4425" w14:textId="77777777" w:rsidR="000224BB" w:rsidRPr="000224BB" w:rsidRDefault="000224BB" w:rsidP="003C2DD0">
      <w:pPr>
        <w:numPr>
          <w:ilvl w:val="0"/>
          <w:numId w:val="2"/>
        </w:numPr>
        <w:spacing w:line="240" w:lineRule="auto"/>
      </w:pPr>
      <w:r w:rsidRPr="000224BB">
        <w:t>VS Code (very popular, smart features)</w:t>
      </w:r>
    </w:p>
    <w:p w14:paraId="2D7BF8EA" w14:textId="77777777" w:rsidR="000224BB" w:rsidRPr="000224BB" w:rsidRDefault="000224BB" w:rsidP="003C2DD0">
      <w:pPr>
        <w:numPr>
          <w:ilvl w:val="0"/>
          <w:numId w:val="2"/>
        </w:numPr>
        <w:spacing w:line="240" w:lineRule="auto"/>
      </w:pPr>
      <w:r w:rsidRPr="000224BB">
        <w:t>Sublime Text (lightweight, fast)</w:t>
      </w:r>
    </w:p>
    <w:p w14:paraId="0808E8B3" w14:textId="77777777" w:rsidR="000224BB" w:rsidRPr="000224BB" w:rsidRDefault="000224BB" w:rsidP="003C2DD0">
      <w:pPr>
        <w:numPr>
          <w:ilvl w:val="0"/>
          <w:numId w:val="2"/>
        </w:numPr>
        <w:spacing w:line="240" w:lineRule="auto"/>
      </w:pPr>
      <w:r w:rsidRPr="000224BB">
        <w:t>Notepad++ (simple, user-friendly)</w:t>
      </w:r>
    </w:p>
    <w:p w14:paraId="58D3DDA3" w14:textId="77777777" w:rsidR="000224BB" w:rsidRPr="000224BB" w:rsidRDefault="000224BB" w:rsidP="003C2DD0">
      <w:pPr>
        <w:numPr>
          <w:ilvl w:val="0"/>
          <w:numId w:val="2"/>
        </w:numPr>
        <w:spacing w:line="240" w:lineRule="auto"/>
      </w:pPr>
      <w:r w:rsidRPr="000224BB">
        <w:t>Atom (customizable, open source)</w:t>
      </w:r>
    </w:p>
    <w:p w14:paraId="52EAA269" w14:textId="77777777" w:rsidR="000224BB" w:rsidRDefault="000224BB" w:rsidP="003C2DD0">
      <w:pPr>
        <w:numPr>
          <w:ilvl w:val="0"/>
          <w:numId w:val="2"/>
        </w:numPr>
        <w:spacing w:line="240" w:lineRule="auto"/>
      </w:pPr>
      <w:r w:rsidRPr="000224BB">
        <w:t>Brackets (designed for web development)</w:t>
      </w:r>
    </w:p>
    <w:p w14:paraId="72D75E8E" w14:textId="7C8A10E1" w:rsidR="00322020" w:rsidRDefault="00245AC1" w:rsidP="00054EC1">
      <w:pPr>
        <w:spacing w:after="0" w:line="240" w:lineRule="auto"/>
      </w:pPr>
      <w:proofErr w:type="gramStart"/>
      <w:r>
        <w:t>ELEMENTS :</w:t>
      </w:r>
      <w:proofErr w:type="gramEnd"/>
      <w:r w:rsidR="00322020" w:rsidRPr="00322020">
        <w:rPr>
          <w:rFonts w:ascii="Times New Roman" w:eastAsia="Times New Roman" w:hAnsi="Times New Roman" w:cs="Times New Roman"/>
          <w:kern w:val="0"/>
          <w:lang w:eastAsia="en-IN"/>
          <w14:ligatures w14:val="none"/>
        </w:rPr>
        <w:t xml:space="preserve"> </w:t>
      </w:r>
      <w:r w:rsidR="00322020" w:rsidRPr="00322020">
        <w:t xml:space="preserve">An </w:t>
      </w:r>
      <w:r w:rsidR="00322020" w:rsidRPr="00322020">
        <w:rPr>
          <w:b/>
          <w:bCs/>
        </w:rPr>
        <w:t>HTML element</w:t>
      </w:r>
      <w:r w:rsidR="00322020" w:rsidRPr="00322020">
        <w:t xml:space="preserve"> is a building block of web pages. It defines the structure and content.</w:t>
      </w:r>
    </w:p>
    <w:p w14:paraId="4B181CD8" w14:textId="77777777" w:rsidR="0076175C" w:rsidRPr="0076175C" w:rsidRDefault="0076175C" w:rsidP="00054EC1">
      <w:pPr>
        <w:numPr>
          <w:ilvl w:val="0"/>
          <w:numId w:val="3"/>
        </w:numPr>
        <w:spacing w:after="0"/>
      </w:pPr>
      <w:r w:rsidRPr="0076175C">
        <w:rPr>
          <w:b/>
          <w:bCs/>
        </w:rPr>
        <w:t>Structural Elements</w:t>
      </w:r>
      <w:r w:rsidRPr="0076175C">
        <w:br/>
        <w:t>Define layout/sections</w:t>
      </w:r>
    </w:p>
    <w:p w14:paraId="77176D85" w14:textId="77777777" w:rsidR="0076175C" w:rsidRPr="0076175C" w:rsidRDefault="0076175C" w:rsidP="00054EC1">
      <w:pPr>
        <w:numPr>
          <w:ilvl w:val="1"/>
          <w:numId w:val="3"/>
        </w:numPr>
        <w:spacing w:after="0"/>
      </w:pPr>
      <w:r w:rsidRPr="0076175C">
        <w:t>&lt;html&gt;, &lt;head&gt;, &lt;body&gt;, &lt;div&gt;, &lt;section&gt;, &lt;header&gt;, &lt;footer&gt;</w:t>
      </w:r>
    </w:p>
    <w:p w14:paraId="58D18C76" w14:textId="77777777" w:rsidR="0076175C" w:rsidRPr="0076175C" w:rsidRDefault="0076175C" w:rsidP="00054EC1">
      <w:pPr>
        <w:numPr>
          <w:ilvl w:val="0"/>
          <w:numId w:val="3"/>
        </w:numPr>
        <w:spacing w:after="0"/>
      </w:pPr>
      <w:r w:rsidRPr="0076175C">
        <w:rPr>
          <w:b/>
          <w:bCs/>
        </w:rPr>
        <w:t>Text Formatting Elements</w:t>
      </w:r>
      <w:r w:rsidRPr="0076175C">
        <w:br/>
        <w:t>Style and format text</w:t>
      </w:r>
    </w:p>
    <w:p w14:paraId="7A068286" w14:textId="77777777" w:rsidR="0076175C" w:rsidRPr="0076175C" w:rsidRDefault="0076175C" w:rsidP="00054EC1">
      <w:pPr>
        <w:numPr>
          <w:ilvl w:val="1"/>
          <w:numId w:val="3"/>
        </w:numPr>
        <w:spacing w:after="0"/>
      </w:pPr>
      <w:r w:rsidRPr="0076175C">
        <w:t>&lt;h1&gt; to &lt;h6&gt;, &lt;p&gt;, &lt;strong&gt;, &lt;</w:t>
      </w:r>
      <w:proofErr w:type="spellStart"/>
      <w:r w:rsidRPr="0076175C">
        <w:t>em</w:t>
      </w:r>
      <w:proofErr w:type="spellEnd"/>
      <w:r w:rsidRPr="0076175C">
        <w:t>&gt;, &lt;</w:t>
      </w:r>
      <w:proofErr w:type="spellStart"/>
      <w:r w:rsidRPr="0076175C">
        <w:t>br</w:t>
      </w:r>
      <w:proofErr w:type="spellEnd"/>
      <w:r w:rsidRPr="0076175C">
        <w:t>&gt;, &lt;span&gt;</w:t>
      </w:r>
    </w:p>
    <w:p w14:paraId="66CA51F4" w14:textId="77777777" w:rsidR="0076175C" w:rsidRPr="0076175C" w:rsidRDefault="0076175C" w:rsidP="00054EC1">
      <w:pPr>
        <w:numPr>
          <w:ilvl w:val="0"/>
          <w:numId w:val="3"/>
        </w:numPr>
        <w:spacing w:after="0"/>
      </w:pPr>
      <w:r w:rsidRPr="0076175C">
        <w:rPr>
          <w:b/>
          <w:bCs/>
        </w:rPr>
        <w:t>Form Elements</w:t>
      </w:r>
      <w:r w:rsidRPr="0076175C">
        <w:br/>
        <w:t>Take user input</w:t>
      </w:r>
    </w:p>
    <w:p w14:paraId="7AB6E078" w14:textId="77777777" w:rsidR="0076175C" w:rsidRPr="0076175C" w:rsidRDefault="0076175C" w:rsidP="00054EC1">
      <w:pPr>
        <w:numPr>
          <w:ilvl w:val="1"/>
          <w:numId w:val="3"/>
        </w:numPr>
        <w:spacing w:after="0"/>
      </w:pPr>
      <w:r w:rsidRPr="0076175C">
        <w:t>&lt;form&gt;, &lt;input&gt;, &lt;</w:t>
      </w:r>
      <w:proofErr w:type="spellStart"/>
      <w:r w:rsidRPr="0076175C">
        <w:t>textarea</w:t>
      </w:r>
      <w:proofErr w:type="spellEnd"/>
      <w:r w:rsidRPr="0076175C">
        <w:t>&gt;, &lt;button&gt;, &lt;label&gt;, &lt;select&gt;</w:t>
      </w:r>
    </w:p>
    <w:p w14:paraId="54CE4BD6" w14:textId="77777777" w:rsidR="0076175C" w:rsidRPr="0076175C" w:rsidRDefault="0076175C" w:rsidP="00054EC1">
      <w:pPr>
        <w:numPr>
          <w:ilvl w:val="0"/>
          <w:numId w:val="3"/>
        </w:numPr>
        <w:spacing w:after="0"/>
      </w:pPr>
      <w:r w:rsidRPr="0076175C">
        <w:rPr>
          <w:b/>
          <w:bCs/>
        </w:rPr>
        <w:t>List Elements</w:t>
      </w:r>
      <w:r w:rsidRPr="0076175C">
        <w:br/>
        <w:t>Create lists</w:t>
      </w:r>
    </w:p>
    <w:p w14:paraId="09402E7B" w14:textId="77777777" w:rsidR="0076175C" w:rsidRPr="0076175C" w:rsidRDefault="0076175C" w:rsidP="0076175C">
      <w:pPr>
        <w:numPr>
          <w:ilvl w:val="1"/>
          <w:numId w:val="3"/>
        </w:numPr>
      </w:pPr>
      <w:r w:rsidRPr="0076175C">
        <w:t>&lt;ul&gt;, &lt;</w:t>
      </w:r>
      <w:proofErr w:type="spellStart"/>
      <w:r w:rsidRPr="0076175C">
        <w:t>ol</w:t>
      </w:r>
      <w:proofErr w:type="spellEnd"/>
      <w:r w:rsidRPr="0076175C">
        <w:t>&gt;, &lt;li&gt;, &lt;dl&gt;, &lt;dt&gt;, &lt;dd&gt;</w:t>
      </w:r>
    </w:p>
    <w:p w14:paraId="7E43E113" w14:textId="77777777" w:rsidR="0076175C" w:rsidRPr="0076175C" w:rsidRDefault="0076175C" w:rsidP="0076175C">
      <w:pPr>
        <w:numPr>
          <w:ilvl w:val="0"/>
          <w:numId w:val="3"/>
        </w:numPr>
      </w:pPr>
      <w:r w:rsidRPr="0076175C">
        <w:rPr>
          <w:b/>
          <w:bCs/>
        </w:rPr>
        <w:t>Link and Media Elements</w:t>
      </w:r>
      <w:r w:rsidRPr="0076175C">
        <w:br/>
        <w:t>Add links and multimedia</w:t>
      </w:r>
    </w:p>
    <w:p w14:paraId="0D1E7F2E" w14:textId="77777777" w:rsidR="0076175C" w:rsidRPr="0076175C" w:rsidRDefault="0076175C" w:rsidP="0076175C">
      <w:pPr>
        <w:numPr>
          <w:ilvl w:val="1"/>
          <w:numId w:val="3"/>
        </w:numPr>
      </w:pPr>
      <w:r w:rsidRPr="0076175C">
        <w:t>&lt;a&gt;, &lt;</w:t>
      </w:r>
      <w:proofErr w:type="spellStart"/>
      <w:r w:rsidRPr="0076175C">
        <w:t>img</w:t>
      </w:r>
      <w:proofErr w:type="spellEnd"/>
      <w:r w:rsidRPr="0076175C">
        <w:t>&gt;, &lt;video&gt;, &lt;audio&gt;, &lt;</w:t>
      </w:r>
      <w:proofErr w:type="spellStart"/>
      <w:r w:rsidRPr="0076175C">
        <w:t>iframe</w:t>
      </w:r>
      <w:proofErr w:type="spellEnd"/>
      <w:r w:rsidRPr="0076175C">
        <w:t>&gt;</w:t>
      </w:r>
    </w:p>
    <w:p w14:paraId="6601C321" w14:textId="77777777" w:rsidR="0076175C" w:rsidRPr="0076175C" w:rsidRDefault="0076175C" w:rsidP="0076175C">
      <w:pPr>
        <w:numPr>
          <w:ilvl w:val="0"/>
          <w:numId w:val="3"/>
        </w:numPr>
      </w:pPr>
      <w:r w:rsidRPr="0076175C">
        <w:rPr>
          <w:b/>
          <w:bCs/>
        </w:rPr>
        <w:t>Table Elements</w:t>
      </w:r>
      <w:r w:rsidRPr="0076175C">
        <w:br/>
        <w:t>Create tables</w:t>
      </w:r>
    </w:p>
    <w:p w14:paraId="6CA7A466" w14:textId="77777777" w:rsidR="0076175C" w:rsidRPr="0076175C" w:rsidRDefault="0076175C" w:rsidP="0076175C">
      <w:pPr>
        <w:numPr>
          <w:ilvl w:val="1"/>
          <w:numId w:val="3"/>
        </w:numPr>
      </w:pPr>
      <w:r w:rsidRPr="0076175C">
        <w:lastRenderedPageBreak/>
        <w:t>&lt;table&gt;, &lt;tr&gt;, &lt;td&gt;, &lt;</w:t>
      </w:r>
      <w:proofErr w:type="spellStart"/>
      <w:r w:rsidRPr="0076175C">
        <w:t>th</w:t>
      </w:r>
      <w:proofErr w:type="spellEnd"/>
      <w:r w:rsidRPr="0076175C">
        <w:t>&gt;, &lt;</w:t>
      </w:r>
      <w:proofErr w:type="spellStart"/>
      <w:r w:rsidRPr="0076175C">
        <w:t>thead</w:t>
      </w:r>
      <w:proofErr w:type="spellEnd"/>
      <w:r w:rsidRPr="0076175C">
        <w:t>&gt;, &lt;</w:t>
      </w:r>
      <w:proofErr w:type="spellStart"/>
      <w:r w:rsidRPr="0076175C">
        <w:t>tbody</w:t>
      </w:r>
      <w:proofErr w:type="spellEnd"/>
      <w:r w:rsidRPr="0076175C">
        <w:t>&gt;</w:t>
      </w:r>
    </w:p>
    <w:p w14:paraId="765ACDF8" w14:textId="77777777" w:rsidR="0076175C" w:rsidRPr="0076175C" w:rsidRDefault="0076175C" w:rsidP="0076175C">
      <w:pPr>
        <w:numPr>
          <w:ilvl w:val="0"/>
          <w:numId w:val="3"/>
        </w:numPr>
      </w:pPr>
      <w:r w:rsidRPr="0076175C">
        <w:rPr>
          <w:b/>
          <w:bCs/>
        </w:rPr>
        <w:t>Empty (Void) Elements</w:t>
      </w:r>
      <w:r w:rsidRPr="0076175C">
        <w:br/>
        <w:t>No closing tag</w:t>
      </w:r>
    </w:p>
    <w:p w14:paraId="149C991C" w14:textId="77777777" w:rsidR="0076175C" w:rsidRPr="0076175C" w:rsidRDefault="0076175C" w:rsidP="0076175C">
      <w:pPr>
        <w:numPr>
          <w:ilvl w:val="1"/>
          <w:numId w:val="3"/>
        </w:numPr>
      </w:pPr>
      <w:r w:rsidRPr="0076175C">
        <w:t>&lt;</w:t>
      </w:r>
      <w:proofErr w:type="spellStart"/>
      <w:r w:rsidRPr="0076175C">
        <w:t>br</w:t>
      </w:r>
      <w:proofErr w:type="spellEnd"/>
      <w:r w:rsidRPr="0076175C">
        <w:t>&gt;, &lt;</w:t>
      </w:r>
      <w:proofErr w:type="spellStart"/>
      <w:r w:rsidRPr="0076175C">
        <w:t>img</w:t>
      </w:r>
      <w:proofErr w:type="spellEnd"/>
      <w:r w:rsidRPr="0076175C">
        <w:t>&gt;, &lt;hr&gt;, &lt;meta&gt;, &lt;input&gt;, &lt;link&gt;</w:t>
      </w:r>
    </w:p>
    <w:p w14:paraId="0DDC9E2A" w14:textId="2454AE2B" w:rsidR="00322020" w:rsidRDefault="003D49A4" w:rsidP="00322020">
      <w:proofErr w:type="gramStart"/>
      <w:r>
        <w:t>ATTRIBUTES :</w:t>
      </w:r>
      <w:proofErr w:type="gramEnd"/>
      <w:r>
        <w:t xml:space="preserve"> </w:t>
      </w:r>
      <w:r w:rsidRPr="003D49A4">
        <w:rPr>
          <w:b/>
          <w:bCs/>
        </w:rPr>
        <w:t>Attributes</w:t>
      </w:r>
      <w:r w:rsidRPr="003D49A4">
        <w:t xml:space="preserve"> provide </w:t>
      </w:r>
      <w:r w:rsidRPr="003D49A4">
        <w:rPr>
          <w:b/>
          <w:bCs/>
        </w:rPr>
        <w:t>extra information</w:t>
      </w:r>
      <w:r w:rsidRPr="003D49A4">
        <w:t xml:space="preserve"> about HTML elements. They are always written in the </w:t>
      </w:r>
      <w:r w:rsidRPr="003D49A4">
        <w:rPr>
          <w:b/>
          <w:bCs/>
        </w:rPr>
        <w:t>opening tag</w:t>
      </w:r>
      <w:r w:rsidRPr="003D49A4">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gridCol w:w="1910"/>
        <w:gridCol w:w="3768"/>
      </w:tblGrid>
      <w:tr w:rsidR="00576F69" w:rsidRPr="00576F69" w14:paraId="773B391A" w14:textId="77777777">
        <w:trPr>
          <w:tblHeader/>
          <w:tblCellSpacing w:w="15" w:type="dxa"/>
        </w:trPr>
        <w:tc>
          <w:tcPr>
            <w:tcW w:w="0" w:type="auto"/>
            <w:vAlign w:val="center"/>
            <w:hideMark/>
          </w:tcPr>
          <w:p w14:paraId="0717D70A" w14:textId="77777777" w:rsidR="00576F69" w:rsidRPr="00576F69" w:rsidRDefault="00576F69" w:rsidP="00576F69">
            <w:pPr>
              <w:rPr>
                <w:b/>
                <w:bCs/>
              </w:rPr>
            </w:pPr>
            <w:r w:rsidRPr="00576F69">
              <w:rPr>
                <w:b/>
                <w:bCs/>
              </w:rPr>
              <w:t>Attribute</w:t>
            </w:r>
          </w:p>
        </w:tc>
        <w:tc>
          <w:tcPr>
            <w:tcW w:w="0" w:type="auto"/>
            <w:vAlign w:val="center"/>
            <w:hideMark/>
          </w:tcPr>
          <w:p w14:paraId="38A145B8" w14:textId="77777777" w:rsidR="00576F69" w:rsidRPr="00576F69" w:rsidRDefault="00576F69" w:rsidP="00576F69">
            <w:pPr>
              <w:rPr>
                <w:b/>
                <w:bCs/>
              </w:rPr>
            </w:pPr>
            <w:r w:rsidRPr="00576F69">
              <w:rPr>
                <w:b/>
                <w:bCs/>
              </w:rPr>
              <w:t>Used In</w:t>
            </w:r>
          </w:p>
        </w:tc>
        <w:tc>
          <w:tcPr>
            <w:tcW w:w="0" w:type="auto"/>
            <w:vAlign w:val="center"/>
            <w:hideMark/>
          </w:tcPr>
          <w:p w14:paraId="1DFC6855" w14:textId="77777777" w:rsidR="00576F69" w:rsidRPr="00576F69" w:rsidRDefault="00576F69" w:rsidP="00576F69">
            <w:pPr>
              <w:rPr>
                <w:b/>
                <w:bCs/>
              </w:rPr>
            </w:pPr>
            <w:r w:rsidRPr="00576F69">
              <w:rPr>
                <w:b/>
                <w:bCs/>
              </w:rPr>
              <w:t>Purpose</w:t>
            </w:r>
          </w:p>
        </w:tc>
      </w:tr>
      <w:tr w:rsidR="00576F69" w:rsidRPr="00576F69" w14:paraId="4E8257AE" w14:textId="77777777">
        <w:trPr>
          <w:tblCellSpacing w:w="15" w:type="dxa"/>
        </w:trPr>
        <w:tc>
          <w:tcPr>
            <w:tcW w:w="0" w:type="auto"/>
            <w:vAlign w:val="center"/>
            <w:hideMark/>
          </w:tcPr>
          <w:p w14:paraId="360A8B70" w14:textId="77777777" w:rsidR="00576F69" w:rsidRPr="00576F69" w:rsidRDefault="00576F69" w:rsidP="003C2DD0">
            <w:pPr>
              <w:spacing w:after="0"/>
            </w:pPr>
            <w:proofErr w:type="spellStart"/>
            <w:r w:rsidRPr="00576F69">
              <w:t>href</w:t>
            </w:r>
            <w:proofErr w:type="spellEnd"/>
          </w:p>
        </w:tc>
        <w:tc>
          <w:tcPr>
            <w:tcW w:w="0" w:type="auto"/>
            <w:vAlign w:val="center"/>
            <w:hideMark/>
          </w:tcPr>
          <w:p w14:paraId="4D941E3B" w14:textId="77777777" w:rsidR="00576F69" w:rsidRPr="00576F69" w:rsidRDefault="00576F69" w:rsidP="003C2DD0">
            <w:pPr>
              <w:spacing w:after="0"/>
            </w:pPr>
            <w:r w:rsidRPr="00576F69">
              <w:t>&lt;a&gt;</w:t>
            </w:r>
          </w:p>
        </w:tc>
        <w:tc>
          <w:tcPr>
            <w:tcW w:w="0" w:type="auto"/>
            <w:vAlign w:val="center"/>
            <w:hideMark/>
          </w:tcPr>
          <w:p w14:paraId="46588F68" w14:textId="77777777" w:rsidR="00576F69" w:rsidRPr="00576F69" w:rsidRDefault="00576F69" w:rsidP="003C2DD0">
            <w:pPr>
              <w:spacing w:after="0"/>
            </w:pPr>
            <w:r w:rsidRPr="00576F69">
              <w:t>Specifies link URL</w:t>
            </w:r>
          </w:p>
        </w:tc>
      </w:tr>
      <w:tr w:rsidR="00576F69" w:rsidRPr="00576F69" w14:paraId="721CD780" w14:textId="77777777">
        <w:trPr>
          <w:tblCellSpacing w:w="15" w:type="dxa"/>
        </w:trPr>
        <w:tc>
          <w:tcPr>
            <w:tcW w:w="0" w:type="auto"/>
            <w:vAlign w:val="center"/>
            <w:hideMark/>
          </w:tcPr>
          <w:p w14:paraId="796A9250" w14:textId="77777777" w:rsidR="00576F69" w:rsidRPr="00576F69" w:rsidRDefault="00576F69" w:rsidP="003C2DD0">
            <w:pPr>
              <w:spacing w:after="0"/>
            </w:pPr>
            <w:proofErr w:type="spellStart"/>
            <w:r w:rsidRPr="00576F69">
              <w:t>src</w:t>
            </w:r>
            <w:proofErr w:type="spellEnd"/>
          </w:p>
        </w:tc>
        <w:tc>
          <w:tcPr>
            <w:tcW w:w="0" w:type="auto"/>
            <w:vAlign w:val="center"/>
            <w:hideMark/>
          </w:tcPr>
          <w:p w14:paraId="087BFAAE" w14:textId="77777777" w:rsidR="00576F69" w:rsidRPr="00576F69" w:rsidRDefault="00576F69" w:rsidP="003C2DD0">
            <w:pPr>
              <w:spacing w:after="0"/>
            </w:pPr>
            <w:r w:rsidRPr="00576F69">
              <w:t>&lt;</w:t>
            </w:r>
            <w:proofErr w:type="spellStart"/>
            <w:r w:rsidRPr="00576F69">
              <w:t>img</w:t>
            </w:r>
            <w:proofErr w:type="spellEnd"/>
            <w:r w:rsidRPr="00576F69">
              <w:t>&gt;, &lt;script&gt;</w:t>
            </w:r>
          </w:p>
        </w:tc>
        <w:tc>
          <w:tcPr>
            <w:tcW w:w="0" w:type="auto"/>
            <w:vAlign w:val="center"/>
            <w:hideMark/>
          </w:tcPr>
          <w:p w14:paraId="174CA32E" w14:textId="77777777" w:rsidR="00576F69" w:rsidRPr="00576F69" w:rsidRDefault="00576F69" w:rsidP="003C2DD0">
            <w:pPr>
              <w:spacing w:after="0"/>
            </w:pPr>
            <w:r w:rsidRPr="00576F69">
              <w:t>Image or file source</w:t>
            </w:r>
          </w:p>
        </w:tc>
      </w:tr>
      <w:tr w:rsidR="00576F69" w:rsidRPr="00576F69" w14:paraId="2D3990BC" w14:textId="77777777">
        <w:trPr>
          <w:tblCellSpacing w:w="15" w:type="dxa"/>
        </w:trPr>
        <w:tc>
          <w:tcPr>
            <w:tcW w:w="0" w:type="auto"/>
            <w:vAlign w:val="center"/>
            <w:hideMark/>
          </w:tcPr>
          <w:p w14:paraId="578447C1" w14:textId="77777777" w:rsidR="00576F69" w:rsidRPr="00576F69" w:rsidRDefault="00576F69" w:rsidP="003C2DD0">
            <w:pPr>
              <w:spacing w:after="0"/>
            </w:pPr>
            <w:r w:rsidRPr="00576F69">
              <w:t>alt</w:t>
            </w:r>
          </w:p>
        </w:tc>
        <w:tc>
          <w:tcPr>
            <w:tcW w:w="0" w:type="auto"/>
            <w:vAlign w:val="center"/>
            <w:hideMark/>
          </w:tcPr>
          <w:p w14:paraId="08C19381" w14:textId="77777777" w:rsidR="00576F69" w:rsidRPr="00576F69" w:rsidRDefault="00576F69" w:rsidP="003C2DD0">
            <w:pPr>
              <w:spacing w:after="0"/>
            </w:pPr>
            <w:r w:rsidRPr="00576F69">
              <w:t>&lt;</w:t>
            </w:r>
            <w:proofErr w:type="spellStart"/>
            <w:r w:rsidRPr="00576F69">
              <w:t>img</w:t>
            </w:r>
            <w:proofErr w:type="spellEnd"/>
            <w:r w:rsidRPr="00576F69">
              <w:t>&gt;</w:t>
            </w:r>
          </w:p>
        </w:tc>
        <w:tc>
          <w:tcPr>
            <w:tcW w:w="0" w:type="auto"/>
            <w:vAlign w:val="center"/>
            <w:hideMark/>
          </w:tcPr>
          <w:p w14:paraId="05446DEB" w14:textId="77777777" w:rsidR="00576F69" w:rsidRPr="00576F69" w:rsidRDefault="00576F69" w:rsidP="003C2DD0">
            <w:pPr>
              <w:spacing w:after="0"/>
            </w:pPr>
            <w:r w:rsidRPr="00576F69">
              <w:t>Alternative text if image fails</w:t>
            </w:r>
          </w:p>
        </w:tc>
      </w:tr>
      <w:tr w:rsidR="00576F69" w:rsidRPr="00576F69" w14:paraId="6405F553" w14:textId="77777777">
        <w:trPr>
          <w:tblCellSpacing w:w="15" w:type="dxa"/>
        </w:trPr>
        <w:tc>
          <w:tcPr>
            <w:tcW w:w="0" w:type="auto"/>
            <w:vAlign w:val="center"/>
            <w:hideMark/>
          </w:tcPr>
          <w:p w14:paraId="14725743" w14:textId="77777777" w:rsidR="00576F69" w:rsidRPr="00576F69" w:rsidRDefault="00576F69" w:rsidP="003C2DD0">
            <w:pPr>
              <w:spacing w:after="0"/>
            </w:pPr>
            <w:r w:rsidRPr="00576F69">
              <w:t>title</w:t>
            </w:r>
          </w:p>
        </w:tc>
        <w:tc>
          <w:tcPr>
            <w:tcW w:w="0" w:type="auto"/>
            <w:vAlign w:val="center"/>
            <w:hideMark/>
          </w:tcPr>
          <w:p w14:paraId="018A6C73" w14:textId="77777777" w:rsidR="00576F69" w:rsidRPr="00576F69" w:rsidRDefault="00576F69" w:rsidP="003C2DD0">
            <w:pPr>
              <w:spacing w:after="0"/>
            </w:pPr>
            <w:r w:rsidRPr="00576F69">
              <w:t>Most elements</w:t>
            </w:r>
          </w:p>
        </w:tc>
        <w:tc>
          <w:tcPr>
            <w:tcW w:w="0" w:type="auto"/>
            <w:vAlign w:val="center"/>
            <w:hideMark/>
          </w:tcPr>
          <w:p w14:paraId="366F39B7" w14:textId="77777777" w:rsidR="00576F69" w:rsidRPr="00576F69" w:rsidRDefault="00576F69" w:rsidP="003C2DD0">
            <w:pPr>
              <w:spacing w:after="0"/>
            </w:pPr>
            <w:r w:rsidRPr="00576F69">
              <w:t>Tooltip text on hover</w:t>
            </w:r>
          </w:p>
        </w:tc>
      </w:tr>
      <w:tr w:rsidR="00576F69" w:rsidRPr="00576F69" w14:paraId="5AED1C38" w14:textId="77777777">
        <w:trPr>
          <w:tblCellSpacing w:w="15" w:type="dxa"/>
        </w:trPr>
        <w:tc>
          <w:tcPr>
            <w:tcW w:w="0" w:type="auto"/>
            <w:vAlign w:val="center"/>
            <w:hideMark/>
          </w:tcPr>
          <w:p w14:paraId="53A16045" w14:textId="77777777" w:rsidR="00576F69" w:rsidRPr="00576F69" w:rsidRDefault="00576F69" w:rsidP="003C2DD0">
            <w:pPr>
              <w:spacing w:after="0"/>
            </w:pPr>
            <w:r w:rsidRPr="00576F69">
              <w:t>id</w:t>
            </w:r>
          </w:p>
        </w:tc>
        <w:tc>
          <w:tcPr>
            <w:tcW w:w="0" w:type="auto"/>
            <w:vAlign w:val="center"/>
            <w:hideMark/>
          </w:tcPr>
          <w:p w14:paraId="70F71F37" w14:textId="77777777" w:rsidR="00576F69" w:rsidRPr="00576F69" w:rsidRDefault="00576F69" w:rsidP="003C2DD0">
            <w:pPr>
              <w:spacing w:after="0"/>
            </w:pPr>
            <w:r w:rsidRPr="00576F69">
              <w:t>All elements</w:t>
            </w:r>
          </w:p>
        </w:tc>
        <w:tc>
          <w:tcPr>
            <w:tcW w:w="0" w:type="auto"/>
            <w:vAlign w:val="center"/>
            <w:hideMark/>
          </w:tcPr>
          <w:p w14:paraId="53756D40" w14:textId="77777777" w:rsidR="00576F69" w:rsidRPr="00576F69" w:rsidRDefault="00576F69" w:rsidP="003C2DD0">
            <w:pPr>
              <w:spacing w:after="0"/>
            </w:pPr>
            <w:r w:rsidRPr="00576F69">
              <w:t>Unique identifier</w:t>
            </w:r>
          </w:p>
        </w:tc>
      </w:tr>
      <w:tr w:rsidR="00576F69" w:rsidRPr="00576F69" w14:paraId="755463EB" w14:textId="77777777">
        <w:trPr>
          <w:tblCellSpacing w:w="15" w:type="dxa"/>
        </w:trPr>
        <w:tc>
          <w:tcPr>
            <w:tcW w:w="0" w:type="auto"/>
            <w:vAlign w:val="center"/>
            <w:hideMark/>
          </w:tcPr>
          <w:p w14:paraId="556086BB" w14:textId="77777777" w:rsidR="00576F69" w:rsidRPr="00576F69" w:rsidRDefault="00576F69" w:rsidP="003C2DD0">
            <w:pPr>
              <w:spacing w:after="0"/>
            </w:pPr>
            <w:r w:rsidRPr="00576F69">
              <w:t>class</w:t>
            </w:r>
          </w:p>
        </w:tc>
        <w:tc>
          <w:tcPr>
            <w:tcW w:w="0" w:type="auto"/>
            <w:vAlign w:val="center"/>
            <w:hideMark/>
          </w:tcPr>
          <w:p w14:paraId="731D8D78" w14:textId="77777777" w:rsidR="00576F69" w:rsidRPr="00576F69" w:rsidRDefault="00576F69" w:rsidP="003C2DD0">
            <w:pPr>
              <w:spacing w:after="0"/>
            </w:pPr>
            <w:r w:rsidRPr="00576F69">
              <w:t>All elements</w:t>
            </w:r>
          </w:p>
        </w:tc>
        <w:tc>
          <w:tcPr>
            <w:tcW w:w="0" w:type="auto"/>
            <w:vAlign w:val="center"/>
            <w:hideMark/>
          </w:tcPr>
          <w:p w14:paraId="4FC9371E" w14:textId="77777777" w:rsidR="00576F69" w:rsidRPr="00576F69" w:rsidRDefault="00576F69" w:rsidP="003C2DD0">
            <w:pPr>
              <w:spacing w:after="0"/>
            </w:pPr>
            <w:r w:rsidRPr="00576F69">
              <w:t>Assigns a class for CSS/JS</w:t>
            </w:r>
          </w:p>
        </w:tc>
      </w:tr>
      <w:tr w:rsidR="00576F69" w:rsidRPr="00576F69" w14:paraId="5A4042A2" w14:textId="77777777">
        <w:trPr>
          <w:tblCellSpacing w:w="15" w:type="dxa"/>
        </w:trPr>
        <w:tc>
          <w:tcPr>
            <w:tcW w:w="0" w:type="auto"/>
            <w:vAlign w:val="center"/>
            <w:hideMark/>
          </w:tcPr>
          <w:p w14:paraId="418A2F66" w14:textId="77777777" w:rsidR="00576F69" w:rsidRPr="00576F69" w:rsidRDefault="00576F69" w:rsidP="003C2DD0">
            <w:pPr>
              <w:spacing w:after="0"/>
            </w:pPr>
            <w:r w:rsidRPr="00576F69">
              <w:t>style</w:t>
            </w:r>
          </w:p>
        </w:tc>
        <w:tc>
          <w:tcPr>
            <w:tcW w:w="0" w:type="auto"/>
            <w:vAlign w:val="center"/>
            <w:hideMark/>
          </w:tcPr>
          <w:p w14:paraId="6D492DCD" w14:textId="77777777" w:rsidR="00576F69" w:rsidRPr="00576F69" w:rsidRDefault="00576F69" w:rsidP="003C2DD0">
            <w:pPr>
              <w:spacing w:after="0"/>
            </w:pPr>
            <w:r w:rsidRPr="00576F69">
              <w:t>All elements</w:t>
            </w:r>
          </w:p>
        </w:tc>
        <w:tc>
          <w:tcPr>
            <w:tcW w:w="0" w:type="auto"/>
            <w:vAlign w:val="center"/>
            <w:hideMark/>
          </w:tcPr>
          <w:p w14:paraId="2B6EF1D5" w14:textId="77777777" w:rsidR="00576F69" w:rsidRPr="00576F69" w:rsidRDefault="00576F69" w:rsidP="003C2DD0">
            <w:pPr>
              <w:spacing w:after="0"/>
            </w:pPr>
            <w:r w:rsidRPr="00576F69">
              <w:t>Inline CSS styling</w:t>
            </w:r>
          </w:p>
        </w:tc>
      </w:tr>
      <w:tr w:rsidR="00576F69" w:rsidRPr="00576F69" w14:paraId="703FD989" w14:textId="77777777">
        <w:trPr>
          <w:tblCellSpacing w:w="15" w:type="dxa"/>
        </w:trPr>
        <w:tc>
          <w:tcPr>
            <w:tcW w:w="0" w:type="auto"/>
            <w:vAlign w:val="center"/>
            <w:hideMark/>
          </w:tcPr>
          <w:p w14:paraId="6E491AEA" w14:textId="77777777" w:rsidR="00576F69" w:rsidRPr="00576F69" w:rsidRDefault="00576F69" w:rsidP="003C2DD0">
            <w:pPr>
              <w:spacing w:after="0"/>
            </w:pPr>
            <w:r w:rsidRPr="00576F69">
              <w:t>type</w:t>
            </w:r>
          </w:p>
        </w:tc>
        <w:tc>
          <w:tcPr>
            <w:tcW w:w="0" w:type="auto"/>
            <w:vAlign w:val="center"/>
            <w:hideMark/>
          </w:tcPr>
          <w:p w14:paraId="059A6997" w14:textId="77777777" w:rsidR="00576F69" w:rsidRPr="00576F69" w:rsidRDefault="00576F69" w:rsidP="003C2DD0">
            <w:pPr>
              <w:spacing w:after="0"/>
            </w:pPr>
            <w:r w:rsidRPr="00576F69">
              <w:t>&lt;input&gt;, &lt;button&gt;</w:t>
            </w:r>
          </w:p>
        </w:tc>
        <w:tc>
          <w:tcPr>
            <w:tcW w:w="0" w:type="auto"/>
            <w:vAlign w:val="center"/>
            <w:hideMark/>
          </w:tcPr>
          <w:p w14:paraId="0FD16C99" w14:textId="77777777" w:rsidR="00576F69" w:rsidRPr="00576F69" w:rsidRDefault="00576F69" w:rsidP="003C2DD0">
            <w:pPr>
              <w:spacing w:after="0"/>
            </w:pPr>
            <w:r w:rsidRPr="00576F69">
              <w:t>Specifies input type</w:t>
            </w:r>
          </w:p>
        </w:tc>
      </w:tr>
      <w:tr w:rsidR="00576F69" w:rsidRPr="00576F69" w14:paraId="3E87B07E" w14:textId="77777777">
        <w:trPr>
          <w:tblCellSpacing w:w="15" w:type="dxa"/>
        </w:trPr>
        <w:tc>
          <w:tcPr>
            <w:tcW w:w="0" w:type="auto"/>
            <w:vAlign w:val="center"/>
            <w:hideMark/>
          </w:tcPr>
          <w:p w14:paraId="5C894033" w14:textId="77777777" w:rsidR="00576F69" w:rsidRPr="00576F69" w:rsidRDefault="00576F69" w:rsidP="003C2DD0">
            <w:pPr>
              <w:spacing w:after="0"/>
            </w:pPr>
            <w:r w:rsidRPr="00576F69">
              <w:t>value</w:t>
            </w:r>
          </w:p>
        </w:tc>
        <w:tc>
          <w:tcPr>
            <w:tcW w:w="0" w:type="auto"/>
            <w:vAlign w:val="center"/>
            <w:hideMark/>
          </w:tcPr>
          <w:p w14:paraId="1870BFDE" w14:textId="77777777" w:rsidR="00576F69" w:rsidRPr="00576F69" w:rsidRDefault="00576F69" w:rsidP="003C2DD0">
            <w:pPr>
              <w:spacing w:after="0"/>
            </w:pPr>
            <w:r w:rsidRPr="00576F69">
              <w:t>&lt;input&gt;, &lt;button&gt;</w:t>
            </w:r>
          </w:p>
        </w:tc>
        <w:tc>
          <w:tcPr>
            <w:tcW w:w="0" w:type="auto"/>
            <w:vAlign w:val="center"/>
            <w:hideMark/>
          </w:tcPr>
          <w:p w14:paraId="387D6B3C" w14:textId="77777777" w:rsidR="00576F69" w:rsidRPr="00576F69" w:rsidRDefault="00576F69" w:rsidP="003C2DD0">
            <w:pPr>
              <w:spacing w:after="0"/>
            </w:pPr>
            <w:r w:rsidRPr="00576F69">
              <w:t>Sets default value</w:t>
            </w:r>
          </w:p>
        </w:tc>
      </w:tr>
      <w:tr w:rsidR="00576F69" w:rsidRPr="00576F69" w14:paraId="15F9E263" w14:textId="77777777">
        <w:trPr>
          <w:tblCellSpacing w:w="15" w:type="dxa"/>
        </w:trPr>
        <w:tc>
          <w:tcPr>
            <w:tcW w:w="0" w:type="auto"/>
            <w:vAlign w:val="center"/>
            <w:hideMark/>
          </w:tcPr>
          <w:p w14:paraId="768AA77D" w14:textId="77777777" w:rsidR="00576F69" w:rsidRPr="00576F69" w:rsidRDefault="00576F69" w:rsidP="003C2DD0">
            <w:pPr>
              <w:spacing w:after="0"/>
            </w:pPr>
            <w:r w:rsidRPr="00576F69">
              <w:t>name</w:t>
            </w:r>
          </w:p>
        </w:tc>
        <w:tc>
          <w:tcPr>
            <w:tcW w:w="0" w:type="auto"/>
            <w:vAlign w:val="center"/>
            <w:hideMark/>
          </w:tcPr>
          <w:p w14:paraId="40485ED2" w14:textId="77777777" w:rsidR="00576F69" w:rsidRPr="00576F69" w:rsidRDefault="00576F69" w:rsidP="003C2DD0">
            <w:pPr>
              <w:spacing w:after="0"/>
            </w:pPr>
            <w:r w:rsidRPr="00576F69">
              <w:t>&lt;form&gt; elements</w:t>
            </w:r>
          </w:p>
        </w:tc>
        <w:tc>
          <w:tcPr>
            <w:tcW w:w="0" w:type="auto"/>
            <w:vAlign w:val="center"/>
            <w:hideMark/>
          </w:tcPr>
          <w:p w14:paraId="336A743C" w14:textId="77777777" w:rsidR="00576F69" w:rsidRPr="00576F69" w:rsidRDefault="00576F69" w:rsidP="003C2DD0">
            <w:pPr>
              <w:spacing w:after="0"/>
            </w:pPr>
            <w:r w:rsidRPr="00576F69">
              <w:t>Identifies input fields</w:t>
            </w:r>
          </w:p>
        </w:tc>
      </w:tr>
      <w:tr w:rsidR="00576F69" w:rsidRPr="00576F69" w14:paraId="79CDD06B" w14:textId="77777777">
        <w:trPr>
          <w:tblCellSpacing w:w="15" w:type="dxa"/>
        </w:trPr>
        <w:tc>
          <w:tcPr>
            <w:tcW w:w="0" w:type="auto"/>
            <w:vAlign w:val="center"/>
            <w:hideMark/>
          </w:tcPr>
          <w:p w14:paraId="2E6EB979" w14:textId="77777777" w:rsidR="00576F69" w:rsidRPr="00576F69" w:rsidRDefault="00576F69" w:rsidP="003C2DD0">
            <w:pPr>
              <w:spacing w:after="0"/>
            </w:pPr>
            <w:r w:rsidRPr="00576F69">
              <w:t>target</w:t>
            </w:r>
          </w:p>
        </w:tc>
        <w:tc>
          <w:tcPr>
            <w:tcW w:w="0" w:type="auto"/>
            <w:vAlign w:val="center"/>
            <w:hideMark/>
          </w:tcPr>
          <w:p w14:paraId="68CE11B3" w14:textId="77777777" w:rsidR="00576F69" w:rsidRPr="00576F69" w:rsidRDefault="00576F69" w:rsidP="003C2DD0">
            <w:pPr>
              <w:spacing w:after="0"/>
            </w:pPr>
            <w:r w:rsidRPr="00576F69">
              <w:t>&lt;a&gt;</w:t>
            </w:r>
          </w:p>
        </w:tc>
        <w:tc>
          <w:tcPr>
            <w:tcW w:w="0" w:type="auto"/>
            <w:vAlign w:val="center"/>
            <w:hideMark/>
          </w:tcPr>
          <w:p w14:paraId="4489E974" w14:textId="77777777" w:rsidR="00576F69" w:rsidRPr="00576F69" w:rsidRDefault="00576F69" w:rsidP="003C2DD0">
            <w:pPr>
              <w:spacing w:after="0"/>
            </w:pPr>
            <w:r w:rsidRPr="00576F69">
              <w:t>Where to open the link (_blank, etc.)</w:t>
            </w:r>
          </w:p>
        </w:tc>
      </w:tr>
    </w:tbl>
    <w:p w14:paraId="0FD1A50C" w14:textId="0FC9A6BD" w:rsidR="005A6675" w:rsidRDefault="00576F69" w:rsidP="00322020">
      <w:proofErr w:type="gramStart"/>
      <w:r>
        <w:t>HEADINGS :</w:t>
      </w:r>
      <w:proofErr w:type="gramEnd"/>
      <w:r>
        <w:t xml:space="preserve"> </w:t>
      </w:r>
      <w:r w:rsidR="005A6675" w:rsidRPr="005A6675">
        <w:t>Headings (&lt;h1&gt; to &lt;h6&gt;)</w:t>
      </w:r>
      <w:r w:rsidR="005A6675">
        <w:t xml:space="preserve"> Used to give heading to the </w:t>
      </w:r>
      <w:proofErr w:type="gramStart"/>
      <w:r w:rsidR="005A6675">
        <w:t>content .</w:t>
      </w:r>
      <w:proofErr w:type="gramEnd"/>
    </w:p>
    <w:p w14:paraId="6D2F76F9" w14:textId="77777777" w:rsidR="0042122D" w:rsidRDefault="0042122D" w:rsidP="003C2DD0">
      <w:pPr>
        <w:spacing w:after="0"/>
      </w:pPr>
      <w:r>
        <w:t>&lt;h1&gt;This is Heading 1&lt;/h1&gt;</w:t>
      </w:r>
    </w:p>
    <w:p w14:paraId="50F41149" w14:textId="77777777" w:rsidR="0042122D" w:rsidRDefault="0042122D" w:rsidP="003C2DD0">
      <w:pPr>
        <w:spacing w:after="0"/>
      </w:pPr>
      <w:r>
        <w:t>&lt;h2&gt;This is Heading 2&lt;/h2&gt;</w:t>
      </w:r>
    </w:p>
    <w:p w14:paraId="3E480DD6" w14:textId="77777777" w:rsidR="0042122D" w:rsidRDefault="0042122D" w:rsidP="003C2DD0">
      <w:pPr>
        <w:spacing w:after="0"/>
      </w:pPr>
      <w:r>
        <w:t>&lt;h3&gt;This is Heading 3&lt;/h3&gt;</w:t>
      </w:r>
    </w:p>
    <w:p w14:paraId="6D47AF4B" w14:textId="77777777" w:rsidR="0042122D" w:rsidRDefault="0042122D" w:rsidP="003C2DD0">
      <w:pPr>
        <w:spacing w:after="0"/>
      </w:pPr>
      <w:r>
        <w:t>&lt;h4&gt;This is Heading 4&lt;/h4&gt;</w:t>
      </w:r>
    </w:p>
    <w:p w14:paraId="721CC74E" w14:textId="77777777" w:rsidR="0042122D" w:rsidRDefault="0042122D" w:rsidP="003C2DD0">
      <w:pPr>
        <w:spacing w:after="0"/>
      </w:pPr>
      <w:r>
        <w:t>&lt;h5&gt;This is Heading 5&lt;/h5&gt;</w:t>
      </w:r>
    </w:p>
    <w:p w14:paraId="30E95B6E" w14:textId="5516ED4D" w:rsidR="005A6675" w:rsidRDefault="0042122D" w:rsidP="003C2DD0">
      <w:pPr>
        <w:spacing w:after="0"/>
      </w:pPr>
      <w:r>
        <w:t>&lt;h6&gt;This is Heading 6&lt;/h6&gt;</w:t>
      </w:r>
    </w:p>
    <w:p w14:paraId="2B43BEE8" w14:textId="77777777" w:rsidR="00340056" w:rsidRDefault="0042122D" w:rsidP="0042122D">
      <w:r>
        <w:t xml:space="preserve">PARAGRAPHS IN </w:t>
      </w:r>
      <w:proofErr w:type="gramStart"/>
      <w:r>
        <w:t>HTML :</w:t>
      </w:r>
      <w:proofErr w:type="gramEnd"/>
      <w:r>
        <w:t xml:space="preserve">  &lt;p&gt; </w:t>
      </w:r>
      <w:r w:rsidR="00340056">
        <w:t xml:space="preserve">content </w:t>
      </w:r>
      <w:r>
        <w:t xml:space="preserve">&lt;/p&gt;used to create a paragraph </w:t>
      </w:r>
      <w:proofErr w:type="gramStart"/>
      <w:r>
        <w:t>block .</w:t>
      </w:r>
      <w:proofErr w:type="gramEnd"/>
    </w:p>
    <w:p w14:paraId="6040DB69" w14:textId="42E7FE52" w:rsidR="003D331B" w:rsidRPr="003D331B" w:rsidRDefault="00340056" w:rsidP="003D331B">
      <w:proofErr w:type="gramStart"/>
      <w:r>
        <w:t xml:space="preserve">STYLE </w:t>
      </w:r>
      <w:r w:rsidR="0042122D">
        <w:t xml:space="preserve"> </w:t>
      </w:r>
      <w:r w:rsidR="003D331B">
        <w:t>:</w:t>
      </w:r>
      <w:proofErr w:type="gramEnd"/>
      <w:r w:rsidR="003D331B" w:rsidRPr="003D331B">
        <w:rPr>
          <w:rFonts w:ascii="Times New Roman" w:eastAsia="Times New Roman" w:hAnsi="Times New Roman" w:cs="Times New Roman"/>
          <w:b/>
          <w:bCs/>
          <w:kern w:val="0"/>
          <w:lang w:eastAsia="en-IN"/>
          <w14:ligatures w14:val="none"/>
        </w:rPr>
        <w:t xml:space="preserve"> </w:t>
      </w:r>
      <w:r w:rsidR="003D331B">
        <w:t>S</w:t>
      </w:r>
      <w:r w:rsidR="003D331B" w:rsidRPr="003D331B">
        <w:t xml:space="preserve">tyle is used to add CSS (Cascading Style Sheets) rules to your elements to change their appearance (like </w:t>
      </w:r>
      <w:proofErr w:type="spellStart"/>
      <w:r w:rsidR="003D331B" w:rsidRPr="003D331B">
        <w:t>color</w:t>
      </w:r>
      <w:proofErr w:type="spellEnd"/>
      <w:r w:rsidR="003D331B" w:rsidRPr="003D331B">
        <w:t>, size, alignment, etc.).</w:t>
      </w:r>
    </w:p>
    <w:p w14:paraId="36BE40CD" w14:textId="22B92E19" w:rsidR="006E2701" w:rsidRDefault="00987A2A" w:rsidP="001A1645">
      <w:pPr>
        <w:spacing w:after="0"/>
      </w:pPr>
      <w:r>
        <w:t xml:space="preserve">Inline </w:t>
      </w:r>
      <w:proofErr w:type="gramStart"/>
      <w:r>
        <w:t>style :</w:t>
      </w:r>
      <w:proofErr w:type="gramEnd"/>
      <w:r>
        <w:t>-</w:t>
      </w:r>
    </w:p>
    <w:p w14:paraId="30738451" w14:textId="50F6A02E" w:rsidR="00987A2A" w:rsidRDefault="00987A2A" w:rsidP="001A1645">
      <w:pPr>
        <w:spacing w:after="0"/>
      </w:pPr>
      <w:r w:rsidRPr="00987A2A">
        <w:t>&lt;p style="</w:t>
      </w:r>
      <w:proofErr w:type="spellStart"/>
      <w:proofErr w:type="gramStart"/>
      <w:r w:rsidRPr="00987A2A">
        <w:t>color:red</w:t>
      </w:r>
      <w:proofErr w:type="spellEnd"/>
      <w:proofErr w:type="gramEnd"/>
      <w:r w:rsidRPr="00987A2A">
        <w:t xml:space="preserve">; font-size:20px;"&gt;This is a red </w:t>
      </w:r>
      <w:proofErr w:type="gramStart"/>
      <w:r w:rsidRPr="00987A2A">
        <w:t>paragraph.&lt;</w:t>
      </w:r>
      <w:proofErr w:type="gramEnd"/>
      <w:r w:rsidRPr="00987A2A">
        <w:t>/p&gt;</w:t>
      </w:r>
    </w:p>
    <w:p w14:paraId="0E464517" w14:textId="77777777" w:rsidR="001A1645" w:rsidRDefault="001A1645" w:rsidP="001A1645">
      <w:pPr>
        <w:spacing w:after="0"/>
      </w:pPr>
    </w:p>
    <w:p w14:paraId="67879822" w14:textId="213682E1" w:rsidR="003C2DD0" w:rsidRDefault="003C2DD0" w:rsidP="003D331B">
      <w:r>
        <w:lastRenderedPageBreak/>
        <w:t xml:space="preserve">Internal </w:t>
      </w:r>
      <w:proofErr w:type="gramStart"/>
      <w:r>
        <w:t>style:-</w:t>
      </w:r>
      <w:proofErr w:type="gramEnd"/>
    </w:p>
    <w:p w14:paraId="5DCB6BF6" w14:textId="77777777" w:rsidR="003C2DD0" w:rsidRDefault="003C2DD0" w:rsidP="001A1645">
      <w:pPr>
        <w:spacing w:after="0"/>
      </w:pPr>
      <w:r>
        <w:t>&lt;head&gt;</w:t>
      </w:r>
    </w:p>
    <w:p w14:paraId="5FF9A198" w14:textId="77777777" w:rsidR="003C2DD0" w:rsidRDefault="003C2DD0" w:rsidP="001A1645">
      <w:pPr>
        <w:spacing w:after="0"/>
      </w:pPr>
      <w:r>
        <w:t xml:space="preserve">  &lt;style&gt;</w:t>
      </w:r>
    </w:p>
    <w:p w14:paraId="06B92D46" w14:textId="77777777" w:rsidR="003C2DD0" w:rsidRDefault="003C2DD0" w:rsidP="001A1645">
      <w:pPr>
        <w:spacing w:after="0"/>
      </w:pPr>
      <w:r>
        <w:t xml:space="preserve">    p {</w:t>
      </w:r>
    </w:p>
    <w:p w14:paraId="090A7CDF" w14:textId="77777777" w:rsidR="003C2DD0" w:rsidRDefault="003C2DD0" w:rsidP="001A1645">
      <w:pPr>
        <w:spacing w:after="0"/>
      </w:pPr>
      <w:r>
        <w:t xml:space="preserve">      </w:t>
      </w:r>
      <w:proofErr w:type="spellStart"/>
      <w:r>
        <w:t>color</w:t>
      </w:r>
      <w:proofErr w:type="spellEnd"/>
      <w:r>
        <w:t xml:space="preserve">: </w:t>
      </w:r>
      <w:proofErr w:type="gramStart"/>
      <w:r>
        <w:t>blue;</w:t>
      </w:r>
      <w:proofErr w:type="gramEnd"/>
    </w:p>
    <w:p w14:paraId="72653174" w14:textId="77777777" w:rsidR="003C2DD0" w:rsidRDefault="003C2DD0" w:rsidP="001A1645">
      <w:pPr>
        <w:spacing w:after="0"/>
      </w:pPr>
      <w:r>
        <w:t xml:space="preserve">      font-size: </w:t>
      </w:r>
      <w:proofErr w:type="gramStart"/>
      <w:r>
        <w:t>18px;</w:t>
      </w:r>
      <w:proofErr w:type="gramEnd"/>
    </w:p>
    <w:p w14:paraId="2F27230E" w14:textId="77777777" w:rsidR="003C2DD0" w:rsidRDefault="003C2DD0" w:rsidP="001A1645">
      <w:pPr>
        <w:spacing w:after="0"/>
      </w:pPr>
      <w:r>
        <w:t xml:space="preserve">    }</w:t>
      </w:r>
    </w:p>
    <w:p w14:paraId="3DD1E61E" w14:textId="77777777" w:rsidR="003C2DD0" w:rsidRDefault="003C2DD0" w:rsidP="001A1645">
      <w:pPr>
        <w:spacing w:after="0"/>
      </w:pPr>
      <w:r>
        <w:t xml:space="preserve">  &lt;/style&gt;</w:t>
      </w:r>
    </w:p>
    <w:p w14:paraId="321238B1" w14:textId="264846D3" w:rsidR="003C2DD0" w:rsidRDefault="003C2DD0" w:rsidP="001A1645">
      <w:pPr>
        <w:spacing w:after="0"/>
      </w:pPr>
      <w:r>
        <w:t>&lt;/head&gt;</w:t>
      </w:r>
    </w:p>
    <w:p w14:paraId="320F3DE9" w14:textId="77777777" w:rsidR="00F80E1E" w:rsidRDefault="00F80E1E" w:rsidP="001A1645">
      <w:pPr>
        <w:spacing w:after="0"/>
      </w:pPr>
    </w:p>
    <w:p w14:paraId="248014FD" w14:textId="428A1555" w:rsidR="00F80E1E" w:rsidRDefault="00023A15" w:rsidP="001A1645">
      <w:pPr>
        <w:spacing w:after="0"/>
        <w:rPr>
          <w:sz w:val="28"/>
          <w:szCs w:val="28"/>
        </w:rPr>
      </w:pPr>
      <w:r w:rsidRPr="00023A15">
        <w:rPr>
          <w:sz w:val="28"/>
          <w:szCs w:val="28"/>
        </w:rPr>
        <w:t>DATE-05/07/25</w:t>
      </w:r>
      <w:r>
        <w:rPr>
          <w:sz w:val="28"/>
          <w:szCs w:val="28"/>
        </w:rPr>
        <w:t xml:space="preserve">                          </w:t>
      </w:r>
      <w:r w:rsidR="003511D0">
        <w:rPr>
          <w:sz w:val="28"/>
          <w:szCs w:val="28"/>
        </w:rPr>
        <w:t xml:space="preserve">       </w:t>
      </w:r>
      <w:r>
        <w:rPr>
          <w:sz w:val="28"/>
          <w:szCs w:val="28"/>
        </w:rPr>
        <w:t xml:space="preserve"> DAY-02</w:t>
      </w:r>
    </w:p>
    <w:p w14:paraId="182AFBF8" w14:textId="77777777" w:rsidR="003511D0" w:rsidRDefault="003511D0" w:rsidP="001A1645">
      <w:pPr>
        <w:spacing w:after="0"/>
        <w:rPr>
          <w:sz w:val="28"/>
          <w:szCs w:val="28"/>
        </w:rPr>
      </w:pPr>
    </w:p>
    <w:p w14:paraId="60AE2595" w14:textId="1E96E454" w:rsidR="003511D0" w:rsidRDefault="003511D0" w:rsidP="001A1645">
      <w:pPr>
        <w:spacing w:after="0"/>
        <w:rPr>
          <w:sz w:val="28"/>
          <w:szCs w:val="28"/>
        </w:rPr>
      </w:pPr>
      <w:r>
        <w:rPr>
          <w:sz w:val="28"/>
          <w:szCs w:val="28"/>
        </w:rPr>
        <w:t xml:space="preserve">AIM: </w:t>
      </w:r>
      <w:r w:rsidR="00A93452">
        <w:rPr>
          <w:sz w:val="28"/>
          <w:szCs w:val="28"/>
        </w:rPr>
        <w:t xml:space="preserve">HTML </w:t>
      </w:r>
      <w:proofErr w:type="gramStart"/>
      <w:r w:rsidR="00A93452">
        <w:rPr>
          <w:sz w:val="28"/>
          <w:szCs w:val="28"/>
        </w:rPr>
        <w:t>FORMATTING ,</w:t>
      </w:r>
      <w:proofErr w:type="gramEnd"/>
      <w:r w:rsidR="00A93452">
        <w:rPr>
          <w:sz w:val="28"/>
          <w:szCs w:val="28"/>
        </w:rPr>
        <w:t xml:space="preserve"> HTML </w:t>
      </w:r>
      <w:proofErr w:type="gramStart"/>
      <w:r w:rsidR="00A93452">
        <w:rPr>
          <w:sz w:val="28"/>
          <w:szCs w:val="28"/>
        </w:rPr>
        <w:t>QUATATIONS ,</w:t>
      </w:r>
      <w:proofErr w:type="gramEnd"/>
      <w:r w:rsidR="00A93452">
        <w:rPr>
          <w:sz w:val="28"/>
          <w:szCs w:val="28"/>
        </w:rPr>
        <w:t xml:space="preserve"> </w:t>
      </w:r>
      <w:proofErr w:type="gramStart"/>
      <w:r w:rsidR="00A93452">
        <w:rPr>
          <w:sz w:val="28"/>
          <w:szCs w:val="28"/>
        </w:rPr>
        <w:t>COMMENTS ,</w:t>
      </w:r>
      <w:proofErr w:type="gramEnd"/>
      <w:r w:rsidR="00A93452">
        <w:rPr>
          <w:sz w:val="28"/>
          <w:szCs w:val="28"/>
        </w:rPr>
        <w:t xml:space="preserve"> HTML </w:t>
      </w:r>
      <w:proofErr w:type="gramStart"/>
      <w:r w:rsidR="00A93452">
        <w:rPr>
          <w:sz w:val="28"/>
          <w:szCs w:val="28"/>
        </w:rPr>
        <w:t>CSS ,</w:t>
      </w:r>
      <w:proofErr w:type="gramEnd"/>
      <w:r w:rsidR="00A93452">
        <w:rPr>
          <w:sz w:val="28"/>
          <w:szCs w:val="28"/>
        </w:rPr>
        <w:t xml:space="preserve"> HTML LINKS.</w:t>
      </w:r>
    </w:p>
    <w:p w14:paraId="3AC90DA9" w14:textId="77777777" w:rsidR="00A93452" w:rsidRDefault="00A93452" w:rsidP="001A1645">
      <w:pPr>
        <w:spacing w:after="0"/>
        <w:rPr>
          <w:sz w:val="28"/>
          <w:szCs w:val="28"/>
        </w:rPr>
      </w:pPr>
    </w:p>
    <w:p w14:paraId="262AF8EB" w14:textId="534677DF" w:rsidR="00C85903" w:rsidRDefault="00C85903" w:rsidP="001A1645">
      <w:pPr>
        <w:spacing w:after="0"/>
        <w:rPr>
          <w:sz w:val="28"/>
          <w:szCs w:val="28"/>
        </w:rPr>
      </w:pPr>
      <w:r>
        <w:rPr>
          <w:sz w:val="28"/>
          <w:szCs w:val="28"/>
        </w:rPr>
        <w:t>HTML FO</w:t>
      </w:r>
      <w:r w:rsidR="008B7E4B">
        <w:rPr>
          <w:sz w:val="28"/>
          <w:szCs w:val="28"/>
        </w:rPr>
        <w:t>R</w:t>
      </w:r>
      <w:r>
        <w:rPr>
          <w:sz w:val="28"/>
          <w:szCs w:val="28"/>
        </w:rPr>
        <w:t xml:space="preserve">MATTING: </w:t>
      </w:r>
      <w:r w:rsidR="009D0C11">
        <w:rPr>
          <w:sz w:val="28"/>
          <w:szCs w:val="28"/>
        </w:rPr>
        <w:t xml:space="preserve">Contains several </w:t>
      </w:r>
      <w:proofErr w:type="gramStart"/>
      <w:r w:rsidR="009D0C11">
        <w:rPr>
          <w:sz w:val="28"/>
          <w:szCs w:val="28"/>
        </w:rPr>
        <w:t xml:space="preserve">elements </w:t>
      </w:r>
      <w:r w:rsidR="00D627D3">
        <w:rPr>
          <w:sz w:val="28"/>
          <w:szCs w:val="28"/>
        </w:rPr>
        <w:t xml:space="preserve"> for</w:t>
      </w:r>
      <w:proofErr w:type="gramEnd"/>
      <w:r w:rsidR="00D627D3">
        <w:rPr>
          <w:sz w:val="28"/>
          <w:szCs w:val="28"/>
        </w:rPr>
        <w:t xml:space="preserve"> defining text with a special meaning. </w:t>
      </w:r>
    </w:p>
    <w:tbl>
      <w:tblPr>
        <w:tblW w:w="1136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359"/>
        <w:gridCol w:w="9004"/>
      </w:tblGrid>
      <w:tr w:rsidR="00D627D3" w:rsidRPr="00D627D3" w14:paraId="310C2B21" w14:textId="77777777">
        <w:tc>
          <w:tcPr>
            <w:tcW w:w="0" w:type="auto"/>
            <w:shd w:val="clear" w:color="auto" w:fill="E7E9EB"/>
            <w:tcMar>
              <w:top w:w="120" w:type="dxa"/>
              <w:left w:w="240" w:type="dxa"/>
              <w:bottom w:w="120" w:type="dxa"/>
              <w:right w:w="120" w:type="dxa"/>
            </w:tcMar>
            <w:hideMark/>
          </w:tcPr>
          <w:p w14:paraId="39AB4D07" w14:textId="77777777" w:rsidR="00D627D3" w:rsidRPr="00D627D3" w:rsidRDefault="00D627D3" w:rsidP="00D627D3">
            <w:pPr>
              <w:rPr>
                <w:sz w:val="16"/>
                <w:szCs w:val="16"/>
              </w:rPr>
            </w:pPr>
            <w:hyperlink r:id="rId8" w:history="1">
              <w:r w:rsidRPr="00D627D3">
                <w:rPr>
                  <w:rStyle w:val="Hyperlink"/>
                  <w:sz w:val="16"/>
                  <w:szCs w:val="16"/>
                </w:rPr>
                <w:t>&lt;b&gt;</w:t>
              </w:r>
            </w:hyperlink>
          </w:p>
        </w:tc>
        <w:tc>
          <w:tcPr>
            <w:tcW w:w="0" w:type="auto"/>
            <w:shd w:val="clear" w:color="auto" w:fill="E7E9EB"/>
            <w:tcMar>
              <w:top w:w="120" w:type="dxa"/>
              <w:left w:w="120" w:type="dxa"/>
              <w:bottom w:w="120" w:type="dxa"/>
              <w:right w:w="120" w:type="dxa"/>
            </w:tcMar>
            <w:hideMark/>
          </w:tcPr>
          <w:p w14:paraId="7BB6DB68" w14:textId="77777777" w:rsidR="00D627D3" w:rsidRPr="00D627D3" w:rsidRDefault="00D627D3" w:rsidP="00D627D3">
            <w:pPr>
              <w:rPr>
                <w:sz w:val="16"/>
                <w:szCs w:val="16"/>
              </w:rPr>
            </w:pPr>
            <w:r w:rsidRPr="00D627D3">
              <w:rPr>
                <w:sz w:val="16"/>
                <w:szCs w:val="16"/>
              </w:rPr>
              <w:t>Defines bold text</w:t>
            </w:r>
          </w:p>
        </w:tc>
      </w:tr>
      <w:tr w:rsidR="00D627D3" w:rsidRPr="00D627D3" w14:paraId="10BAEF0B" w14:textId="77777777">
        <w:tc>
          <w:tcPr>
            <w:tcW w:w="0" w:type="auto"/>
            <w:shd w:val="clear" w:color="auto" w:fill="FFFFFF"/>
            <w:tcMar>
              <w:top w:w="120" w:type="dxa"/>
              <w:left w:w="240" w:type="dxa"/>
              <w:bottom w:w="120" w:type="dxa"/>
              <w:right w:w="120" w:type="dxa"/>
            </w:tcMar>
            <w:hideMark/>
          </w:tcPr>
          <w:p w14:paraId="3ADF5EB1" w14:textId="77777777" w:rsidR="00D627D3" w:rsidRPr="00D627D3" w:rsidRDefault="00D627D3" w:rsidP="00D627D3">
            <w:pPr>
              <w:rPr>
                <w:sz w:val="16"/>
                <w:szCs w:val="16"/>
              </w:rPr>
            </w:pPr>
            <w:hyperlink r:id="rId9" w:history="1">
              <w:r w:rsidRPr="00D627D3">
                <w:rPr>
                  <w:rStyle w:val="Hyperlink"/>
                  <w:sz w:val="16"/>
                  <w:szCs w:val="16"/>
                </w:rPr>
                <w:t>&lt;</w:t>
              </w:r>
              <w:proofErr w:type="spellStart"/>
              <w:r w:rsidRPr="00D627D3">
                <w:rPr>
                  <w:rStyle w:val="Hyperlink"/>
                  <w:sz w:val="16"/>
                  <w:szCs w:val="16"/>
                </w:rPr>
                <w:t>em</w:t>
              </w:r>
              <w:proofErr w:type="spellEnd"/>
              <w:r w:rsidRPr="00D627D3">
                <w:rPr>
                  <w:rStyle w:val="Hyperlink"/>
                  <w:sz w:val="16"/>
                  <w:szCs w:val="16"/>
                </w:rPr>
                <w:t>&gt;</w:t>
              </w:r>
            </w:hyperlink>
          </w:p>
        </w:tc>
        <w:tc>
          <w:tcPr>
            <w:tcW w:w="0" w:type="auto"/>
            <w:shd w:val="clear" w:color="auto" w:fill="FFFFFF"/>
            <w:tcMar>
              <w:top w:w="120" w:type="dxa"/>
              <w:left w:w="120" w:type="dxa"/>
              <w:bottom w:w="120" w:type="dxa"/>
              <w:right w:w="120" w:type="dxa"/>
            </w:tcMar>
            <w:hideMark/>
          </w:tcPr>
          <w:p w14:paraId="26406DA4" w14:textId="77777777" w:rsidR="00D627D3" w:rsidRPr="00D627D3" w:rsidRDefault="00D627D3" w:rsidP="00D627D3">
            <w:pPr>
              <w:rPr>
                <w:sz w:val="16"/>
                <w:szCs w:val="16"/>
              </w:rPr>
            </w:pPr>
            <w:r w:rsidRPr="00D627D3">
              <w:rPr>
                <w:sz w:val="16"/>
                <w:szCs w:val="16"/>
              </w:rPr>
              <w:t>Defines emphasized text </w:t>
            </w:r>
          </w:p>
        </w:tc>
      </w:tr>
      <w:tr w:rsidR="00D627D3" w:rsidRPr="00D627D3" w14:paraId="10073481" w14:textId="77777777">
        <w:tc>
          <w:tcPr>
            <w:tcW w:w="0" w:type="auto"/>
            <w:shd w:val="clear" w:color="auto" w:fill="E7E9EB"/>
            <w:tcMar>
              <w:top w:w="120" w:type="dxa"/>
              <w:left w:w="240" w:type="dxa"/>
              <w:bottom w:w="120" w:type="dxa"/>
              <w:right w:w="120" w:type="dxa"/>
            </w:tcMar>
            <w:hideMark/>
          </w:tcPr>
          <w:p w14:paraId="6E7130E4" w14:textId="77777777" w:rsidR="00D627D3" w:rsidRPr="00D627D3" w:rsidRDefault="00D627D3" w:rsidP="00D627D3">
            <w:pPr>
              <w:rPr>
                <w:sz w:val="16"/>
                <w:szCs w:val="16"/>
              </w:rPr>
            </w:pPr>
            <w:hyperlink r:id="rId10" w:history="1">
              <w:r w:rsidRPr="00D627D3">
                <w:rPr>
                  <w:rStyle w:val="Hyperlink"/>
                  <w:sz w:val="16"/>
                  <w:szCs w:val="16"/>
                </w:rPr>
                <w:t>&lt;</w:t>
              </w:r>
              <w:proofErr w:type="spellStart"/>
              <w:r w:rsidRPr="00D627D3">
                <w:rPr>
                  <w:rStyle w:val="Hyperlink"/>
                  <w:sz w:val="16"/>
                  <w:szCs w:val="16"/>
                </w:rPr>
                <w:t>i</w:t>
              </w:r>
              <w:proofErr w:type="spellEnd"/>
              <w:r w:rsidRPr="00D627D3">
                <w:rPr>
                  <w:rStyle w:val="Hyperlink"/>
                  <w:sz w:val="16"/>
                  <w:szCs w:val="16"/>
                </w:rPr>
                <w:t>&gt;</w:t>
              </w:r>
            </w:hyperlink>
          </w:p>
        </w:tc>
        <w:tc>
          <w:tcPr>
            <w:tcW w:w="0" w:type="auto"/>
            <w:shd w:val="clear" w:color="auto" w:fill="E7E9EB"/>
            <w:tcMar>
              <w:top w:w="120" w:type="dxa"/>
              <w:left w:w="120" w:type="dxa"/>
              <w:bottom w:w="120" w:type="dxa"/>
              <w:right w:w="120" w:type="dxa"/>
            </w:tcMar>
            <w:hideMark/>
          </w:tcPr>
          <w:p w14:paraId="076D8801" w14:textId="77777777" w:rsidR="00D627D3" w:rsidRPr="00D627D3" w:rsidRDefault="00D627D3" w:rsidP="00D627D3">
            <w:pPr>
              <w:rPr>
                <w:sz w:val="16"/>
                <w:szCs w:val="16"/>
              </w:rPr>
            </w:pPr>
            <w:r w:rsidRPr="00D627D3">
              <w:rPr>
                <w:sz w:val="16"/>
                <w:szCs w:val="16"/>
              </w:rPr>
              <w:t>Defines a part of text in an alternate voice or mood</w:t>
            </w:r>
          </w:p>
        </w:tc>
      </w:tr>
      <w:tr w:rsidR="00D627D3" w:rsidRPr="00D627D3" w14:paraId="5EE6B8C8" w14:textId="77777777">
        <w:tc>
          <w:tcPr>
            <w:tcW w:w="0" w:type="auto"/>
            <w:shd w:val="clear" w:color="auto" w:fill="FFFFFF"/>
            <w:tcMar>
              <w:top w:w="120" w:type="dxa"/>
              <w:left w:w="240" w:type="dxa"/>
              <w:bottom w:w="120" w:type="dxa"/>
              <w:right w:w="120" w:type="dxa"/>
            </w:tcMar>
            <w:hideMark/>
          </w:tcPr>
          <w:p w14:paraId="7F75FDCB" w14:textId="77777777" w:rsidR="00D627D3" w:rsidRPr="00D627D3" w:rsidRDefault="00D627D3" w:rsidP="00D627D3">
            <w:pPr>
              <w:rPr>
                <w:sz w:val="16"/>
                <w:szCs w:val="16"/>
              </w:rPr>
            </w:pPr>
            <w:hyperlink r:id="rId11" w:history="1">
              <w:r w:rsidRPr="00D627D3">
                <w:rPr>
                  <w:rStyle w:val="Hyperlink"/>
                  <w:sz w:val="16"/>
                  <w:szCs w:val="16"/>
                </w:rPr>
                <w:t>&lt;small&gt;</w:t>
              </w:r>
            </w:hyperlink>
          </w:p>
        </w:tc>
        <w:tc>
          <w:tcPr>
            <w:tcW w:w="0" w:type="auto"/>
            <w:shd w:val="clear" w:color="auto" w:fill="FFFFFF"/>
            <w:tcMar>
              <w:top w:w="120" w:type="dxa"/>
              <w:left w:w="120" w:type="dxa"/>
              <w:bottom w:w="120" w:type="dxa"/>
              <w:right w:w="120" w:type="dxa"/>
            </w:tcMar>
            <w:hideMark/>
          </w:tcPr>
          <w:p w14:paraId="6C965924" w14:textId="77777777" w:rsidR="00D627D3" w:rsidRPr="00D627D3" w:rsidRDefault="00D627D3" w:rsidP="00D627D3">
            <w:pPr>
              <w:rPr>
                <w:sz w:val="16"/>
                <w:szCs w:val="16"/>
              </w:rPr>
            </w:pPr>
            <w:r w:rsidRPr="00D627D3">
              <w:rPr>
                <w:sz w:val="16"/>
                <w:szCs w:val="16"/>
              </w:rPr>
              <w:t>Defines smaller text</w:t>
            </w:r>
          </w:p>
        </w:tc>
      </w:tr>
      <w:tr w:rsidR="00D627D3" w:rsidRPr="00D627D3" w14:paraId="07DF44D8" w14:textId="77777777">
        <w:tc>
          <w:tcPr>
            <w:tcW w:w="0" w:type="auto"/>
            <w:shd w:val="clear" w:color="auto" w:fill="E7E9EB"/>
            <w:tcMar>
              <w:top w:w="120" w:type="dxa"/>
              <w:left w:w="240" w:type="dxa"/>
              <w:bottom w:w="120" w:type="dxa"/>
              <w:right w:w="120" w:type="dxa"/>
            </w:tcMar>
            <w:hideMark/>
          </w:tcPr>
          <w:p w14:paraId="544BB07D" w14:textId="77777777" w:rsidR="00D627D3" w:rsidRPr="00D627D3" w:rsidRDefault="00D627D3" w:rsidP="00D627D3">
            <w:pPr>
              <w:rPr>
                <w:sz w:val="16"/>
                <w:szCs w:val="16"/>
              </w:rPr>
            </w:pPr>
            <w:hyperlink r:id="rId12" w:history="1">
              <w:r w:rsidRPr="00D627D3">
                <w:rPr>
                  <w:rStyle w:val="Hyperlink"/>
                  <w:sz w:val="16"/>
                  <w:szCs w:val="16"/>
                </w:rPr>
                <w:t>&lt;strong&gt;</w:t>
              </w:r>
            </w:hyperlink>
          </w:p>
        </w:tc>
        <w:tc>
          <w:tcPr>
            <w:tcW w:w="0" w:type="auto"/>
            <w:shd w:val="clear" w:color="auto" w:fill="E7E9EB"/>
            <w:tcMar>
              <w:top w:w="120" w:type="dxa"/>
              <w:left w:w="120" w:type="dxa"/>
              <w:bottom w:w="120" w:type="dxa"/>
              <w:right w:w="120" w:type="dxa"/>
            </w:tcMar>
            <w:hideMark/>
          </w:tcPr>
          <w:p w14:paraId="76BE9176" w14:textId="77777777" w:rsidR="00D627D3" w:rsidRPr="00D627D3" w:rsidRDefault="00D627D3" w:rsidP="00D627D3">
            <w:pPr>
              <w:rPr>
                <w:sz w:val="16"/>
                <w:szCs w:val="16"/>
              </w:rPr>
            </w:pPr>
            <w:r w:rsidRPr="00D627D3">
              <w:rPr>
                <w:sz w:val="16"/>
                <w:szCs w:val="16"/>
              </w:rPr>
              <w:t>Defines important text</w:t>
            </w:r>
          </w:p>
        </w:tc>
      </w:tr>
      <w:tr w:rsidR="00D627D3" w:rsidRPr="00D627D3" w14:paraId="282B62FD" w14:textId="77777777">
        <w:tc>
          <w:tcPr>
            <w:tcW w:w="0" w:type="auto"/>
            <w:shd w:val="clear" w:color="auto" w:fill="FFFFFF"/>
            <w:tcMar>
              <w:top w:w="120" w:type="dxa"/>
              <w:left w:w="240" w:type="dxa"/>
              <w:bottom w:w="120" w:type="dxa"/>
              <w:right w:w="120" w:type="dxa"/>
            </w:tcMar>
            <w:hideMark/>
          </w:tcPr>
          <w:p w14:paraId="1B60D861" w14:textId="77777777" w:rsidR="00D627D3" w:rsidRPr="00D627D3" w:rsidRDefault="00D627D3" w:rsidP="00D627D3">
            <w:pPr>
              <w:rPr>
                <w:sz w:val="16"/>
                <w:szCs w:val="16"/>
              </w:rPr>
            </w:pPr>
            <w:hyperlink r:id="rId13" w:history="1">
              <w:r w:rsidRPr="00D627D3">
                <w:rPr>
                  <w:rStyle w:val="Hyperlink"/>
                  <w:sz w:val="16"/>
                  <w:szCs w:val="16"/>
                </w:rPr>
                <w:t>&lt;sub&gt;</w:t>
              </w:r>
            </w:hyperlink>
          </w:p>
        </w:tc>
        <w:tc>
          <w:tcPr>
            <w:tcW w:w="0" w:type="auto"/>
            <w:shd w:val="clear" w:color="auto" w:fill="FFFFFF"/>
            <w:tcMar>
              <w:top w:w="120" w:type="dxa"/>
              <w:left w:w="120" w:type="dxa"/>
              <w:bottom w:w="120" w:type="dxa"/>
              <w:right w:w="120" w:type="dxa"/>
            </w:tcMar>
            <w:hideMark/>
          </w:tcPr>
          <w:p w14:paraId="6D59C6C5" w14:textId="77777777" w:rsidR="00D627D3" w:rsidRPr="00D627D3" w:rsidRDefault="00D627D3" w:rsidP="00D627D3">
            <w:pPr>
              <w:rPr>
                <w:sz w:val="16"/>
                <w:szCs w:val="16"/>
              </w:rPr>
            </w:pPr>
            <w:r w:rsidRPr="00D627D3">
              <w:rPr>
                <w:sz w:val="16"/>
                <w:szCs w:val="16"/>
              </w:rPr>
              <w:t>Defines subscripted text</w:t>
            </w:r>
          </w:p>
        </w:tc>
      </w:tr>
      <w:tr w:rsidR="00D627D3" w:rsidRPr="00D627D3" w14:paraId="4457A2EB" w14:textId="77777777">
        <w:tc>
          <w:tcPr>
            <w:tcW w:w="0" w:type="auto"/>
            <w:shd w:val="clear" w:color="auto" w:fill="E7E9EB"/>
            <w:tcMar>
              <w:top w:w="120" w:type="dxa"/>
              <w:left w:w="240" w:type="dxa"/>
              <w:bottom w:w="120" w:type="dxa"/>
              <w:right w:w="120" w:type="dxa"/>
            </w:tcMar>
            <w:hideMark/>
          </w:tcPr>
          <w:p w14:paraId="23813B49" w14:textId="77777777" w:rsidR="00D627D3" w:rsidRPr="00D627D3" w:rsidRDefault="00D627D3" w:rsidP="00D627D3">
            <w:pPr>
              <w:rPr>
                <w:sz w:val="16"/>
                <w:szCs w:val="16"/>
              </w:rPr>
            </w:pPr>
            <w:hyperlink r:id="rId14" w:history="1">
              <w:r w:rsidRPr="00D627D3">
                <w:rPr>
                  <w:rStyle w:val="Hyperlink"/>
                  <w:sz w:val="16"/>
                  <w:szCs w:val="16"/>
                </w:rPr>
                <w:t>&lt;sup&gt;</w:t>
              </w:r>
            </w:hyperlink>
          </w:p>
        </w:tc>
        <w:tc>
          <w:tcPr>
            <w:tcW w:w="0" w:type="auto"/>
            <w:shd w:val="clear" w:color="auto" w:fill="E7E9EB"/>
            <w:tcMar>
              <w:top w:w="120" w:type="dxa"/>
              <w:left w:w="120" w:type="dxa"/>
              <w:bottom w:w="120" w:type="dxa"/>
              <w:right w:w="120" w:type="dxa"/>
            </w:tcMar>
            <w:hideMark/>
          </w:tcPr>
          <w:p w14:paraId="2FCC1BEA" w14:textId="77777777" w:rsidR="00D627D3" w:rsidRPr="00D627D3" w:rsidRDefault="00D627D3" w:rsidP="00D627D3">
            <w:pPr>
              <w:rPr>
                <w:sz w:val="16"/>
                <w:szCs w:val="16"/>
              </w:rPr>
            </w:pPr>
            <w:r w:rsidRPr="00D627D3">
              <w:rPr>
                <w:sz w:val="16"/>
                <w:szCs w:val="16"/>
              </w:rPr>
              <w:t>Defines superscripted text</w:t>
            </w:r>
          </w:p>
        </w:tc>
      </w:tr>
      <w:tr w:rsidR="00D627D3" w:rsidRPr="00D627D3" w14:paraId="1DB886DF" w14:textId="77777777">
        <w:tc>
          <w:tcPr>
            <w:tcW w:w="0" w:type="auto"/>
            <w:shd w:val="clear" w:color="auto" w:fill="FFFFFF"/>
            <w:tcMar>
              <w:top w:w="120" w:type="dxa"/>
              <w:left w:w="240" w:type="dxa"/>
              <w:bottom w:w="120" w:type="dxa"/>
              <w:right w:w="120" w:type="dxa"/>
            </w:tcMar>
            <w:hideMark/>
          </w:tcPr>
          <w:p w14:paraId="7111F313" w14:textId="77777777" w:rsidR="00D627D3" w:rsidRPr="00D627D3" w:rsidRDefault="00D627D3" w:rsidP="00D627D3">
            <w:pPr>
              <w:rPr>
                <w:sz w:val="16"/>
                <w:szCs w:val="16"/>
              </w:rPr>
            </w:pPr>
            <w:hyperlink r:id="rId15" w:history="1">
              <w:r w:rsidRPr="00D627D3">
                <w:rPr>
                  <w:rStyle w:val="Hyperlink"/>
                  <w:sz w:val="16"/>
                  <w:szCs w:val="16"/>
                </w:rPr>
                <w:t>&lt;ins&gt;</w:t>
              </w:r>
            </w:hyperlink>
          </w:p>
        </w:tc>
        <w:tc>
          <w:tcPr>
            <w:tcW w:w="0" w:type="auto"/>
            <w:shd w:val="clear" w:color="auto" w:fill="FFFFFF"/>
            <w:tcMar>
              <w:top w:w="120" w:type="dxa"/>
              <w:left w:w="120" w:type="dxa"/>
              <w:bottom w:w="120" w:type="dxa"/>
              <w:right w:w="120" w:type="dxa"/>
            </w:tcMar>
            <w:hideMark/>
          </w:tcPr>
          <w:p w14:paraId="58A71AB5" w14:textId="77777777" w:rsidR="00D627D3" w:rsidRPr="00D627D3" w:rsidRDefault="00D627D3" w:rsidP="00D627D3">
            <w:pPr>
              <w:rPr>
                <w:sz w:val="16"/>
                <w:szCs w:val="16"/>
              </w:rPr>
            </w:pPr>
            <w:r w:rsidRPr="00D627D3">
              <w:rPr>
                <w:sz w:val="16"/>
                <w:szCs w:val="16"/>
              </w:rPr>
              <w:t>Defines inserted text</w:t>
            </w:r>
          </w:p>
        </w:tc>
      </w:tr>
      <w:tr w:rsidR="00D627D3" w:rsidRPr="00D627D3" w14:paraId="7DA01F5F" w14:textId="77777777">
        <w:tc>
          <w:tcPr>
            <w:tcW w:w="0" w:type="auto"/>
            <w:shd w:val="clear" w:color="auto" w:fill="E7E9EB"/>
            <w:tcMar>
              <w:top w:w="120" w:type="dxa"/>
              <w:left w:w="240" w:type="dxa"/>
              <w:bottom w:w="120" w:type="dxa"/>
              <w:right w:w="120" w:type="dxa"/>
            </w:tcMar>
            <w:hideMark/>
          </w:tcPr>
          <w:p w14:paraId="4B1AC8D1" w14:textId="77777777" w:rsidR="00D627D3" w:rsidRPr="00D627D3" w:rsidRDefault="00D627D3" w:rsidP="00D627D3">
            <w:pPr>
              <w:rPr>
                <w:sz w:val="16"/>
                <w:szCs w:val="16"/>
              </w:rPr>
            </w:pPr>
            <w:hyperlink r:id="rId16" w:history="1">
              <w:r w:rsidRPr="00D627D3">
                <w:rPr>
                  <w:rStyle w:val="Hyperlink"/>
                  <w:sz w:val="16"/>
                  <w:szCs w:val="16"/>
                </w:rPr>
                <w:t>&lt;del&gt;</w:t>
              </w:r>
            </w:hyperlink>
          </w:p>
        </w:tc>
        <w:tc>
          <w:tcPr>
            <w:tcW w:w="0" w:type="auto"/>
            <w:shd w:val="clear" w:color="auto" w:fill="E7E9EB"/>
            <w:tcMar>
              <w:top w:w="120" w:type="dxa"/>
              <w:left w:w="120" w:type="dxa"/>
              <w:bottom w:w="120" w:type="dxa"/>
              <w:right w:w="120" w:type="dxa"/>
            </w:tcMar>
            <w:hideMark/>
          </w:tcPr>
          <w:p w14:paraId="5D96CF6B" w14:textId="77777777" w:rsidR="00D627D3" w:rsidRPr="00D627D3" w:rsidRDefault="00D627D3" w:rsidP="00D627D3">
            <w:pPr>
              <w:rPr>
                <w:sz w:val="16"/>
                <w:szCs w:val="16"/>
              </w:rPr>
            </w:pPr>
            <w:r w:rsidRPr="00D627D3">
              <w:rPr>
                <w:sz w:val="16"/>
                <w:szCs w:val="16"/>
              </w:rPr>
              <w:t>Defines deleted text</w:t>
            </w:r>
          </w:p>
        </w:tc>
      </w:tr>
      <w:tr w:rsidR="00D627D3" w:rsidRPr="00D627D3" w14:paraId="71BD222F" w14:textId="77777777">
        <w:tc>
          <w:tcPr>
            <w:tcW w:w="0" w:type="auto"/>
            <w:shd w:val="clear" w:color="auto" w:fill="FFFFFF"/>
            <w:tcMar>
              <w:top w:w="120" w:type="dxa"/>
              <w:left w:w="240" w:type="dxa"/>
              <w:bottom w:w="120" w:type="dxa"/>
              <w:right w:w="120" w:type="dxa"/>
            </w:tcMar>
            <w:hideMark/>
          </w:tcPr>
          <w:p w14:paraId="02E0881C" w14:textId="77777777" w:rsidR="00D627D3" w:rsidRPr="00D627D3" w:rsidRDefault="00D627D3" w:rsidP="00D627D3">
            <w:pPr>
              <w:rPr>
                <w:sz w:val="16"/>
                <w:szCs w:val="16"/>
              </w:rPr>
            </w:pPr>
            <w:hyperlink r:id="rId17" w:history="1">
              <w:r w:rsidRPr="00D627D3">
                <w:rPr>
                  <w:rStyle w:val="Hyperlink"/>
                  <w:sz w:val="16"/>
                  <w:szCs w:val="16"/>
                </w:rPr>
                <w:t>&lt;mark&gt;</w:t>
              </w:r>
            </w:hyperlink>
          </w:p>
        </w:tc>
        <w:tc>
          <w:tcPr>
            <w:tcW w:w="0" w:type="auto"/>
            <w:shd w:val="clear" w:color="auto" w:fill="FFFFFF"/>
            <w:tcMar>
              <w:top w:w="120" w:type="dxa"/>
              <w:left w:w="120" w:type="dxa"/>
              <w:bottom w:w="120" w:type="dxa"/>
              <w:right w:w="120" w:type="dxa"/>
            </w:tcMar>
            <w:hideMark/>
          </w:tcPr>
          <w:p w14:paraId="7AD252BD" w14:textId="77777777" w:rsidR="00D627D3" w:rsidRPr="00D627D3" w:rsidRDefault="00D627D3" w:rsidP="00D627D3">
            <w:pPr>
              <w:rPr>
                <w:sz w:val="16"/>
                <w:szCs w:val="16"/>
              </w:rPr>
            </w:pPr>
            <w:r w:rsidRPr="00D627D3">
              <w:rPr>
                <w:sz w:val="16"/>
                <w:szCs w:val="16"/>
              </w:rPr>
              <w:t>Defines marked/highlighted text</w:t>
            </w:r>
          </w:p>
        </w:tc>
      </w:tr>
    </w:tbl>
    <w:p w14:paraId="490D342B" w14:textId="1B0DDF0E" w:rsidR="00D627D3" w:rsidRDefault="001E0FA0" w:rsidP="001A1645">
      <w:pPr>
        <w:spacing w:after="0"/>
        <w:rPr>
          <w:sz w:val="28"/>
          <w:szCs w:val="28"/>
        </w:rPr>
      </w:pPr>
      <w:proofErr w:type="gramStart"/>
      <w:r>
        <w:rPr>
          <w:sz w:val="28"/>
          <w:szCs w:val="28"/>
        </w:rPr>
        <w:lastRenderedPageBreak/>
        <w:t>Input :</w:t>
      </w:r>
      <w:proofErr w:type="gramEnd"/>
      <w:r>
        <w:rPr>
          <w:sz w:val="28"/>
          <w:szCs w:val="28"/>
        </w:rPr>
        <w:t xml:space="preserve"> </w:t>
      </w:r>
      <w:r w:rsidR="00F83F31" w:rsidRPr="00F83F31">
        <w:rPr>
          <w:sz w:val="28"/>
          <w:szCs w:val="28"/>
        </w:rPr>
        <w:t xml:space="preserve">&lt;p&gt;&lt;b&gt;This text is </w:t>
      </w:r>
      <w:proofErr w:type="gramStart"/>
      <w:r w:rsidR="00F83F31" w:rsidRPr="00F83F31">
        <w:rPr>
          <w:sz w:val="28"/>
          <w:szCs w:val="28"/>
        </w:rPr>
        <w:t>bold.&lt;</w:t>
      </w:r>
      <w:proofErr w:type="gramEnd"/>
      <w:r w:rsidR="00F83F31" w:rsidRPr="00F83F31">
        <w:rPr>
          <w:sz w:val="28"/>
          <w:szCs w:val="28"/>
        </w:rPr>
        <w:t>/b&gt;&lt;/p&gt;</w:t>
      </w:r>
    </w:p>
    <w:p w14:paraId="7FCD07E9" w14:textId="7AC56323" w:rsidR="001E0FA0" w:rsidRDefault="001E0FA0" w:rsidP="001A1645">
      <w:pPr>
        <w:spacing w:after="0"/>
        <w:rPr>
          <w:b/>
          <w:bCs/>
          <w:sz w:val="28"/>
          <w:szCs w:val="28"/>
        </w:rPr>
      </w:pPr>
      <w:proofErr w:type="gramStart"/>
      <w:r>
        <w:rPr>
          <w:sz w:val="28"/>
          <w:szCs w:val="28"/>
        </w:rPr>
        <w:t>Output :</w:t>
      </w:r>
      <w:proofErr w:type="gramEnd"/>
      <w:r>
        <w:rPr>
          <w:sz w:val="28"/>
          <w:szCs w:val="28"/>
        </w:rPr>
        <w:t xml:space="preserve"> </w:t>
      </w:r>
      <w:r w:rsidR="00FA2CAC" w:rsidRPr="00FA2CAC">
        <w:rPr>
          <w:b/>
          <w:bCs/>
          <w:sz w:val="28"/>
          <w:szCs w:val="28"/>
        </w:rPr>
        <w:t>This text is bold</w:t>
      </w:r>
    </w:p>
    <w:p w14:paraId="231BDE6D" w14:textId="77777777" w:rsidR="00FA2CAC" w:rsidRDefault="00FA2CAC" w:rsidP="001A1645">
      <w:pPr>
        <w:spacing w:after="0"/>
        <w:rPr>
          <w:b/>
          <w:bCs/>
          <w:sz w:val="28"/>
          <w:szCs w:val="28"/>
        </w:rPr>
      </w:pPr>
    </w:p>
    <w:p w14:paraId="0D0942EE" w14:textId="5067E102" w:rsidR="00FA2CAC" w:rsidRDefault="00FA2CAC" w:rsidP="001A1645">
      <w:pPr>
        <w:spacing w:after="0"/>
        <w:rPr>
          <w:sz w:val="28"/>
          <w:szCs w:val="28"/>
        </w:rPr>
      </w:pPr>
      <w:r>
        <w:rPr>
          <w:sz w:val="28"/>
          <w:szCs w:val="28"/>
        </w:rPr>
        <w:t>Input:</w:t>
      </w:r>
      <w:r w:rsidR="00BC69D9" w:rsidRPr="00BC69D9">
        <w:t xml:space="preserve"> </w:t>
      </w:r>
      <w:r w:rsidR="00BC69D9" w:rsidRPr="00BC69D9">
        <w:rPr>
          <w:sz w:val="28"/>
          <w:szCs w:val="28"/>
        </w:rPr>
        <w:t xml:space="preserve">&lt;p&gt;&lt;strong&gt;This text is </w:t>
      </w:r>
      <w:proofErr w:type="gramStart"/>
      <w:r w:rsidR="00BC69D9" w:rsidRPr="00BC69D9">
        <w:rPr>
          <w:sz w:val="28"/>
          <w:szCs w:val="28"/>
        </w:rPr>
        <w:t>important!&lt;</w:t>
      </w:r>
      <w:proofErr w:type="gramEnd"/>
      <w:r w:rsidR="00BC69D9" w:rsidRPr="00BC69D9">
        <w:rPr>
          <w:sz w:val="28"/>
          <w:szCs w:val="28"/>
        </w:rPr>
        <w:t>/strong&gt;&lt;/p&gt;</w:t>
      </w:r>
    </w:p>
    <w:p w14:paraId="5A51D18B" w14:textId="262C687F" w:rsidR="00FA2CAC" w:rsidRDefault="00BC69D9" w:rsidP="001A1645">
      <w:pPr>
        <w:spacing w:after="0"/>
        <w:rPr>
          <w:b/>
          <w:bCs/>
          <w:sz w:val="28"/>
          <w:szCs w:val="28"/>
        </w:rPr>
      </w:pPr>
      <w:proofErr w:type="gramStart"/>
      <w:r>
        <w:rPr>
          <w:sz w:val="28"/>
          <w:szCs w:val="28"/>
        </w:rPr>
        <w:t>Output :</w:t>
      </w:r>
      <w:proofErr w:type="gramEnd"/>
      <w:r>
        <w:rPr>
          <w:sz w:val="28"/>
          <w:szCs w:val="28"/>
        </w:rPr>
        <w:t xml:space="preserve"> </w:t>
      </w:r>
      <w:r w:rsidR="00FB531E" w:rsidRPr="00FB531E">
        <w:rPr>
          <w:b/>
          <w:bCs/>
          <w:sz w:val="28"/>
          <w:szCs w:val="28"/>
        </w:rPr>
        <w:t>This text is important!</w:t>
      </w:r>
    </w:p>
    <w:p w14:paraId="5795ED0F" w14:textId="77777777" w:rsidR="00FB531E" w:rsidRDefault="00FB531E" w:rsidP="001A1645">
      <w:pPr>
        <w:spacing w:after="0"/>
        <w:rPr>
          <w:b/>
          <w:bCs/>
          <w:sz w:val="28"/>
          <w:szCs w:val="28"/>
        </w:rPr>
      </w:pPr>
    </w:p>
    <w:p w14:paraId="77C8B238" w14:textId="62ECF058" w:rsidR="00FB531E" w:rsidRDefault="00FB531E" w:rsidP="001A1645">
      <w:pPr>
        <w:spacing w:after="0"/>
        <w:rPr>
          <w:sz w:val="28"/>
          <w:szCs w:val="28"/>
        </w:rPr>
      </w:pPr>
      <w:proofErr w:type="gramStart"/>
      <w:r>
        <w:rPr>
          <w:sz w:val="28"/>
          <w:szCs w:val="28"/>
        </w:rPr>
        <w:t>Input :</w:t>
      </w:r>
      <w:proofErr w:type="gramEnd"/>
      <w:r w:rsidR="00601113" w:rsidRPr="00601113">
        <w:t xml:space="preserve"> </w:t>
      </w:r>
      <w:r w:rsidR="00601113" w:rsidRPr="00601113">
        <w:rPr>
          <w:sz w:val="28"/>
          <w:szCs w:val="28"/>
        </w:rPr>
        <w:t>&lt;p&gt;&lt;</w:t>
      </w:r>
      <w:proofErr w:type="spellStart"/>
      <w:r w:rsidR="00601113" w:rsidRPr="00601113">
        <w:rPr>
          <w:sz w:val="28"/>
          <w:szCs w:val="28"/>
        </w:rPr>
        <w:t>i</w:t>
      </w:r>
      <w:proofErr w:type="spellEnd"/>
      <w:r w:rsidR="00601113" w:rsidRPr="00601113">
        <w:rPr>
          <w:sz w:val="28"/>
          <w:szCs w:val="28"/>
        </w:rPr>
        <w:t xml:space="preserve">&gt;This text is </w:t>
      </w:r>
      <w:proofErr w:type="gramStart"/>
      <w:r w:rsidR="00601113" w:rsidRPr="00601113">
        <w:rPr>
          <w:sz w:val="28"/>
          <w:szCs w:val="28"/>
        </w:rPr>
        <w:t>italic.&lt;</w:t>
      </w:r>
      <w:proofErr w:type="gramEnd"/>
      <w:r w:rsidR="00601113" w:rsidRPr="00601113">
        <w:rPr>
          <w:sz w:val="28"/>
          <w:szCs w:val="28"/>
        </w:rPr>
        <w:t>/</w:t>
      </w:r>
      <w:proofErr w:type="spellStart"/>
      <w:r w:rsidR="00601113" w:rsidRPr="00601113">
        <w:rPr>
          <w:sz w:val="28"/>
          <w:szCs w:val="28"/>
        </w:rPr>
        <w:t>i</w:t>
      </w:r>
      <w:proofErr w:type="spellEnd"/>
      <w:r w:rsidR="00601113" w:rsidRPr="00601113">
        <w:rPr>
          <w:sz w:val="28"/>
          <w:szCs w:val="28"/>
        </w:rPr>
        <w:t>&gt;&lt;/p&gt;</w:t>
      </w:r>
    </w:p>
    <w:p w14:paraId="390023F5" w14:textId="2CD972EE" w:rsidR="00FB531E" w:rsidRDefault="00FB531E" w:rsidP="001A1645">
      <w:pPr>
        <w:spacing w:after="0"/>
        <w:rPr>
          <w:i/>
          <w:iCs/>
          <w:sz w:val="28"/>
          <w:szCs w:val="28"/>
        </w:rPr>
      </w:pPr>
      <w:r>
        <w:rPr>
          <w:sz w:val="28"/>
          <w:szCs w:val="28"/>
        </w:rPr>
        <w:t xml:space="preserve">Output: </w:t>
      </w:r>
      <w:r w:rsidR="00601113" w:rsidRPr="00601113">
        <w:rPr>
          <w:i/>
          <w:iCs/>
          <w:sz w:val="28"/>
          <w:szCs w:val="28"/>
        </w:rPr>
        <w:t>This text is italic.</w:t>
      </w:r>
    </w:p>
    <w:p w14:paraId="67927916" w14:textId="77777777" w:rsidR="005D0BDA" w:rsidRDefault="005D0BDA" w:rsidP="001A1645">
      <w:pPr>
        <w:spacing w:after="0"/>
        <w:rPr>
          <w:i/>
          <w:iCs/>
          <w:sz w:val="28"/>
          <w:szCs w:val="28"/>
        </w:rPr>
      </w:pPr>
    </w:p>
    <w:p w14:paraId="4B293056" w14:textId="59F7B3B6" w:rsidR="00601113" w:rsidRDefault="00601113" w:rsidP="001A1645">
      <w:pPr>
        <w:spacing w:after="0"/>
        <w:rPr>
          <w:sz w:val="28"/>
          <w:szCs w:val="28"/>
        </w:rPr>
      </w:pPr>
      <w:proofErr w:type="gramStart"/>
      <w:r>
        <w:rPr>
          <w:sz w:val="28"/>
          <w:szCs w:val="28"/>
        </w:rPr>
        <w:t>Input :</w:t>
      </w:r>
      <w:proofErr w:type="gramEnd"/>
      <w:r>
        <w:rPr>
          <w:sz w:val="28"/>
          <w:szCs w:val="28"/>
        </w:rPr>
        <w:t xml:space="preserve"> </w:t>
      </w:r>
      <w:r w:rsidR="005D0BDA" w:rsidRPr="005D0BDA">
        <w:rPr>
          <w:sz w:val="28"/>
          <w:szCs w:val="28"/>
        </w:rPr>
        <w:t>&lt;p&gt;&lt;</w:t>
      </w:r>
      <w:proofErr w:type="spellStart"/>
      <w:r w:rsidR="005D0BDA" w:rsidRPr="005D0BDA">
        <w:rPr>
          <w:sz w:val="28"/>
          <w:szCs w:val="28"/>
        </w:rPr>
        <w:t>em</w:t>
      </w:r>
      <w:proofErr w:type="spellEnd"/>
      <w:r w:rsidR="005D0BDA" w:rsidRPr="005D0BDA">
        <w:rPr>
          <w:sz w:val="28"/>
          <w:szCs w:val="28"/>
        </w:rPr>
        <w:t xml:space="preserve">&gt;This text is </w:t>
      </w:r>
      <w:proofErr w:type="gramStart"/>
      <w:r w:rsidR="005D0BDA" w:rsidRPr="005D0BDA">
        <w:rPr>
          <w:sz w:val="28"/>
          <w:szCs w:val="28"/>
        </w:rPr>
        <w:t>emphasized.&lt;</w:t>
      </w:r>
      <w:proofErr w:type="gramEnd"/>
      <w:r w:rsidR="005D0BDA" w:rsidRPr="005D0BDA">
        <w:rPr>
          <w:sz w:val="28"/>
          <w:szCs w:val="28"/>
        </w:rPr>
        <w:t>/</w:t>
      </w:r>
      <w:proofErr w:type="spellStart"/>
      <w:r w:rsidR="005D0BDA" w:rsidRPr="005D0BDA">
        <w:rPr>
          <w:sz w:val="28"/>
          <w:szCs w:val="28"/>
        </w:rPr>
        <w:t>em</w:t>
      </w:r>
      <w:proofErr w:type="spellEnd"/>
      <w:r w:rsidR="005D0BDA" w:rsidRPr="005D0BDA">
        <w:rPr>
          <w:sz w:val="28"/>
          <w:szCs w:val="28"/>
        </w:rPr>
        <w:t>&gt;&lt;/p&gt;</w:t>
      </w:r>
    </w:p>
    <w:p w14:paraId="7FB057C3" w14:textId="32A9EF4B" w:rsidR="005D0BDA" w:rsidRDefault="005D0BDA" w:rsidP="001A1645">
      <w:pPr>
        <w:spacing w:after="0"/>
        <w:rPr>
          <w:i/>
          <w:iCs/>
          <w:sz w:val="28"/>
          <w:szCs w:val="28"/>
        </w:rPr>
      </w:pPr>
      <w:proofErr w:type="gramStart"/>
      <w:r>
        <w:rPr>
          <w:sz w:val="28"/>
          <w:szCs w:val="28"/>
        </w:rPr>
        <w:t>Output :</w:t>
      </w:r>
      <w:proofErr w:type="gramEnd"/>
      <w:r>
        <w:rPr>
          <w:sz w:val="28"/>
          <w:szCs w:val="28"/>
        </w:rPr>
        <w:t xml:space="preserve"> </w:t>
      </w:r>
      <w:r w:rsidRPr="005D0BDA">
        <w:rPr>
          <w:i/>
          <w:iCs/>
          <w:sz w:val="28"/>
          <w:szCs w:val="28"/>
        </w:rPr>
        <w:t>This text is emphasized.</w:t>
      </w:r>
    </w:p>
    <w:p w14:paraId="2943955E" w14:textId="2F8D27A9" w:rsidR="005D0BDA" w:rsidRDefault="005D0BDA" w:rsidP="001A1645">
      <w:pPr>
        <w:spacing w:after="0"/>
        <w:rPr>
          <w:sz w:val="28"/>
          <w:szCs w:val="28"/>
        </w:rPr>
      </w:pPr>
    </w:p>
    <w:p w14:paraId="4574DC29" w14:textId="629C0B44" w:rsidR="005D0BDA" w:rsidRDefault="005D0BDA" w:rsidP="001A1645">
      <w:pPr>
        <w:spacing w:after="0"/>
        <w:rPr>
          <w:sz w:val="28"/>
          <w:szCs w:val="28"/>
        </w:rPr>
      </w:pPr>
      <w:proofErr w:type="gramStart"/>
      <w:r>
        <w:rPr>
          <w:sz w:val="28"/>
          <w:szCs w:val="28"/>
        </w:rPr>
        <w:t>Input :</w:t>
      </w:r>
      <w:proofErr w:type="gramEnd"/>
      <w:r>
        <w:rPr>
          <w:sz w:val="28"/>
          <w:szCs w:val="28"/>
        </w:rPr>
        <w:t xml:space="preserve"> </w:t>
      </w:r>
      <w:r w:rsidR="00E724AB" w:rsidRPr="00E724AB">
        <w:rPr>
          <w:sz w:val="28"/>
          <w:szCs w:val="28"/>
        </w:rPr>
        <w:t xml:space="preserve">&lt;p&gt;&lt;small&gt;This is some smaller </w:t>
      </w:r>
      <w:proofErr w:type="gramStart"/>
      <w:r w:rsidR="00E724AB" w:rsidRPr="00E724AB">
        <w:rPr>
          <w:sz w:val="28"/>
          <w:szCs w:val="28"/>
        </w:rPr>
        <w:t>text.&lt;</w:t>
      </w:r>
      <w:proofErr w:type="gramEnd"/>
      <w:r w:rsidR="00E724AB" w:rsidRPr="00E724AB">
        <w:rPr>
          <w:sz w:val="28"/>
          <w:szCs w:val="28"/>
        </w:rPr>
        <w:t>/small&gt;&lt;/p&gt;</w:t>
      </w:r>
    </w:p>
    <w:p w14:paraId="7E1778E7" w14:textId="2393B4C0" w:rsidR="005D0BDA" w:rsidRDefault="005D0BDA" w:rsidP="001A1645">
      <w:pPr>
        <w:spacing w:after="0"/>
        <w:rPr>
          <w:sz w:val="28"/>
          <w:szCs w:val="28"/>
        </w:rPr>
      </w:pPr>
      <w:proofErr w:type="gramStart"/>
      <w:r>
        <w:rPr>
          <w:sz w:val="28"/>
          <w:szCs w:val="28"/>
        </w:rPr>
        <w:t>Output :</w:t>
      </w:r>
      <w:proofErr w:type="gramEnd"/>
      <w:r w:rsidR="002B407F" w:rsidRPr="002B407F">
        <w:rPr>
          <w:color w:val="000000"/>
          <w:sz w:val="20"/>
          <w:szCs w:val="20"/>
        </w:rPr>
        <w:t xml:space="preserve"> </w:t>
      </w:r>
      <w:r w:rsidR="002B407F" w:rsidRPr="002B407F">
        <w:t>This is some smaller text</w:t>
      </w:r>
      <w:r w:rsidR="002B407F" w:rsidRPr="002B407F">
        <w:rPr>
          <w:sz w:val="28"/>
          <w:szCs w:val="28"/>
        </w:rPr>
        <w:t>.</w:t>
      </w:r>
    </w:p>
    <w:p w14:paraId="7298ABF5" w14:textId="77777777" w:rsidR="002B407F" w:rsidRDefault="002B407F" w:rsidP="001A1645">
      <w:pPr>
        <w:spacing w:after="0"/>
        <w:rPr>
          <w:sz w:val="28"/>
          <w:szCs w:val="28"/>
        </w:rPr>
      </w:pPr>
    </w:p>
    <w:p w14:paraId="20661848" w14:textId="7DBA0CBC" w:rsidR="002B407F" w:rsidRDefault="002B407F" w:rsidP="001A1645">
      <w:pPr>
        <w:spacing w:after="0"/>
        <w:rPr>
          <w:sz w:val="28"/>
          <w:szCs w:val="28"/>
        </w:rPr>
      </w:pPr>
      <w:r>
        <w:rPr>
          <w:sz w:val="28"/>
          <w:szCs w:val="28"/>
        </w:rPr>
        <w:t>Input:</w:t>
      </w:r>
      <w:r w:rsidR="00FA50AA" w:rsidRPr="00FA50AA">
        <w:t xml:space="preserve"> </w:t>
      </w:r>
      <w:r w:rsidR="00FA50AA" w:rsidRPr="00FA50AA">
        <w:rPr>
          <w:sz w:val="28"/>
          <w:szCs w:val="28"/>
        </w:rPr>
        <w:t xml:space="preserve">&lt;p&gt;Do not forget to buy &lt;mark&gt;milk&lt;/mark&gt; </w:t>
      </w:r>
      <w:proofErr w:type="gramStart"/>
      <w:r w:rsidR="00FA50AA" w:rsidRPr="00FA50AA">
        <w:rPr>
          <w:sz w:val="28"/>
          <w:szCs w:val="28"/>
        </w:rPr>
        <w:t>today.&lt;</w:t>
      </w:r>
      <w:proofErr w:type="gramEnd"/>
      <w:r w:rsidR="00FA50AA" w:rsidRPr="00FA50AA">
        <w:rPr>
          <w:sz w:val="28"/>
          <w:szCs w:val="28"/>
        </w:rPr>
        <w:t>/p&gt;</w:t>
      </w:r>
    </w:p>
    <w:p w14:paraId="6CA18F08" w14:textId="01D2EF1D" w:rsidR="002B407F" w:rsidRDefault="002B407F" w:rsidP="001A1645">
      <w:pPr>
        <w:spacing w:after="0"/>
        <w:rPr>
          <w:sz w:val="28"/>
          <w:szCs w:val="28"/>
        </w:rPr>
      </w:pPr>
      <w:proofErr w:type="gramStart"/>
      <w:r>
        <w:rPr>
          <w:sz w:val="28"/>
          <w:szCs w:val="28"/>
        </w:rPr>
        <w:t>Output :</w:t>
      </w:r>
      <w:proofErr w:type="gramEnd"/>
      <w:r>
        <w:rPr>
          <w:sz w:val="28"/>
          <w:szCs w:val="28"/>
        </w:rPr>
        <w:t xml:space="preserve"> </w:t>
      </w:r>
      <w:r w:rsidR="00FA50AA" w:rsidRPr="00FA50AA">
        <w:rPr>
          <w:sz w:val="28"/>
          <w:szCs w:val="28"/>
        </w:rPr>
        <w:t xml:space="preserve">Do not forget to buy </w:t>
      </w:r>
      <w:r w:rsidR="00FA50AA" w:rsidRPr="00FA50AA">
        <w:rPr>
          <w:sz w:val="28"/>
          <w:szCs w:val="28"/>
          <w:highlight w:val="yellow"/>
        </w:rPr>
        <w:t>milk</w:t>
      </w:r>
      <w:r w:rsidR="00FA50AA" w:rsidRPr="00FA50AA">
        <w:rPr>
          <w:sz w:val="28"/>
          <w:szCs w:val="28"/>
        </w:rPr>
        <w:t xml:space="preserve"> today</w:t>
      </w:r>
      <w:r w:rsidR="00FA50AA">
        <w:rPr>
          <w:sz w:val="28"/>
          <w:szCs w:val="28"/>
        </w:rPr>
        <w:t>.</w:t>
      </w:r>
    </w:p>
    <w:p w14:paraId="72900254" w14:textId="77777777" w:rsidR="00FA50AA" w:rsidRDefault="00FA50AA" w:rsidP="001A1645">
      <w:pPr>
        <w:spacing w:after="0"/>
        <w:rPr>
          <w:sz w:val="28"/>
          <w:szCs w:val="28"/>
        </w:rPr>
      </w:pPr>
    </w:p>
    <w:p w14:paraId="02B38FA0" w14:textId="2438D31F" w:rsidR="00FA50AA" w:rsidRDefault="00FA50AA" w:rsidP="001A1645">
      <w:pPr>
        <w:spacing w:after="0"/>
        <w:rPr>
          <w:sz w:val="28"/>
          <w:szCs w:val="28"/>
        </w:rPr>
      </w:pPr>
      <w:r>
        <w:rPr>
          <w:sz w:val="28"/>
          <w:szCs w:val="28"/>
        </w:rPr>
        <w:t xml:space="preserve">Input: </w:t>
      </w:r>
      <w:r w:rsidR="00B768C5" w:rsidRPr="00B768C5">
        <w:rPr>
          <w:sz w:val="28"/>
          <w:szCs w:val="28"/>
        </w:rPr>
        <w:t xml:space="preserve">&lt;p&gt;My </w:t>
      </w:r>
      <w:proofErr w:type="spellStart"/>
      <w:r w:rsidR="00B768C5" w:rsidRPr="00B768C5">
        <w:rPr>
          <w:sz w:val="28"/>
          <w:szCs w:val="28"/>
        </w:rPr>
        <w:t>favorite</w:t>
      </w:r>
      <w:proofErr w:type="spellEnd"/>
      <w:r w:rsidR="00B768C5" w:rsidRPr="00B768C5">
        <w:rPr>
          <w:sz w:val="28"/>
          <w:szCs w:val="28"/>
        </w:rPr>
        <w:t xml:space="preserve"> </w:t>
      </w:r>
      <w:proofErr w:type="spellStart"/>
      <w:r w:rsidR="00B768C5" w:rsidRPr="00B768C5">
        <w:rPr>
          <w:sz w:val="28"/>
          <w:szCs w:val="28"/>
        </w:rPr>
        <w:t>color</w:t>
      </w:r>
      <w:proofErr w:type="spellEnd"/>
      <w:r w:rsidR="00B768C5" w:rsidRPr="00B768C5">
        <w:rPr>
          <w:sz w:val="28"/>
          <w:szCs w:val="28"/>
        </w:rPr>
        <w:t xml:space="preserve"> is &lt;del&gt;blue&lt;/del&gt; red.&lt;/p&gt;</w:t>
      </w:r>
    </w:p>
    <w:p w14:paraId="57F2E46A" w14:textId="1E03C8BF" w:rsidR="00B768C5" w:rsidRDefault="00B768C5" w:rsidP="001A1645">
      <w:pPr>
        <w:spacing w:after="0"/>
        <w:rPr>
          <w:sz w:val="28"/>
          <w:szCs w:val="28"/>
        </w:rPr>
      </w:pPr>
      <w:proofErr w:type="gramStart"/>
      <w:r>
        <w:rPr>
          <w:sz w:val="28"/>
          <w:szCs w:val="28"/>
        </w:rPr>
        <w:t>Output :</w:t>
      </w:r>
      <w:proofErr w:type="gramEnd"/>
      <w:r>
        <w:rPr>
          <w:sz w:val="28"/>
          <w:szCs w:val="28"/>
        </w:rPr>
        <w:t xml:space="preserve"> </w:t>
      </w:r>
      <w:r w:rsidR="008826DF" w:rsidRPr="008826DF">
        <w:rPr>
          <w:sz w:val="28"/>
          <w:szCs w:val="28"/>
        </w:rPr>
        <w:t xml:space="preserve">My </w:t>
      </w:r>
      <w:proofErr w:type="spellStart"/>
      <w:r w:rsidR="008826DF" w:rsidRPr="008826DF">
        <w:rPr>
          <w:sz w:val="28"/>
          <w:szCs w:val="28"/>
        </w:rPr>
        <w:t>favorite</w:t>
      </w:r>
      <w:proofErr w:type="spellEnd"/>
      <w:r w:rsidR="008826DF" w:rsidRPr="008826DF">
        <w:rPr>
          <w:sz w:val="28"/>
          <w:szCs w:val="28"/>
        </w:rPr>
        <w:t xml:space="preserve"> </w:t>
      </w:r>
      <w:proofErr w:type="spellStart"/>
      <w:r w:rsidR="008826DF" w:rsidRPr="008826DF">
        <w:rPr>
          <w:sz w:val="28"/>
          <w:szCs w:val="28"/>
        </w:rPr>
        <w:t>color</w:t>
      </w:r>
      <w:proofErr w:type="spellEnd"/>
      <w:r w:rsidR="008826DF" w:rsidRPr="008826DF">
        <w:rPr>
          <w:sz w:val="28"/>
          <w:szCs w:val="28"/>
        </w:rPr>
        <w:t xml:space="preserve"> is </w:t>
      </w:r>
      <w:del w:id="0" w:author="Unknown">
        <w:r w:rsidR="008826DF" w:rsidRPr="008826DF">
          <w:rPr>
            <w:sz w:val="28"/>
            <w:szCs w:val="28"/>
          </w:rPr>
          <w:delText>blue</w:delText>
        </w:r>
      </w:del>
      <w:r w:rsidR="008826DF" w:rsidRPr="008826DF">
        <w:rPr>
          <w:sz w:val="28"/>
          <w:szCs w:val="28"/>
        </w:rPr>
        <w:t> red.</w:t>
      </w:r>
    </w:p>
    <w:p w14:paraId="21905ABC" w14:textId="77777777" w:rsidR="008826DF" w:rsidRDefault="008826DF" w:rsidP="001A1645">
      <w:pPr>
        <w:spacing w:after="0"/>
        <w:rPr>
          <w:sz w:val="28"/>
          <w:szCs w:val="28"/>
        </w:rPr>
      </w:pPr>
    </w:p>
    <w:p w14:paraId="1E8F9777" w14:textId="62FE7BD0" w:rsidR="008826DF" w:rsidRDefault="008826DF" w:rsidP="001A1645">
      <w:pPr>
        <w:spacing w:after="0"/>
        <w:rPr>
          <w:sz w:val="28"/>
          <w:szCs w:val="28"/>
        </w:rPr>
      </w:pPr>
      <w:proofErr w:type="gramStart"/>
      <w:r>
        <w:rPr>
          <w:sz w:val="28"/>
          <w:szCs w:val="28"/>
        </w:rPr>
        <w:t>Input :</w:t>
      </w:r>
      <w:proofErr w:type="gramEnd"/>
      <w:r>
        <w:rPr>
          <w:sz w:val="28"/>
          <w:szCs w:val="28"/>
        </w:rPr>
        <w:t xml:space="preserve"> </w:t>
      </w:r>
      <w:r w:rsidR="00CA6225" w:rsidRPr="00CA6225">
        <w:rPr>
          <w:sz w:val="28"/>
          <w:szCs w:val="28"/>
        </w:rPr>
        <w:t xml:space="preserve">&lt;p&gt;My </w:t>
      </w:r>
      <w:proofErr w:type="spellStart"/>
      <w:r w:rsidR="00CA6225" w:rsidRPr="00CA6225">
        <w:rPr>
          <w:sz w:val="28"/>
          <w:szCs w:val="28"/>
        </w:rPr>
        <w:t>favorite</w:t>
      </w:r>
      <w:proofErr w:type="spellEnd"/>
      <w:r w:rsidR="00CA6225" w:rsidRPr="00CA6225">
        <w:rPr>
          <w:sz w:val="28"/>
          <w:szCs w:val="28"/>
        </w:rPr>
        <w:t xml:space="preserve"> </w:t>
      </w:r>
      <w:proofErr w:type="spellStart"/>
      <w:r w:rsidR="00CA6225" w:rsidRPr="00CA6225">
        <w:rPr>
          <w:sz w:val="28"/>
          <w:szCs w:val="28"/>
        </w:rPr>
        <w:t>color</w:t>
      </w:r>
      <w:proofErr w:type="spellEnd"/>
      <w:r w:rsidR="00CA6225" w:rsidRPr="00CA6225">
        <w:rPr>
          <w:sz w:val="28"/>
          <w:szCs w:val="28"/>
        </w:rPr>
        <w:t xml:space="preserve"> is &lt;del&gt;blue&lt;/del&gt; &lt;ins&gt;red&lt;/ins</w:t>
      </w:r>
      <w:proofErr w:type="gramStart"/>
      <w:r w:rsidR="00CA6225" w:rsidRPr="00CA6225">
        <w:rPr>
          <w:sz w:val="28"/>
          <w:szCs w:val="28"/>
        </w:rPr>
        <w:t>&gt;.&lt;</w:t>
      </w:r>
      <w:proofErr w:type="gramEnd"/>
      <w:r w:rsidR="00CA6225" w:rsidRPr="00CA6225">
        <w:rPr>
          <w:sz w:val="28"/>
          <w:szCs w:val="28"/>
        </w:rPr>
        <w:t>/p&gt;</w:t>
      </w:r>
    </w:p>
    <w:p w14:paraId="65A3207D" w14:textId="69B42F2E" w:rsidR="00CA6225" w:rsidRDefault="00CA6225" w:rsidP="001A1645">
      <w:pPr>
        <w:spacing w:after="0"/>
        <w:rPr>
          <w:sz w:val="28"/>
          <w:szCs w:val="28"/>
        </w:rPr>
      </w:pPr>
      <w:r>
        <w:rPr>
          <w:sz w:val="28"/>
          <w:szCs w:val="28"/>
        </w:rPr>
        <w:t xml:space="preserve">Output: </w:t>
      </w:r>
      <w:r w:rsidRPr="00CA6225">
        <w:rPr>
          <w:sz w:val="28"/>
          <w:szCs w:val="28"/>
        </w:rPr>
        <w:t xml:space="preserve">My </w:t>
      </w:r>
      <w:proofErr w:type="spellStart"/>
      <w:r w:rsidRPr="00CA6225">
        <w:rPr>
          <w:sz w:val="28"/>
          <w:szCs w:val="28"/>
        </w:rPr>
        <w:t>favorite</w:t>
      </w:r>
      <w:proofErr w:type="spellEnd"/>
      <w:r w:rsidRPr="00CA6225">
        <w:rPr>
          <w:sz w:val="28"/>
          <w:szCs w:val="28"/>
        </w:rPr>
        <w:t xml:space="preserve"> </w:t>
      </w:r>
      <w:proofErr w:type="spellStart"/>
      <w:r w:rsidRPr="00CA6225">
        <w:rPr>
          <w:sz w:val="28"/>
          <w:szCs w:val="28"/>
        </w:rPr>
        <w:t>color</w:t>
      </w:r>
      <w:proofErr w:type="spellEnd"/>
      <w:r w:rsidRPr="00CA6225">
        <w:rPr>
          <w:sz w:val="28"/>
          <w:szCs w:val="28"/>
        </w:rPr>
        <w:t xml:space="preserve"> is </w:t>
      </w:r>
      <w:del w:id="1" w:author="Unknown">
        <w:r w:rsidRPr="00CA6225">
          <w:rPr>
            <w:sz w:val="28"/>
            <w:szCs w:val="28"/>
          </w:rPr>
          <w:delText>blue</w:delText>
        </w:r>
      </w:del>
      <w:r w:rsidRPr="00CA6225">
        <w:rPr>
          <w:sz w:val="28"/>
          <w:szCs w:val="28"/>
        </w:rPr>
        <w:t> </w:t>
      </w:r>
      <w:ins w:id="2" w:author="Unknown">
        <w:r w:rsidRPr="00CA6225">
          <w:rPr>
            <w:sz w:val="28"/>
            <w:szCs w:val="28"/>
          </w:rPr>
          <w:t>red</w:t>
        </w:r>
      </w:ins>
      <w:r w:rsidRPr="00CA6225">
        <w:rPr>
          <w:sz w:val="28"/>
          <w:szCs w:val="28"/>
        </w:rPr>
        <w:t>.</w:t>
      </w:r>
    </w:p>
    <w:p w14:paraId="4395A1D6" w14:textId="77777777" w:rsidR="00CA6225" w:rsidRDefault="00CA6225" w:rsidP="001A1645">
      <w:pPr>
        <w:spacing w:after="0"/>
        <w:rPr>
          <w:sz w:val="28"/>
          <w:szCs w:val="28"/>
        </w:rPr>
      </w:pPr>
    </w:p>
    <w:p w14:paraId="1DDB9A8A" w14:textId="77777777" w:rsidR="000373F9" w:rsidRDefault="00CA6225" w:rsidP="001A1645">
      <w:pPr>
        <w:spacing w:after="0"/>
        <w:rPr>
          <w:sz w:val="28"/>
          <w:szCs w:val="28"/>
        </w:rPr>
      </w:pPr>
      <w:proofErr w:type="gramStart"/>
      <w:r>
        <w:rPr>
          <w:sz w:val="28"/>
          <w:szCs w:val="28"/>
        </w:rPr>
        <w:t>Input :</w:t>
      </w:r>
      <w:proofErr w:type="gramEnd"/>
      <w:r>
        <w:rPr>
          <w:sz w:val="28"/>
          <w:szCs w:val="28"/>
        </w:rPr>
        <w:t xml:space="preserve"> </w:t>
      </w:r>
      <w:r w:rsidR="000373F9" w:rsidRPr="000373F9">
        <w:rPr>
          <w:sz w:val="28"/>
          <w:szCs w:val="28"/>
        </w:rPr>
        <w:t xml:space="preserve">&lt;p&gt;This is &lt;sub&gt;subscripted&lt;/sub&gt; </w:t>
      </w:r>
      <w:proofErr w:type="gramStart"/>
      <w:r w:rsidR="000373F9" w:rsidRPr="000373F9">
        <w:rPr>
          <w:sz w:val="28"/>
          <w:szCs w:val="28"/>
        </w:rPr>
        <w:t>text.&lt;</w:t>
      </w:r>
      <w:proofErr w:type="gramEnd"/>
      <w:r w:rsidR="000373F9" w:rsidRPr="000373F9">
        <w:rPr>
          <w:sz w:val="28"/>
          <w:szCs w:val="28"/>
        </w:rPr>
        <w:t>/p&gt;</w:t>
      </w:r>
    </w:p>
    <w:p w14:paraId="33C22F40" w14:textId="77777777" w:rsidR="000373F9" w:rsidRDefault="000373F9" w:rsidP="001A1645">
      <w:pPr>
        <w:spacing w:after="0"/>
        <w:rPr>
          <w:sz w:val="28"/>
          <w:szCs w:val="28"/>
        </w:rPr>
      </w:pPr>
      <w:proofErr w:type="gramStart"/>
      <w:r>
        <w:rPr>
          <w:sz w:val="28"/>
          <w:szCs w:val="28"/>
        </w:rPr>
        <w:t>Output :</w:t>
      </w:r>
      <w:proofErr w:type="gramEnd"/>
      <w:r>
        <w:rPr>
          <w:sz w:val="28"/>
          <w:szCs w:val="28"/>
        </w:rPr>
        <w:t xml:space="preserve"> </w:t>
      </w:r>
      <w:r w:rsidRPr="000373F9">
        <w:rPr>
          <w:sz w:val="28"/>
          <w:szCs w:val="28"/>
        </w:rPr>
        <w:t>This is </w:t>
      </w:r>
      <w:r w:rsidRPr="000373F9">
        <w:rPr>
          <w:sz w:val="28"/>
          <w:szCs w:val="28"/>
          <w:vertAlign w:val="subscript"/>
        </w:rPr>
        <w:t>subscripted</w:t>
      </w:r>
      <w:r w:rsidRPr="000373F9">
        <w:rPr>
          <w:sz w:val="28"/>
          <w:szCs w:val="28"/>
        </w:rPr>
        <w:t> text.</w:t>
      </w:r>
    </w:p>
    <w:p w14:paraId="55A914BD" w14:textId="77777777" w:rsidR="000373F9" w:rsidRDefault="000373F9" w:rsidP="001A1645">
      <w:pPr>
        <w:spacing w:after="0"/>
        <w:rPr>
          <w:sz w:val="28"/>
          <w:szCs w:val="28"/>
        </w:rPr>
      </w:pPr>
    </w:p>
    <w:p w14:paraId="181AEB40" w14:textId="77777777" w:rsidR="004C6C13" w:rsidRDefault="000373F9" w:rsidP="001A1645">
      <w:pPr>
        <w:spacing w:after="0"/>
        <w:rPr>
          <w:sz w:val="28"/>
          <w:szCs w:val="28"/>
        </w:rPr>
      </w:pPr>
      <w:proofErr w:type="gramStart"/>
      <w:r>
        <w:rPr>
          <w:sz w:val="28"/>
          <w:szCs w:val="28"/>
        </w:rPr>
        <w:t>Input :</w:t>
      </w:r>
      <w:proofErr w:type="gramEnd"/>
      <w:r>
        <w:rPr>
          <w:sz w:val="28"/>
          <w:szCs w:val="28"/>
        </w:rPr>
        <w:t xml:space="preserve"> </w:t>
      </w:r>
      <w:r w:rsidR="004C6C13" w:rsidRPr="004C6C13">
        <w:rPr>
          <w:sz w:val="28"/>
          <w:szCs w:val="28"/>
        </w:rPr>
        <w:t xml:space="preserve">&lt;p&gt;This is &lt;sup&gt;superscripted&lt;/sup&gt; </w:t>
      </w:r>
      <w:proofErr w:type="gramStart"/>
      <w:r w:rsidR="004C6C13" w:rsidRPr="004C6C13">
        <w:rPr>
          <w:sz w:val="28"/>
          <w:szCs w:val="28"/>
        </w:rPr>
        <w:t>text.&lt;</w:t>
      </w:r>
      <w:proofErr w:type="gramEnd"/>
      <w:r w:rsidR="004C6C13" w:rsidRPr="004C6C13">
        <w:rPr>
          <w:sz w:val="28"/>
          <w:szCs w:val="28"/>
        </w:rPr>
        <w:t>/p&gt;</w:t>
      </w:r>
    </w:p>
    <w:p w14:paraId="30B0C9DD" w14:textId="77777777" w:rsidR="00121876" w:rsidRDefault="004C6C13" w:rsidP="001A1645">
      <w:pPr>
        <w:spacing w:after="0"/>
        <w:rPr>
          <w:sz w:val="28"/>
          <w:szCs w:val="28"/>
        </w:rPr>
      </w:pPr>
      <w:r>
        <w:rPr>
          <w:sz w:val="28"/>
          <w:szCs w:val="28"/>
        </w:rPr>
        <w:t xml:space="preserve">Output: </w:t>
      </w:r>
      <w:r w:rsidRPr="004C6C13">
        <w:rPr>
          <w:sz w:val="28"/>
          <w:szCs w:val="28"/>
        </w:rPr>
        <w:t>This is </w:t>
      </w:r>
      <w:r w:rsidRPr="004C6C13">
        <w:rPr>
          <w:sz w:val="28"/>
          <w:szCs w:val="28"/>
          <w:vertAlign w:val="superscript"/>
        </w:rPr>
        <w:t>superscripted</w:t>
      </w:r>
      <w:r w:rsidRPr="004C6C13">
        <w:rPr>
          <w:sz w:val="28"/>
          <w:szCs w:val="28"/>
        </w:rPr>
        <w:t> text.</w:t>
      </w:r>
    </w:p>
    <w:p w14:paraId="0A055155" w14:textId="77777777" w:rsidR="00CC4476" w:rsidRDefault="00CC4476" w:rsidP="001A1645">
      <w:pPr>
        <w:spacing w:after="0"/>
        <w:rPr>
          <w:sz w:val="28"/>
          <w:szCs w:val="28"/>
        </w:rPr>
      </w:pPr>
    </w:p>
    <w:p w14:paraId="5B0370A3" w14:textId="397706E1" w:rsidR="00E01E8F" w:rsidRDefault="00CC4476" w:rsidP="00E01E8F">
      <w:pPr>
        <w:rPr>
          <w:sz w:val="28"/>
          <w:szCs w:val="28"/>
        </w:rPr>
      </w:pPr>
      <w:r w:rsidRPr="00BB2747">
        <w:rPr>
          <w:sz w:val="28"/>
          <w:szCs w:val="28"/>
        </w:rPr>
        <w:t>Quotations</w:t>
      </w:r>
      <w:r w:rsidR="00037F45">
        <w:rPr>
          <w:sz w:val="28"/>
          <w:szCs w:val="28"/>
        </w:rPr>
        <w:t xml:space="preserve"> in </w:t>
      </w:r>
      <w:proofErr w:type="gramStart"/>
      <w:r w:rsidR="00037F45">
        <w:rPr>
          <w:sz w:val="28"/>
          <w:szCs w:val="28"/>
        </w:rPr>
        <w:t>HTML :</w:t>
      </w:r>
      <w:proofErr w:type="gramEnd"/>
      <w:r w:rsidR="00037F45">
        <w:rPr>
          <w:sz w:val="28"/>
          <w:szCs w:val="28"/>
        </w:rPr>
        <w:t xml:space="preserve"> </w:t>
      </w:r>
      <w:r w:rsidR="00E01E8F" w:rsidRPr="00E01E8F">
        <w:rPr>
          <w:sz w:val="28"/>
          <w:szCs w:val="28"/>
        </w:rPr>
        <w:t>The HTML &lt;q&gt; tag defines a short quotation.</w:t>
      </w:r>
      <w:r w:rsidR="00E01E8F">
        <w:rPr>
          <w:sz w:val="28"/>
          <w:szCs w:val="28"/>
        </w:rPr>
        <w:t xml:space="preserve"> </w:t>
      </w:r>
      <w:r w:rsidR="00E01E8F" w:rsidRPr="00E01E8F">
        <w:rPr>
          <w:sz w:val="28"/>
          <w:szCs w:val="28"/>
        </w:rPr>
        <w:t>Browsers normally insert quotation marks around the quotation.</w:t>
      </w:r>
    </w:p>
    <w:p w14:paraId="2133FBB0" w14:textId="768BD829" w:rsidR="004A28AA" w:rsidRPr="00E01E8F" w:rsidRDefault="004A28AA" w:rsidP="00E01E8F">
      <w:pPr>
        <w:rPr>
          <w:sz w:val="28"/>
          <w:szCs w:val="28"/>
        </w:rPr>
      </w:pPr>
      <w:proofErr w:type="gramStart"/>
      <w:r>
        <w:rPr>
          <w:sz w:val="28"/>
          <w:szCs w:val="28"/>
        </w:rPr>
        <w:lastRenderedPageBreak/>
        <w:t>Input :</w:t>
      </w:r>
      <w:proofErr w:type="gramEnd"/>
      <w:r>
        <w:rPr>
          <w:sz w:val="28"/>
          <w:szCs w:val="28"/>
        </w:rPr>
        <w:t xml:space="preserve"> </w:t>
      </w:r>
      <w:r w:rsidRPr="004A28AA">
        <w:rPr>
          <w:sz w:val="28"/>
          <w:szCs w:val="28"/>
        </w:rPr>
        <w:t xml:space="preserve">&lt;p&gt;WWF's goal is to: &lt;q&gt;Build a future where people live in harmony with </w:t>
      </w:r>
      <w:proofErr w:type="gramStart"/>
      <w:r w:rsidRPr="004A28AA">
        <w:rPr>
          <w:sz w:val="28"/>
          <w:szCs w:val="28"/>
        </w:rPr>
        <w:t>nature.&lt;</w:t>
      </w:r>
      <w:proofErr w:type="gramEnd"/>
      <w:r w:rsidRPr="004A28AA">
        <w:rPr>
          <w:sz w:val="28"/>
          <w:szCs w:val="28"/>
        </w:rPr>
        <w:t>/q&gt;&lt;/p&gt;</w:t>
      </w:r>
    </w:p>
    <w:p w14:paraId="4A8146E4" w14:textId="7C45AB5A" w:rsidR="00CA6225" w:rsidRDefault="004A28AA" w:rsidP="001A1645">
      <w:pPr>
        <w:spacing w:after="0"/>
        <w:rPr>
          <w:sz w:val="28"/>
          <w:szCs w:val="28"/>
        </w:rPr>
      </w:pPr>
      <w:proofErr w:type="gramStart"/>
      <w:r>
        <w:rPr>
          <w:sz w:val="28"/>
          <w:szCs w:val="28"/>
        </w:rPr>
        <w:t>Output :</w:t>
      </w:r>
      <w:proofErr w:type="gramEnd"/>
      <w:r>
        <w:rPr>
          <w:sz w:val="28"/>
          <w:szCs w:val="28"/>
        </w:rPr>
        <w:t xml:space="preserve"> </w:t>
      </w:r>
      <w:r w:rsidR="00514E95" w:rsidRPr="00514E95">
        <w:rPr>
          <w:sz w:val="28"/>
          <w:szCs w:val="28"/>
        </w:rPr>
        <w:t>WWF's goal is to: </w:t>
      </w:r>
      <w:r w:rsidR="00514E95">
        <w:rPr>
          <w:sz w:val="28"/>
          <w:szCs w:val="28"/>
        </w:rPr>
        <w:t>“</w:t>
      </w:r>
      <w:r w:rsidR="00514E95" w:rsidRPr="00514E95">
        <w:rPr>
          <w:sz w:val="28"/>
          <w:szCs w:val="28"/>
        </w:rPr>
        <w:t>Build a future where people live in harmony with nature.</w:t>
      </w:r>
      <w:r w:rsidR="008E6CF1">
        <w:rPr>
          <w:sz w:val="28"/>
          <w:szCs w:val="28"/>
        </w:rPr>
        <w:t>”</w:t>
      </w:r>
    </w:p>
    <w:p w14:paraId="76E3F26C" w14:textId="2284CE79" w:rsidR="008E6CF1" w:rsidRDefault="00AD3D20" w:rsidP="001A1645">
      <w:pPr>
        <w:spacing w:after="0"/>
        <w:rPr>
          <w:sz w:val="28"/>
          <w:szCs w:val="28"/>
        </w:rPr>
      </w:pPr>
      <w:r>
        <w:rPr>
          <w:sz w:val="28"/>
          <w:szCs w:val="28"/>
        </w:rPr>
        <w:t>&lt;</w:t>
      </w:r>
      <w:proofErr w:type="spellStart"/>
      <w:r>
        <w:rPr>
          <w:sz w:val="28"/>
          <w:szCs w:val="28"/>
        </w:rPr>
        <w:t>abbr</w:t>
      </w:r>
      <w:proofErr w:type="spellEnd"/>
      <w:r>
        <w:rPr>
          <w:sz w:val="28"/>
          <w:szCs w:val="28"/>
        </w:rPr>
        <w:t>&gt;</w:t>
      </w:r>
    </w:p>
    <w:p w14:paraId="79941805" w14:textId="6F8EB6F9" w:rsidR="008E6CF1" w:rsidRDefault="00012029" w:rsidP="001A1645">
      <w:pPr>
        <w:spacing w:after="0"/>
        <w:rPr>
          <w:sz w:val="28"/>
          <w:szCs w:val="28"/>
        </w:rPr>
      </w:pPr>
      <w:proofErr w:type="gramStart"/>
      <w:r>
        <w:rPr>
          <w:sz w:val="28"/>
          <w:szCs w:val="28"/>
        </w:rPr>
        <w:t>Input :</w:t>
      </w:r>
      <w:proofErr w:type="gramEnd"/>
      <w:r>
        <w:rPr>
          <w:sz w:val="28"/>
          <w:szCs w:val="28"/>
        </w:rPr>
        <w:t xml:space="preserve"> </w:t>
      </w:r>
      <w:r w:rsidRPr="00012029">
        <w:rPr>
          <w:sz w:val="28"/>
          <w:szCs w:val="28"/>
        </w:rPr>
        <w:t>&lt;p&gt;The &lt;</w:t>
      </w:r>
      <w:proofErr w:type="spellStart"/>
      <w:r w:rsidRPr="00012029">
        <w:rPr>
          <w:sz w:val="28"/>
          <w:szCs w:val="28"/>
        </w:rPr>
        <w:t>abbr</w:t>
      </w:r>
      <w:proofErr w:type="spellEnd"/>
      <w:r w:rsidRPr="00012029">
        <w:rPr>
          <w:sz w:val="28"/>
          <w:szCs w:val="28"/>
        </w:rPr>
        <w:t xml:space="preserve"> title="World Health Organization"&gt;WHO&lt;/</w:t>
      </w:r>
      <w:proofErr w:type="spellStart"/>
      <w:r w:rsidRPr="00012029">
        <w:rPr>
          <w:sz w:val="28"/>
          <w:szCs w:val="28"/>
        </w:rPr>
        <w:t>abbr</w:t>
      </w:r>
      <w:proofErr w:type="spellEnd"/>
      <w:r w:rsidRPr="00012029">
        <w:rPr>
          <w:sz w:val="28"/>
          <w:szCs w:val="28"/>
        </w:rPr>
        <w:t xml:space="preserve">&gt; was founded in </w:t>
      </w:r>
      <w:proofErr w:type="gramStart"/>
      <w:r w:rsidRPr="00012029">
        <w:rPr>
          <w:sz w:val="28"/>
          <w:szCs w:val="28"/>
        </w:rPr>
        <w:t>1948.&lt;</w:t>
      </w:r>
      <w:proofErr w:type="gramEnd"/>
      <w:r w:rsidRPr="00012029">
        <w:rPr>
          <w:sz w:val="28"/>
          <w:szCs w:val="28"/>
        </w:rPr>
        <w:t>/p&gt;</w:t>
      </w:r>
    </w:p>
    <w:p w14:paraId="3128619C" w14:textId="5E7405ED" w:rsidR="00012029" w:rsidRDefault="00012029" w:rsidP="001A1645">
      <w:pPr>
        <w:spacing w:after="0"/>
        <w:rPr>
          <w:sz w:val="28"/>
          <w:szCs w:val="28"/>
        </w:rPr>
      </w:pPr>
      <w:proofErr w:type="gramStart"/>
      <w:r>
        <w:rPr>
          <w:sz w:val="28"/>
          <w:szCs w:val="28"/>
        </w:rPr>
        <w:t>Output :</w:t>
      </w:r>
      <w:proofErr w:type="gramEnd"/>
      <w:r>
        <w:rPr>
          <w:sz w:val="28"/>
          <w:szCs w:val="28"/>
        </w:rPr>
        <w:t xml:space="preserve"> </w:t>
      </w:r>
      <w:r w:rsidR="00AD3D20">
        <w:rPr>
          <w:sz w:val="28"/>
          <w:szCs w:val="28"/>
        </w:rPr>
        <w:t>WHO was founded in 1948.</w:t>
      </w:r>
    </w:p>
    <w:p w14:paraId="304806B2" w14:textId="77777777" w:rsidR="00ED124A" w:rsidRDefault="00ED124A" w:rsidP="001A1645">
      <w:pPr>
        <w:spacing w:after="0"/>
        <w:rPr>
          <w:sz w:val="28"/>
          <w:szCs w:val="28"/>
        </w:rPr>
      </w:pPr>
    </w:p>
    <w:p w14:paraId="739FE7B9" w14:textId="7180D6EE" w:rsidR="002C51A9" w:rsidRDefault="00DD58B1" w:rsidP="001A1645">
      <w:pPr>
        <w:spacing w:after="0"/>
        <w:rPr>
          <w:sz w:val="28"/>
          <w:szCs w:val="28"/>
        </w:rPr>
      </w:pPr>
      <w:r>
        <w:rPr>
          <w:sz w:val="28"/>
          <w:szCs w:val="28"/>
        </w:rPr>
        <w:t xml:space="preserve">There are two more quotations they are basically &lt;address&gt; to add any residential address it uses </w:t>
      </w:r>
      <w:proofErr w:type="gramStart"/>
      <w:r>
        <w:rPr>
          <w:sz w:val="28"/>
          <w:szCs w:val="28"/>
        </w:rPr>
        <w:t>a</w:t>
      </w:r>
      <w:proofErr w:type="gramEnd"/>
      <w:r>
        <w:rPr>
          <w:sz w:val="28"/>
          <w:szCs w:val="28"/>
        </w:rPr>
        <w:t xml:space="preserve"> italic </w:t>
      </w:r>
      <w:proofErr w:type="gramStart"/>
      <w:r>
        <w:rPr>
          <w:sz w:val="28"/>
          <w:szCs w:val="28"/>
        </w:rPr>
        <w:t>format .</w:t>
      </w:r>
      <w:proofErr w:type="gramEnd"/>
      <w:r>
        <w:rPr>
          <w:sz w:val="28"/>
          <w:szCs w:val="28"/>
        </w:rPr>
        <w:t xml:space="preserve"> and second one is &lt;</w:t>
      </w:r>
      <w:proofErr w:type="spellStart"/>
      <w:r>
        <w:rPr>
          <w:sz w:val="28"/>
          <w:szCs w:val="28"/>
        </w:rPr>
        <w:t>bdo</w:t>
      </w:r>
      <w:proofErr w:type="spellEnd"/>
      <w:r>
        <w:rPr>
          <w:sz w:val="28"/>
          <w:szCs w:val="28"/>
        </w:rPr>
        <w:t xml:space="preserve">&gt; </w:t>
      </w:r>
      <w:r w:rsidR="002C51A9">
        <w:rPr>
          <w:sz w:val="28"/>
          <w:szCs w:val="28"/>
        </w:rPr>
        <w:t xml:space="preserve">(bi-directional override) it </w:t>
      </w:r>
      <w:proofErr w:type="gramStart"/>
      <w:r w:rsidR="002C51A9">
        <w:rPr>
          <w:sz w:val="28"/>
          <w:szCs w:val="28"/>
        </w:rPr>
        <w:t>reverse</w:t>
      </w:r>
      <w:proofErr w:type="gramEnd"/>
      <w:r w:rsidR="002C51A9">
        <w:rPr>
          <w:sz w:val="28"/>
          <w:szCs w:val="28"/>
        </w:rPr>
        <w:t xml:space="preserve"> the order of sentence suppose the word is “Rishi” then it will override as “</w:t>
      </w:r>
      <w:proofErr w:type="spellStart"/>
      <w:r w:rsidR="002C51A9">
        <w:rPr>
          <w:sz w:val="28"/>
          <w:szCs w:val="28"/>
        </w:rPr>
        <w:t>ihsiR</w:t>
      </w:r>
      <w:proofErr w:type="spellEnd"/>
      <w:r w:rsidR="002C51A9">
        <w:rPr>
          <w:sz w:val="28"/>
          <w:szCs w:val="28"/>
        </w:rPr>
        <w:t>”</w:t>
      </w:r>
    </w:p>
    <w:p w14:paraId="2AA38D2A" w14:textId="60197C9E" w:rsidR="00AD3D20" w:rsidRDefault="00AD3D20" w:rsidP="001A1645">
      <w:pPr>
        <w:spacing w:after="0"/>
        <w:rPr>
          <w:sz w:val="28"/>
          <w:szCs w:val="28"/>
        </w:rPr>
      </w:pPr>
    </w:p>
    <w:p w14:paraId="2CFEB0CE" w14:textId="5E5A570E" w:rsidR="00C02B28" w:rsidRDefault="00C02B28" w:rsidP="001A1645">
      <w:pPr>
        <w:spacing w:after="0"/>
        <w:rPr>
          <w:sz w:val="28"/>
          <w:szCs w:val="28"/>
        </w:rPr>
      </w:pPr>
      <w:r>
        <w:rPr>
          <w:sz w:val="28"/>
          <w:szCs w:val="28"/>
        </w:rPr>
        <w:t xml:space="preserve">COMMENTS IN HTML: </w:t>
      </w:r>
      <w:r w:rsidR="000E74CB" w:rsidRPr="000E74CB">
        <w:rPr>
          <w:sz w:val="28"/>
          <w:szCs w:val="28"/>
        </w:rPr>
        <w:t>TML comments are not displayed in the browser, but they can help document your HTML source code.</w:t>
      </w:r>
    </w:p>
    <w:p w14:paraId="51467F63" w14:textId="797D4996" w:rsidR="00C000C4" w:rsidRDefault="00BA08CC" w:rsidP="00BA08CC">
      <w:pPr>
        <w:spacing w:after="0"/>
        <w:jc w:val="center"/>
        <w:rPr>
          <w:color w:val="7F7F7F" w:themeColor="text1" w:themeTint="80"/>
          <w:sz w:val="28"/>
          <w:szCs w:val="28"/>
        </w:rPr>
      </w:pPr>
      <w:proofErr w:type="gramStart"/>
      <w:r w:rsidRPr="00BA08CC">
        <w:rPr>
          <w:color w:val="7F7F7F" w:themeColor="text1" w:themeTint="80"/>
          <w:sz w:val="28"/>
          <w:szCs w:val="28"/>
        </w:rPr>
        <w:t>&lt;!--</w:t>
      </w:r>
      <w:proofErr w:type="gramEnd"/>
      <w:r w:rsidRPr="00BA08CC">
        <w:rPr>
          <w:color w:val="7F7F7F" w:themeColor="text1" w:themeTint="80"/>
          <w:sz w:val="28"/>
          <w:szCs w:val="28"/>
        </w:rPr>
        <w:t xml:space="preserve"> Write your comments here --&gt;</w:t>
      </w:r>
    </w:p>
    <w:p w14:paraId="6FED060E" w14:textId="77777777" w:rsidR="00BA08CC" w:rsidRDefault="00BA08CC" w:rsidP="00BA08CC">
      <w:pPr>
        <w:spacing w:after="0"/>
        <w:jc w:val="center"/>
        <w:rPr>
          <w:color w:val="7F7F7F" w:themeColor="text1" w:themeTint="80"/>
          <w:sz w:val="28"/>
          <w:szCs w:val="28"/>
        </w:rPr>
      </w:pPr>
    </w:p>
    <w:p w14:paraId="6D5CD5CC" w14:textId="77777777" w:rsidR="009470D6" w:rsidRPr="009470D6" w:rsidRDefault="006A0579" w:rsidP="009470D6">
      <w:pPr>
        <w:spacing w:after="0"/>
        <w:rPr>
          <w:sz w:val="28"/>
          <w:szCs w:val="28"/>
        </w:rPr>
      </w:pPr>
      <w:r>
        <w:rPr>
          <w:sz w:val="28"/>
          <w:szCs w:val="28"/>
        </w:rPr>
        <w:t xml:space="preserve">COLORS IN </w:t>
      </w:r>
      <w:proofErr w:type="gramStart"/>
      <w:r>
        <w:rPr>
          <w:sz w:val="28"/>
          <w:szCs w:val="28"/>
        </w:rPr>
        <w:t>HTML :</w:t>
      </w:r>
      <w:proofErr w:type="gramEnd"/>
      <w:r>
        <w:rPr>
          <w:sz w:val="28"/>
          <w:szCs w:val="28"/>
        </w:rPr>
        <w:t xml:space="preserve"> </w:t>
      </w:r>
      <w:r w:rsidR="009470D6" w:rsidRPr="009470D6">
        <w:rPr>
          <w:sz w:val="28"/>
          <w:szCs w:val="28"/>
        </w:rPr>
        <w:t xml:space="preserve">HTML </w:t>
      </w:r>
      <w:proofErr w:type="spellStart"/>
      <w:r w:rsidR="009470D6" w:rsidRPr="009470D6">
        <w:rPr>
          <w:sz w:val="28"/>
          <w:szCs w:val="28"/>
        </w:rPr>
        <w:t>colors</w:t>
      </w:r>
      <w:proofErr w:type="spellEnd"/>
      <w:r w:rsidR="009470D6" w:rsidRPr="009470D6">
        <w:rPr>
          <w:sz w:val="28"/>
          <w:szCs w:val="28"/>
        </w:rPr>
        <w:t xml:space="preserve"> are specified with predefined </w:t>
      </w:r>
      <w:proofErr w:type="spellStart"/>
      <w:r w:rsidR="009470D6" w:rsidRPr="009470D6">
        <w:rPr>
          <w:sz w:val="28"/>
          <w:szCs w:val="28"/>
        </w:rPr>
        <w:t>color</w:t>
      </w:r>
      <w:proofErr w:type="spellEnd"/>
      <w:r w:rsidR="009470D6" w:rsidRPr="009470D6">
        <w:rPr>
          <w:sz w:val="28"/>
          <w:szCs w:val="28"/>
        </w:rPr>
        <w:t xml:space="preserve"> names, or with RGB, HEX, HSL, RGBA, or HSLA values.</w:t>
      </w:r>
    </w:p>
    <w:p w14:paraId="1AA40216" w14:textId="74B490D9" w:rsidR="00FB6C00" w:rsidRDefault="00FB6C00" w:rsidP="00BA08CC">
      <w:pPr>
        <w:spacing w:after="0"/>
        <w:rPr>
          <w:sz w:val="28"/>
          <w:szCs w:val="28"/>
        </w:rPr>
      </w:pPr>
      <w:r>
        <w:rPr>
          <w:sz w:val="28"/>
          <w:szCs w:val="28"/>
        </w:rPr>
        <w:t xml:space="preserve">     Font </w:t>
      </w:r>
      <w:proofErr w:type="spellStart"/>
      <w:r>
        <w:rPr>
          <w:sz w:val="28"/>
          <w:szCs w:val="28"/>
        </w:rPr>
        <w:t>color</w:t>
      </w:r>
      <w:proofErr w:type="spellEnd"/>
      <w:r>
        <w:rPr>
          <w:sz w:val="28"/>
          <w:szCs w:val="28"/>
        </w:rPr>
        <w:t xml:space="preserve">: </w:t>
      </w:r>
    </w:p>
    <w:p w14:paraId="2C43C5E2" w14:textId="3D45C657" w:rsidR="00FB6C00" w:rsidRDefault="00FB6C00" w:rsidP="00BA08CC">
      <w:pPr>
        <w:spacing w:after="0"/>
        <w:rPr>
          <w:sz w:val="28"/>
          <w:szCs w:val="28"/>
        </w:rPr>
      </w:pPr>
      <w:r>
        <w:rPr>
          <w:sz w:val="28"/>
          <w:szCs w:val="28"/>
        </w:rPr>
        <w:t xml:space="preserve">    </w:t>
      </w:r>
      <w:proofErr w:type="gramStart"/>
      <w:r>
        <w:rPr>
          <w:sz w:val="28"/>
          <w:szCs w:val="28"/>
        </w:rPr>
        <w:t>INPUT :</w:t>
      </w:r>
      <w:proofErr w:type="gramEnd"/>
      <w:r>
        <w:rPr>
          <w:sz w:val="28"/>
          <w:szCs w:val="28"/>
        </w:rPr>
        <w:t xml:space="preserve"> </w:t>
      </w:r>
      <w:r w:rsidRPr="00FB6C00">
        <w:rPr>
          <w:sz w:val="28"/>
          <w:szCs w:val="28"/>
        </w:rPr>
        <w:t>&lt;h1 style="</w:t>
      </w:r>
      <w:proofErr w:type="spellStart"/>
      <w:proofErr w:type="gramStart"/>
      <w:r w:rsidRPr="00FB6C00">
        <w:rPr>
          <w:sz w:val="28"/>
          <w:szCs w:val="28"/>
        </w:rPr>
        <w:t>color:Tomato</w:t>
      </w:r>
      <w:proofErr w:type="spellEnd"/>
      <w:proofErr w:type="gramEnd"/>
      <w:r w:rsidRPr="00FB6C00">
        <w:rPr>
          <w:sz w:val="28"/>
          <w:szCs w:val="28"/>
        </w:rPr>
        <w:t>;"&gt;Hello World&lt;/h1&gt;</w:t>
      </w:r>
    </w:p>
    <w:p w14:paraId="22E622D5" w14:textId="6FCFAF22" w:rsidR="00FB6C00" w:rsidRDefault="00FB6C00" w:rsidP="00BA08CC">
      <w:pPr>
        <w:spacing w:after="0"/>
        <w:rPr>
          <w:sz w:val="28"/>
          <w:szCs w:val="28"/>
        </w:rPr>
      </w:pPr>
      <w:r>
        <w:rPr>
          <w:sz w:val="28"/>
          <w:szCs w:val="28"/>
        </w:rPr>
        <w:t xml:space="preserve">   OUTPUT: </w:t>
      </w:r>
      <w:r w:rsidRPr="00FB6C00">
        <w:rPr>
          <w:color w:val="EE0000"/>
          <w:sz w:val="28"/>
          <w:szCs w:val="28"/>
        </w:rPr>
        <w:t xml:space="preserve">Tomato </w:t>
      </w:r>
      <w:r>
        <w:rPr>
          <w:sz w:val="28"/>
          <w:szCs w:val="28"/>
        </w:rPr>
        <w:t>Hello World</w:t>
      </w:r>
    </w:p>
    <w:p w14:paraId="228C6EA6" w14:textId="4DCDC5CC" w:rsidR="00FB6C00" w:rsidRDefault="00FB6C00" w:rsidP="00BA08CC">
      <w:pPr>
        <w:spacing w:after="0"/>
        <w:rPr>
          <w:sz w:val="28"/>
          <w:szCs w:val="28"/>
        </w:rPr>
      </w:pPr>
      <w:r>
        <w:rPr>
          <w:sz w:val="28"/>
          <w:szCs w:val="28"/>
        </w:rPr>
        <w:t xml:space="preserve">    Background </w:t>
      </w:r>
      <w:proofErr w:type="spellStart"/>
      <w:r>
        <w:rPr>
          <w:sz w:val="28"/>
          <w:szCs w:val="28"/>
        </w:rPr>
        <w:t>Color</w:t>
      </w:r>
      <w:proofErr w:type="spellEnd"/>
      <w:r>
        <w:rPr>
          <w:sz w:val="28"/>
          <w:szCs w:val="28"/>
        </w:rPr>
        <w:t xml:space="preserve">: </w:t>
      </w:r>
    </w:p>
    <w:p w14:paraId="696C35D7" w14:textId="45384D4E" w:rsidR="00FB6C00" w:rsidRDefault="00FB6C00" w:rsidP="00BA08CC">
      <w:pPr>
        <w:spacing w:after="0"/>
        <w:rPr>
          <w:sz w:val="28"/>
          <w:szCs w:val="28"/>
        </w:rPr>
      </w:pPr>
      <w:r>
        <w:rPr>
          <w:sz w:val="28"/>
          <w:szCs w:val="28"/>
        </w:rPr>
        <w:t xml:space="preserve">     </w:t>
      </w:r>
      <w:proofErr w:type="gramStart"/>
      <w:r>
        <w:rPr>
          <w:sz w:val="28"/>
          <w:szCs w:val="28"/>
        </w:rPr>
        <w:t>INPUT :</w:t>
      </w:r>
      <w:proofErr w:type="gramEnd"/>
      <w:r>
        <w:rPr>
          <w:sz w:val="28"/>
          <w:szCs w:val="28"/>
        </w:rPr>
        <w:t xml:space="preserve"> </w:t>
      </w:r>
      <w:r w:rsidRPr="00FB6C00">
        <w:rPr>
          <w:sz w:val="28"/>
          <w:szCs w:val="28"/>
        </w:rPr>
        <w:t>&lt;h1 style="</w:t>
      </w:r>
      <w:proofErr w:type="spellStart"/>
      <w:r>
        <w:rPr>
          <w:sz w:val="28"/>
          <w:szCs w:val="28"/>
        </w:rPr>
        <w:t>Background-</w:t>
      </w:r>
      <w:proofErr w:type="gramStart"/>
      <w:r w:rsidRPr="00FB6C00">
        <w:rPr>
          <w:sz w:val="28"/>
          <w:szCs w:val="28"/>
        </w:rPr>
        <w:t>color:Tomato</w:t>
      </w:r>
      <w:proofErr w:type="spellEnd"/>
      <w:proofErr w:type="gramEnd"/>
      <w:r w:rsidRPr="00FB6C00">
        <w:rPr>
          <w:sz w:val="28"/>
          <w:szCs w:val="28"/>
        </w:rPr>
        <w:t>;"&gt;Hello World&lt;/h1&gt;</w:t>
      </w:r>
    </w:p>
    <w:p w14:paraId="569F51CA" w14:textId="4E74E144" w:rsidR="00FB6C00" w:rsidRDefault="00FB6C00" w:rsidP="00FB6C00">
      <w:pPr>
        <w:spacing w:after="0"/>
        <w:rPr>
          <w:sz w:val="28"/>
          <w:szCs w:val="28"/>
        </w:rPr>
      </w:pPr>
      <w:r>
        <w:rPr>
          <w:sz w:val="28"/>
          <w:szCs w:val="28"/>
        </w:rPr>
        <w:t xml:space="preserve">    OUTPUT:</w:t>
      </w:r>
      <w:r w:rsidRPr="00FB6C00">
        <w:rPr>
          <w:sz w:val="28"/>
          <w:szCs w:val="28"/>
        </w:rPr>
        <w:t xml:space="preserve"> </w:t>
      </w:r>
      <w:r w:rsidRPr="00FB6C00">
        <w:rPr>
          <w:sz w:val="28"/>
          <w:szCs w:val="28"/>
          <w:highlight w:val="red"/>
        </w:rPr>
        <w:t>Tomato</w:t>
      </w:r>
      <w:r w:rsidRPr="00FB6C00">
        <w:rPr>
          <w:sz w:val="28"/>
          <w:szCs w:val="28"/>
        </w:rPr>
        <w:t xml:space="preserve"> </w:t>
      </w:r>
      <w:r>
        <w:rPr>
          <w:sz w:val="28"/>
          <w:szCs w:val="28"/>
        </w:rPr>
        <w:t>Hello World</w:t>
      </w:r>
    </w:p>
    <w:p w14:paraId="287EA51A" w14:textId="1F560DB1" w:rsidR="00FB6C00" w:rsidRDefault="00FB6C00" w:rsidP="00FB6C00">
      <w:pPr>
        <w:spacing w:after="0"/>
        <w:rPr>
          <w:sz w:val="28"/>
          <w:szCs w:val="28"/>
        </w:rPr>
      </w:pPr>
    </w:p>
    <w:p w14:paraId="7F799AD2" w14:textId="77777777" w:rsidR="00E5411A" w:rsidRDefault="00005E4C" w:rsidP="00E5411A">
      <w:pPr>
        <w:spacing w:after="0"/>
        <w:ind w:left="360"/>
        <w:rPr>
          <w:sz w:val="28"/>
          <w:szCs w:val="28"/>
        </w:rPr>
      </w:pPr>
      <w:r>
        <w:rPr>
          <w:sz w:val="28"/>
          <w:szCs w:val="28"/>
        </w:rPr>
        <w:t xml:space="preserve">HTML </w:t>
      </w:r>
      <w:proofErr w:type="gramStart"/>
      <w:r>
        <w:rPr>
          <w:sz w:val="28"/>
          <w:szCs w:val="28"/>
        </w:rPr>
        <w:t>CSS :</w:t>
      </w:r>
      <w:proofErr w:type="gramEnd"/>
      <w:r>
        <w:rPr>
          <w:sz w:val="28"/>
          <w:szCs w:val="28"/>
        </w:rPr>
        <w:t xml:space="preserve"> </w:t>
      </w:r>
    </w:p>
    <w:p w14:paraId="7C1789A8" w14:textId="52E03C64" w:rsidR="00005E4C" w:rsidRPr="00005E4C" w:rsidRDefault="00005E4C" w:rsidP="00005E4C">
      <w:pPr>
        <w:numPr>
          <w:ilvl w:val="0"/>
          <w:numId w:val="4"/>
        </w:numPr>
        <w:spacing w:after="0"/>
        <w:rPr>
          <w:sz w:val="28"/>
          <w:szCs w:val="28"/>
        </w:rPr>
      </w:pPr>
      <w:r w:rsidRPr="00005E4C">
        <w:rPr>
          <w:b/>
          <w:bCs/>
          <w:sz w:val="28"/>
          <w:szCs w:val="28"/>
        </w:rPr>
        <w:t>Inline</w:t>
      </w:r>
      <w:r w:rsidRPr="00005E4C">
        <w:rPr>
          <w:sz w:val="28"/>
          <w:szCs w:val="28"/>
        </w:rPr>
        <w:t> - by using the style attribute inside HTML elements</w:t>
      </w:r>
    </w:p>
    <w:p w14:paraId="2E08DCCE" w14:textId="77777777" w:rsidR="00005E4C" w:rsidRPr="00005E4C" w:rsidRDefault="00005E4C" w:rsidP="00005E4C">
      <w:pPr>
        <w:numPr>
          <w:ilvl w:val="0"/>
          <w:numId w:val="4"/>
        </w:numPr>
        <w:spacing w:after="0"/>
        <w:rPr>
          <w:sz w:val="28"/>
          <w:szCs w:val="28"/>
        </w:rPr>
      </w:pPr>
      <w:r w:rsidRPr="00005E4C">
        <w:rPr>
          <w:b/>
          <w:bCs/>
          <w:sz w:val="28"/>
          <w:szCs w:val="28"/>
        </w:rPr>
        <w:t>Internal</w:t>
      </w:r>
      <w:r w:rsidRPr="00005E4C">
        <w:rPr>
          <w:sz w:val="28"/>
          <w:szCs w:val="28"/>
        </w:rPr>
        <w:t> - by using a &lt;style&gt; element in the &lt;head&gt; section</w:t>
      </w:r>
    </w:p>
    <w:p w14:paraId="250B9E88" w14:textId="77777777" w:rsidR="00005E4C" w:rsidRDefault="00005E4C" w:rsidP="00005E4C">
      <w:pPr>
        <w:numPr>
          <w:ilvl w:val="0"/>
          <w:numId w:val="4"/>
        </w:numPr>
        <w:spacing w:after="0"/>
        <w:rPr>
          <w:sz w:val="28"/>
          <w:szCs w:val="28"/>
        </w:rPr>
      </w:pPr>
      <w:r w:rsidRPr="00005E4C">
        <w:rPr>
          <w:b/>
          <w:bCs/>
          <w:sz w:val="28"/>
          <w:szCs w:val="28"/>
        </w:rPr>
        <w:t>External</w:t>
      </w:r>
      <w:r w:rsidRPr="00005E4C">
        <w:rPr>
          <w:sz w:val="28"/>
          <w:szCs w:val="28"/>
        </w:rPr>
        <w:t> - by using a &lt;link&gt; element to link to an external CSS file</w:t>
      </w:r>
    </w:p>
    <w:p w14:paraId="57102B17" w14:textId="77777777" w:rsidR="00C437CD" w:rsidRPr="00C437CD" w:rsidRDefault="00C437CD" w:rsidP="00C437C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437CD">
        <w:rPr>
          <w:rFonts w:ascii="Verdana" w:eastAsia="Times New Roman" w:hAnsi="Verdana" w:cs="Times New Roman"/>
          <w:color w:val="000000"/>
          <w:kern w:val="0"/>
          <w:sz w:val="23"/>
          <w:szCs w:val="23"/>
          <w:lang w:eastAsia="en-IN"/>
          <w14:ligatures w14:val="none"/>
        </w:rPr>
        <w:lastRenderedPageBreak/>
        <w:t>Use the HTML </w:t>
      </w:r>
      <w:r w:rsidRPr="00C437CD">
        <w:rPr>
          <w:rFonts w:ascii="Consolas" w:eastAsia="Times New Roman" w:hAnsi="Consolas" w:cs="Courier New"/>
          <w:color w:val="DC143C"/>
          <w:kern w:val="0"/>
          <w:sz w:val="20"/>
          <w:szCs w:val="20"/>
          <w:lang w:eastAsia="en-IN"/>
          <w14:ligatures w14:val="none"/>
        </w:rPr>
        <w:t>style</w:t>
      </w:r>
      <w:r w:rsidRPr="00C437CD">
        <w:rPr>
          <w:rFonts w:ascii="Verdana" w:eastAsia="Times New Roman" w:hAnsi="Verdana" w:cs="Times New Roman"/>
          <w:color w:val="000000"/>
          <w:kern w:val="0"/>
          <w:sz w:val="23"/>
          <w:szCs w:val="23"/>
          <w:lang w:eastAsia="en-IN"/>
          <w14:ligatures w14:val="none"/>
        </w:rPr>
        <w:t> attribute for inline styling</w:t>
      </w:r>
    </w:p>
    <w:p w14:paraId="2251FC94" w14:textId="77777777" w:rsidR="00C437CD" w:rsidRPr="00C437CD" w:rsidRDefault="00C437CD" w:rsidP="00C437C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437CD">
        <w:rPr>
          <w:rFonts w:ascii="Verdana" w:eastAsia="Times New Roman" w:hAnsi="Verdana" w:cs="Times New Roman"/>
          <w:color w:val="000000"/>
          <w:kern w:val="0"/>
          <w:sz w:val="23"/>
          <w:szCs w:val="23"/>
          <w:lang w:eastAsia="en-IN"/>
          <w14:ligatures w14:val="none"/>
        </w:rPr>
        <w:t>Use the HTML </w:t>
      </w:r>
      <w:r w:rsidRPr="00C437CD">
        <w:rPr>
          <w:rFonts w:ascii="Consolas" w:eastAsia="Times New Roman" w:hAnsi="Consolas" w:cs="Courier New"/>
          <w:color w:val="DC143C"/>
          <w:kern w:val="0"/>
          <w:sz w:val="20"/>
          <w:szCs w:val="20"/>
          <w:lang w:eastAsia="en-IN"/>
          <w14:ligatures w14:val="none"/>
        </w:rPr>
        <w:t>&lt;style&gt;</w:t>
      </w:r>
      <w:r w:rsidRPr="00C437CD">
        <w:rPr>
          <w:rFonts w:ascii="Verdana" w:eastAsia="Times New Roman" w:hAnsi="Verdana" w:cs="Times New Roman"/>
          <w:color w:val="000000"/>
          <w:kern w:val="0"/>
          <w:sz w:val="23"/>
          <w:szCs w:val="23"/>
          <w:lang w:eastAsia="en-IN"/>
          <w14:ligatures w14:val="none"/>
        </w:rPr>
        <w:t> element to define internal CSS</w:t>
      </w:r>
    </w:p>
    <w:p w14:paraId="3E5390D5" w14:textId="77777777" w:rsidR="00C437CD" w:rsidRPr="00C437CD" w:rsidRDefault="00C437CD" w:rsidP="00C437C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437CD">
        <w:rPr>
          <w:rFonts w:ascii="Verdana" w:eastAsia="Times New Roman" w:hAnsi="Verdana" w:cs="Times New Roman"/>
          <w:color w:val="000000"/>
          <w:kern w:val="0"/>
          <w:sz w:val="23"/>
          <w:szCs w:val="23"/>
          <w:lang w:eastAsia="en-IN"/>
          <w14:ligatures w14:val="none"/>
        </w:rPr>
        <w:t>Use the HTML </w:t>
      </w:r>
      <w:r w:rsidRPr="00C437CD">
        <w:rPr>
          <w:rFonts w:ascii="Consolas" w:eastAsia="Times New Roman" w:hAnsi="Consolas" w:cs="Courier New"/>
          <w:color w:val="DC143C"/>
          <w:kern w:val="0"/>
          <w:sz w:val="20"/>
          <w:szCs w:val="20"/>
          <w:lang w:eastAsia="en-IN"/>
          <w14:ligatures w14:val="none"/>
        </w:rPr>
        <w:t>&lt;link&gt;</w:t>
      </w:r>
      <w:r w:rsidRPr="00C437CD">
        <w:rPr>
          <w:rFonts w:ascii="Verdana" w:eastAsia="Times New Roman" w:hAnsi="Verdana" w:cs="Times New Roman"/>
          <w:color w:val="000000"/>
          <w:kern w:val="0"/>
          <w:sz w:val="23"/>
          <w:szCs w:val="23"/>
          <w:lang w:eastAsia="en-IN"/>
          <w14:ligatures w14:val="none"/>
        </w:rPr>
        <w:t> element to refer to an external CSS file</w:t>
      </w:r>
    </w:p>
    <w:p w14:paraId="26E817C4" w14:textId="77777777" w:rsidR="00C437CD" w:rsidRPr="00C437CD" w:rsidRDefault="00C437CD" w:rsidP="00C437C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437CD">
        <w:rPr>
          <w:rFonts w:ascii="Verdana" w:eastAsia="Times New Roman" w:hAnsi="Verdana" w:cs="Times New Roman"/>
          <w:color w:val="000000"/>
          <w:kern w:val="0"/>
          <w:sz w:val="23"/>
          <w:szCs w:val="23"/>
          <w:lang w:eastAsia="en-IN"/>
          <w14:ligatures w14:val="none"/>
        </w:rPr>
        <w:t>Use the HTML </w:t>
      </w:r>
      <w:r w:rsidRPr="00C437CD">
        <w:rPr>
          <w:rFonts w:ascii="Consolas" w:eastAsia="Times New Roman" w:hAnsi="Consolas" w:cs="Courier New"/>
          <w:color w:val="DC143C"/>
          <w:kern w:val="0"/>
          <w:sz w:val="20"/>
          <w:szCs w:val="20"/>
          <w:lang w:eastAsia="en-IN"/>
          <w14:ligatures w14:val="none"/>
        </w:rPr>
        <w:t>&lt;head&gt;</w:t>
      </w:r>
      <w:r w:rsidRPr="00C437CD">
        <w:rPr>
          <w:rFonts w:ascii="Verdana" w:eastAsia="Times New Roman" w:hAnsi="Verdana" w:cs="Times New Roman"/>
          <w:color w:val="000000"/>
          <w:kern w:val="0"/>
          <w:sz w:val="23"/>
          <w:szCs w:val="23"/>
          <w:lang w:eastAsia="en-IN"/>
          <w14:ligatures w14:val="none"/>
        </w:rPr>
        <w:t> element to store &lt;style&gt; and &lt;link&gt; elements</w:t>
      </w:r>
    </w:p>
    <w:p w14:paraId="30E4929F" w14:textId="77777777" w:rsidR="00C437CD" w:rsidRPr="00C437CD" w:rsidRDefault="00C437CD" w:rsidP="00C437C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437CD">
        <w:rPr>
          <w:rFonts w:ascii="Verdana" w:eastAsia="Times New Roman" w:hAnsi="Verdana" w:cs="Times New Roman"/>
          <w:color w:val="000000"/>
          <w:kern w:val="0"/>
          <w:sz w:val="23"/>
          <w:szCs w:val="23"/>
          <w:lang w:eastAsia="en-IN"/>
          <w14:ligatures w14:val="none"/>
        </w:rPr>
        <w:t>Use the CSS </w:t>
      </w:r>
      <w:proofErr w:type="spellStart"/>
      <w:r w:rsidRPr="00C437CD">
        <w:rPr>
          <w:rFonts w:ascii="Consolas" w:eastAsia="Times New Roman" w:hAnsi="Consolas" w:cs="Courier New"/>
          <w:color w:val="DC143C"/>
          <w:kern w:val="0"/>
          <w:sz w:val="20"/>
          <w:szCs w:val="20"/>
          <w:lang w:eastAsia="en-IN"/>
          <w14:ligatures w14:val="none"/>
        </w:rPr>
        <w:t>color</w:t>
      </w:r>
      <w:proofErr w:type="spellEnd"/>
      <w:r w:rsidRPr="00C437CD">
        <w:rPr>
          <w:rFonts w:ascii="Verdana" w:eastAsia="Times New Roman" w:hAnsi="Verdana" w:cs="Times New Roman"/>
          <w:color w:val="000000"/>
          <w:kern w:val="0"/>
          <w:sz w:val="23"/>
          <w:szCs w:val="23"/>
          <w:lang w:eastAsia="en-IN"/>
          <w14:ligatures w14:val="none"/>
        </w:rPr>
        <w:t xml:space="preserve"> property for text </w:t>
      </w:r>
      <w:proofErr w:type="spellStart"/>
      <w:r w:rsidRPr="00C437CD">
        <w:rPr>
          <w:rFonts w:ascii="Verdana" w:eastAsia="Times New Roman" w:hAnsi="Verdana" w:cs="Times New Roman"/>
          <w:color w:val="000000"/>
          <w:kern w:val="0"/>
          <w:sz w:val="23"/>
          <w:szCs w:val="23"/>
          <w:lang w:eastAsia="en-IN"/>
          <w14:ligatures w14:val="none"/>
        </w:rPr>
        <w:t>colors</w:t>
      </w:r>
      <w:proofErr w:type="spellEnd"/>
    </w:p>
    <w:p w14:paraId="4BD99E20" w14:textId="77777777" w:rsidR="00C437CD" w:rsidRPr="00C437CD" w:rsidRDefault="00C437CD" w:rsidP="00C437C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437CD">
        <w:rPr>
          <w:rFonts w:ascii="Verdana" w:eastAsia="Times New Roman" w:hAnsi="Verdana" w:cs="Times New Roman"/>
          <w:color w:val="000000"/>
          <w:kern w:val="0"/>
          <w:sz w:val="23"/>
          <w:szCs w:val="23"/>
          <w:lang w:eastAsia="en-IN"/>
          <w14:ligatures w14:val="none"/>
        </w:rPr>
        <w:t>Use the CSS </w:t>
      </w:r>
      <w:r w:rsidRPr="00C437CD">
        <w:rPr>
          <w:rFonts w:ascii="Consolas" w:eastAsia="Times New Roman" w:hAnsi="Consolas" w:cs="Courier New"/>
          <w:color w:val="DC143C"/>
          <w:kern w:val="0"/>
          <w:sz w:val="20"/>
          <w:szCs w:val="20"/>
          <w:lang w:eastAsia="en-IN"/>
          <w14:ligatures w14:val="none"/>
        </w:rPr>
        <w:t>font-family</w:t>
      </w:r>
      <w:r w:rsidRPr="00C437CD">
        <w:rPr>
          <w:rFonts w:ascii="Verdana" w:eastAsia="Times New Roman" w:hAnsi="Verdana" w:cs="Times New Roman"/>
          <w:color w:val="000000"/>
          <w:kern w:val="0"/>
          <w:sz w:val="23"/>
          <w:szCs w:val="23"/>
          <w:lang w:eastAsia="en-IN"/>
          <w14:ligatures w14:val="none"/>
        </w:rPr>
        <w:t> property for text fonts</w:t>
      </w:r>
    </w:p>
    <w:p w14:paraId="76940C96" w14:textId="77777777" w:rsidR="00C437CD" w:rsidRPr="00C437CD" w:rsidRDefault="00C437CD" w:rsidP="00C437C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437CD">
        <w:rPr>
          <w:rFonts w:ascii="Verdana" w:eastAsia="Times New Roman" w:hAnsi="Verdana" w:cs="Times New Roman"/>
          <w:color w:val="000000"/>
          <w:kern w:val="0"/>
          <w:sz w:val="23"/>
          <w:szCs w:val="23"/>
          <w:lang w:eastAsia="en-IN"/>
          <w14:ligatures w14:val="none"/>
        </w:rPr>
        <w:t>Use the CSS </w:t>
      </w:r>
      <w:r w:rsidRPr="00C437CD">
        <w:rPr>
          <w:rFonts w:ascii="Consolas" w:eastAsia="Times New Roman" w:hAnsi="Consolas" w:cs="Courier New"/>
          <w:color w:val="DC143C"/>
          <w:kern w:val="0"/>
          <w:sz w:val="20"/>
          <w:szCs w:val="20"/>
          <w:lang w:eastAsia="en-IN"/>
          <w14:ligatures w14:val="none"/>
        </w:rPr>
        <w:t>font-size</w:t>
      </w:r>
      <w:r w:rsidRPr="00C437CD">
        <w:rPr>
          <w:rFonts w:ascii="Verdana" w:eastAsia="Times New Roman" w:hAnsi="Verdana" w:cs="Times New Roman"/>
          <w:color w:val="000000"/>
          <w:kern w:val="0"/>
          <w:sz w:val="23"/>
          <w:szCs w:val="23"/>
          <w:lang w:eastAsia="en-IN"/>
          <w14:ligatures w14:val="none"/>
        </w:rPr>
        <w:t> property for text sizes</w:t>
      </w:r>
    </w:p>
    <w:p w14:paraId="28B3C3F7" w14:textId="77777777" w:rsidR="00C437CD" w:rsidRPr="00C437CD" w:rsidRDefault="00C437CD" w:rsidP="00C437C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437CD">
        <w:rPr>
          <w:rFonts w:ascii="Verdana" w:eastAsia="Times New Roman" w:hAnsi="Verdana" w:cs="Times New Roman"/>
          <w:color w:val="000000"/>
          <w:kern w:val="0"/>
          <w:sz w:val="23"/>
          <w:szCs w:val="23"/>
          <w:lang w:eastAsia="en-IN"/>
          <w14:ligatures w14:val="none"/>
        </w:rPr>
        <w:t>Use the CSS </w:t>
      </w:r>
      <w:r w:rsidRPr="00C437CD">
        <w:rPr>
          <w:rFonts w:ascii="Consolas" w:eastAsia="Times New Roman" w:hAnsi="Consolas" w:cs="Courier New"/>
          <w:color w:val="DC143C"/>
          <w:kern w:val="0"/>
          <w:sz w:val="20"/>
          <w:szCs w:val="20"/>
          <w:lang w:eastAsia="en-IN"/>
          <w14:ligatures w14:val="none"/>
        </w:rPr>
        <w:t>border</w:t>
      </w:r>
      <w:r w:rsidRPr="00C437CD">
        <w:rPr>
          <w:rFonts w:ascii="Verdana" w:eastAsia="Times New Roman" w:hAnsi="Verdana" w:cs="Times New Roman"/>
          <w:color w:val="000000"/>
          <w:kern w:val="0"/>
          <w:sz w:val="23"/>
          <w:szCs w:val="23"/>
          <w:lang w:eastAsia="en-IN"/>
          <w14:ligatures w14:val="none"/>
        </w:rPr>
        <w:t> property for borders</w:t>
      </w:r>
    </w:p>
    <w:p w14:paraId="13719CBF" w14:textId="77777777" w:rsidR="00C437CD" w:rsidRPr="00C437CD" w:rsidRDefault="00C437CD" w:rsidP="00C437C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437CD">
        <w:rPr>
          <w:rFonts w:ascii="Verdana" w:eastAsia="Times New Roman" w:hAnsi="Verdana" w:cs="Times New Roman"/>
          <w:color w:val="000000"/>
          <w:kern w:val="0"/>
          <w:sz w:val="23"/>
          <w:szCs w:val="23"/>
          <w:lang w:eastAsia="en-IN"/>
          <w14:ligatures w14:val="none"/>
        </w:rPr>
        <w:t>Use the CSS </w:t>
      </w:r>
      <w:r w:rsidRPr="00C437CD">
        <w:rPr>
          <w:rFonts w:ascii="Consolas" w:eastAsia="Times New Roman" w:hAnsi="Consolas" w:cs="Courier New"/>
          <w:color w:val="DC143C"/>
          <w:kern w:val="0"/>
          <w:sz w:val="20"/>
          <w:szCs w:val="20"/>
          <w:lang w:eastAsia="en-IN"/>
          <w14:ligatures w14:val="none"/>
        </w:rPr>
        <w:t>padding</w:t>
      </w:r>
      <w:r w:rsidRPr="00C437CD">
        <w:rPr>
          <w:rFonts w:ascii="Verdana" w:eastAsia="Times New Roman" w:hAnsi="Verdana" w:cs="Times New Roman"/>
          <w:color w:val="000000"/>
          <w:kern w:val="0"/>
          <w:sz w:val="23"/>
          <w:szCs w:val="23"/>
          <w:lang w:eastAsia="en-IN"/>
          <w14:ligatures w14:val="none"/>
        </w:rPr>
        <w:t> property for space inside the border</w:t>
      </w:r>
    </w:p>
    <w:p w14:paraId="185EF764" w14:textId="31DEF7F9" w:rsidR="00A570E3" w:rsidRPr="00045379" w:rsidRDefault="00C437CD" w:rsidP="00A570E3">
      <w:pPr>
        <w:numPr>
          <w:ilvl w:val="0"/>
          <w:numId w:val="4"/>
        </w:numPr>
        <w:shd w:val="clear" w:color="auto" w:fill="FFFFFF"/>
        <w:spacing w:before="100" w:beforeAutospacing="1" w:after="100" w:afterAutospacing="1" w:line="240" w:lineRule="auto"/>
        <w:rPr>
          <w:rFonts w:ascii="Verdana" w:eastAsia="Times New Roman" w:hAnsi="Verdana" w:cs="Times New Roman"/>
          <w:color w:val="000000"/>
          <w:kern w:val="0"/>
          <w:sz w:val="23"/>
          <w:szCs w:val="23"/>
          <w:lang w:eastAsia="en-IN"/>
          <w14:ligatures w14:val="none"/>
        </w:rPr>
      </w:pPr>
      <w:r w:rsidRPr="00C437CD">
        <w:rPr>
          <w:rFonts w:ascii="Verdana" w:eastAsia="Times New Roman" w:hAnsi="Verdana" w:cs="Times New Roman"/>
          <w:color w:val="000000"/>
          <w:kern w:val="0"/>
          <w:sz w:val="23"/>
          <w:szCs w:val="23"/>
          <w:lang w:eastAsia="en-IN"/>
          <w14:ligatures w14:val="none"/>
        </w:rPr>
        <w:t>Use the CSS </w:t>
      </w:r>
      <w:r w:rsidRPr="00C437CD">
        <w:rPr>
          <w:rFonts w:ascii="Consolas" w:eastAsia="Times New Roman" w:hAnsi="Consolas" w:cs="Courier New"/>
          <w:color w:val="DC143C"/>
          <w:kern w:val="0"/>
          <w:sz w:val="20"/>
          <w:szCs w:val="20"/>
          <w:lang w:eastAsia="en-IN"/>
          <w14:ligatures w14:val="none"/>
        </w:rPr>
        <w:t>margin</w:t>
      </w:r>
      <w:r w:rsidRPr="00C437CD">
        <w:rPr>
          <w:rFonts w:ascii="Verdana" w:eastAsia="Times New Roman" w:hAnsi="Verdana" w:cs="Times New Roman"/>
          <w:color w:val="000000"/>
          <w:kern w:val="0"/>
          <w:sz w:val="23"/>
          <w:szCs w:val="23"/>
          <w:lang w:eastAsia="en-IN"/>
          <w14:ligatures w14:val="none"/>
        </w:rPr>
        <w:t> property for space outside the border</w:t>
      </w:r>
    </w:p>
    <w:p w14:paraId="77448776" w14:textId="36AEC842" w:rsidR="00FB6C00" w:rsidRDefault="009D4108" w:rsidP="00BA08CC">
      <w:pPr>
        <w:spacing w:after="0"/>
        <w:rPr>
          <w:rFonts w:ascii="Verdana" w:eastAsia="Times New Roman" w:hAnsi="Verdana" w:cs="Times New Roman"/>
          <w:color w:val="000000"/>
          <w:kern w:val="0"/>
          <w:sz w:val="23"/>
          <w:szCs w:val="23"/>
          <w:lang w:eastAsia="en-IN"/>
          <w14:ligatures w14:val="none"/>
        </w:rPr>
      </w:pPr>
      <w:r>
        <w:rPr>
          <w:rFonts w:ascii="Verdana" w:eastAsia="Times New Roman" w:hAnsi="Verdana" w:cs="Times New Roman"/>
          <w:color w:val="000000"/>
          <w:kern w:val="0"/>
          <w:sz w:val="23"/>
          <w:szCs w:val="23"/>
          <w:lang w:eastAsia="en-IN"/>
          <w14:ligatures w14:val="none"/>
        </w:rPr>
        <w:t xml:space="preserve">HTML LINKS: </w:t>
      </w:r>
      <w:r w:rsidR="006E7F98" w:rsidRPr="006E7F98">
        <w:rPr>
          <w:rFonts w:ascii="Verdana" w:eastAsia="Times New Roman" w:hAnsi="Verdana" w:cs="Times New Roman"/>
          <w:color w:val="000000"/>
          <w:kern w:val="0"/>
          <w:sz w:val="23"/>
          <w:szCs w:val="23"/>
          <w:lang w:eastAsia="en-IN"/>
          <w14:ligatures w14:val="none"/>
        </w:rPr>
        <w:t>The HTML &lt;a&gt; tag defines a hyperlink</w:t>
      </w:r>
      <w:r w:rsidR="006E7F98">
        <w:rPr>
          <w:rFonts w:ascii="Verdana" w:eastAsia="Times New Roman" w:hAnsi="Verdana" w:cs="Times New Roman"/>
          <w:color w:val="000000"/>
          <w:kern w:val="0"/>
          <w:sz w:val="23"/>
          <w:szCs w:val="23"/>
          <w:lang w:eastAsia="en-IN"/>
          <w14:ligatures w14:val="none"/>
        </w:rPr>
        <w:t>.</w:t>
      </w:r>
    </w:p>
    <w:p w14:paraId="2DEA70FE" w14:textId="65CDD19E" w:rsidR="006E7F98" w:rsidRDefault="0082606B" w:rsidP="00BA08CC">
      <w:pPr>
        <w:spacing w:after="0"/>
        <w:rPr>
          <w:sz w:val="28"/>
          <w:szCs w:val="28"/>
        </w:rPr>
      </w:pPr>
      <w:proofErr w:type="gramStart"/>
      <w:r>
        <w:rPr>
          <w:sz w:val="28"/>
          <w:szCs w:val="28"/>
        </w:rPr>
        <w:t>Syntax :</w:t>
      </w:r>
      <w:proofErr w:type="gramEnd"/>
      <w:r>
        <w:rPr>
          <w:sz w:val="28"/>
          <w:szCs w:val="28"/>
        </w:rPr>
        <w:t xml:space="preserve"> </w:t>
      </w:r>
      <w:r w:rsidR="006E7F98" w:rsidRPr="006E7F98">
        <w:rPr>
          <w:sz w:val="28"/>
          <w:szCs w:val="28"/>
        </w:rPr>
        <w:t>&lt;a </w:t>
      </w:r>
      <w:proofErr w:type="spellStart"/>
      <w:r w:rsidR="006E7F98" w:rsidRPr="006E7F98">
        <w:rPr>
          <w:sz w:val="28"/>
          <w:szCs w:val="28"/>
        </w:rPr>
        <w:t>href</w:t>
      </w:r>
      <w:proofErr w:type="spellEnd"/>
      <w:r w:rsidR="006E7F98" w:rsidRPr="006E7F98">
        <w:rPr>
          <w:sz w:val="28"/>
          <w:szCs w:val="28"/>
        </w:rPr>
        <w:t>="</w:t>
      </w:r>
      <w:proofErr w:type="spellStart"/>
      <w:r w:rsidR="006E7F98" w:rsidRPr="006E7F98">
        <w:rPr>
          <w:i/>
          <w:iCs/>
          <w:sz w:val="28"/>
          <w:szCs w:val="28"/>
        </w:rPr>
        <w:t>url</w:t>
      </w:r>
      <w:proofErr w:type="spellEnd"/>
      <w:r w:rsidR="006E7F98" w:rsidRPr="006E7F98">
        <w:rPr>
          <w:sz w:val="28"/>
          <w:szCs w:val="28"/>
        </w:rPr>
        <w:t>"&gt;</w:t>
      </w:r>
      <w:r w:rsidR="006E7F98" w:rsidRPr="006E7F98">
        <w:rPr>
          <w:i/>
          <w:iCs/>
          <w:sz w:val="28"/>
          <w:szCs w:val="28"/>
        </w:rPr>
        <w:t>link text</w:t>
      </w:r>
      <w:r w:rsidR="006E7F98" w:rsidRPr="006E7F98">
        <w:rPr>
          <w:sz w:val="28"/>
          <w:szCs w:val="28"/>
        </w:rPr>
        <w:t>&lt;/a&gt;</w:t>
      </w:r>
    </w:p>
    <w:p w14:paraId="12E046F4" w14:textId="00D7DB41" w:rsidR="00045379" w:rsidRDefault="00045379" w:rsidP="00BA08CC">
      <w:pPr>
        <w:spacing w:after="0"/>
        <w:rPr>
          <w:sz w:val="28"/>
          <w:szCs w:val="28"/>
        </w:rPr>
      </w:pPr>
    </w:p>
    <w:p w14:paraId="027CBFB7" w14:textId="7B1E9EAD" w:rsidR="00045379" w:rsidRDefault="00045379" w:rsidP="00BA08CC">
      <w:pPr>
        <w:spacing w:after="0"/>
        <w:rPr>
          <w:sz w:val="28"/>
          <w:szCs w:val="28"/>
        </w:rPr>
      </w:pPr>
      <w:r>
        <w:rPr>
          <w:sz w:val="28"/>
          <w:szCs w:val="28"/>
        </w:rPr>
        <w:t>DATE: 06/07/2025                         DAY-03</w:t>
      </w:r>
    </w:p>
    <w:p w14:paraId="0AA6B0CE" w14:textId="1B70F11D" w:rsidR="00045379" w:rsidRDefault="00045379" w:rsidP="00BA08CC">
      <w:pPr>
        <w:spacing w:after="0"/>
        <w:rPr>
          <w:sz w:val="28"/>
          <w:szCs w:val="28"/>
        </w:rPr>
      </w:pPr>
    </w:p>
    <w:p w14:paraId="6642C16A" w14:textId="617A03D7" w:rsidR="009255D5" w:rsidRDefault="00045379" w:rsidP="00BA08CC">
      <w:pPr>
        <w:spacing w:after="0"/>
        <w:rPr>
          <w:sz w:val="28"/>
          <w:szCs w:val="28"/>
        </w:rPr>
      </w:pPr>
      <w:r>
        <w:rPr>
          <w:sz w:val="28"/>
          <w:szCs w:val="28"/>
        </w:rPr>
        <w:t>AIM:</w:t>
      </w:r>
      <w:r w:rsidR="009255D5">
        <w:rPr>
          <w:sz w:val="28"/>
          <w:szCs w:val="28"/>
        </w:rPr>
        <w:t xml:space="preserve"> INSERT AN IMAGES AND TABLES IN HTML.</w:t>
      </w:r>
    </w:p>
    <w:p w14:paraId="00E6CC56" w14:textId="27692435" w:rsidR="009255D5" w:rsidRDefault="00843014" w:rsidP="00BA08CC">
      <w:pPr>
        <w:spacing w:after="0"/>
        <w:rPr>
          <w:sz w:val="28"/>
          <w:szCs w:val="28"/>
        </w:rPr>
      </w:pPr>
      <w:r>
        <w:rPr>
          <w:sz w:val="28"/>
          <w:szCs w:val="28"/>
        </w:rPr>
        <w:t>Images</w:t>
      </w:r>
      <w:r w:rsidR="009255D5">
        <w:rPr>
          <w:sz w:val="28"/>
          <w:szCs w:val="28"/>
        </w:rPr>
        <w:t xml:space="preserve"> can </w:t>
      </w:r>
      <w:r>
        <w:rPr>
          <w:sz w:val="28"/>
          <w:szCs w:val="28"/>
        </w:rPr>
        <w:t xml:space="preserve">be </w:t>
      </w:r>
      <w:proofErr w:type="gramStart"/>
      <w:r w:rsidR="009255D5">
        <w:rPr>
          <w:sz w:val="28"/>
          <w:szCs w:val="28"/>
        </w:rPr>
        <w:t>add</w:t>
      </w:r>
      <w:proofErr w:type="gramEnd"/>
      <w:r w:rsidR="009255D5">
        <w:rPr>
          <w:sz w:val="28"/>
          <w:szCs w:val="28"/>
        </w:rPr>
        <w:t xml:space="preserve"> to website </w:t>
      </w:r>
      <w:proofErr w:type="gramStart"/>
      <w:r w:rsidR="009255D5">
        <w:rPr>
          <w:sz w:val="28"/>
          <w:szCs w:val="28"/>
        </w:rPr>
        <w:t>using :</w:t>
      </w:r>
      <w:proofErr w:type="gramEnd"/>
    </w:p>
    <w:p w14:paraId="17AED500" w14:textId="0999D789" w:rsidR="00843014" w:rsidRDefault="00843014" w:rsidP="00843014">
      <w:pPr>
        <w:spacing w:after="0"/>
        <w:rPr>
          <w:sz w:val="28"/>
          <w:szCs w:val="28"/>
        </w:rPr>
      </w:pPr>
      <w:r>
        <w:rPr>
          <w:noProof/>
          <w:sz w:val="28"/>
          <w:szCs w:val="28"/>
        </w:rPr>
        <mc:AlternateContent>
          <mc:Choice Requires="wps">
            <w:drawing>
              <wp:anchor distT="0" distB="0" distL="114300" distR="114300" simplePos="0" relativeHeight="251659264" behindDoc="0" locked="0" layoutInCell="1" allowOverlap="1" wp14:anchorId="7505F31C" wp14:editId="0BF1A486">
                <wp:simplePos x="0" y="0"/>
                <wp:positionH relativeFrom="column">
                  <wp:posOffset>4511040</wp:posOffset>
                </wp:positionH>
                <wp:positionV relativeFrom="paragraph">
                  <wp:posOffset>75565</wp:posOffset>
                </wp:positionV>
                <wp:extent cx="1181100" cy="1203960"/>
                <wp:effectExtent l="0" t="0" r="19050" b="15240"/>
                <wp:wrapNone/>
                <wp:docPr id="1926795896" name="Rectangle 3"/>
                <wp:cNvGraphicFramePr/>
                <a:graphic xmlns:a="http://schemas.openxmlformats.org/drawingml/2006/main">
                  <a:graphicData uri="http://schemas.microsoft.com/office/word/2010/wordprocessingShape">
                    <wps:wsp>
                      <wps:cNvSpPr/>
                      <wps:spPr>
                        <a:xfrm>
                          <a:off x="0" y="0"/>
                          <a:ext cx="1181100" cy="1203960"/>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AFCBB" id="Rectangle 3" o:spid="_x0000_s1026" style="position:absolute;margin-left:355.2pt;margin-top:5.95pt;width:93pt;height:9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" strokecolor="#030e13 [484]" strokeweight="1.5pt">
                <v:fill r:id="rId19" o:title="" recolor="t" rotate="t" type="frame"/>
              </v:rect>
            </w:pict>
          </mc:Fallback>
        </mc:AlternateContent>
      </w:r>
      <w:r w:rsidRPr="00843014">
        <w:rPr>
          <w:sz w:val="28"/>
          <w:szCs w:val="28"/>
        </w:rPr>
        <w:t>&lt;</w:t>
      </w:r>
      <w:proofErr w:type="spellStart"/>
      <w:r w:rsidRPr="00843014">
        <w:rPr>
          <w:sz w:val="28"/>
          <w:szCs w:val="28"/>
        </w:rPr>
        <w:t>img</w:t>
      </w:r>
      <w:proofErr w:type="spellEnd"/>
      <w:r w:rsidRPr="00843014">
        <w:rPr>
          <w:sz w:val="28"/>
          <w:szCs w:val="28"/>
        </w:rPr>
        <w:t> </w:t>
      </w:r>
      <w:proofErr w:type="spellStart"/>
      <w:r w:rsidRPr="00843014">
        <w:rPr>
          <w:sz w:val="28"/>
          <w:szCs w:val="28"/>
        </w:rPr>
        <w:t>src</w:t>
      </w:r>
      <w:proofErr w:type="spellEnd"/>
      <w:r w:rsidRPr="00843014">
        <w:rPr>
          <w:sz w:val="28"/>
          <w:szCs w:val="28"/>
        </w:rPr>
        <w:t>="pic_trulli.jpg" alt="Italian Trulli"&gt;</w:t>
      </w:r>
    </w:p>
    <w:p w14:paraId="234AC4C4" w14:textId="77777777" w:rsidR="00AF39F7" w:rsidRDefault="00AF39F7" w:rsidP="00843014">
      <w:pPr>
        <w:spacing w:after="0"/>
        <w:rPr>
          <w:sz w:val="28"/>
          <w:szCs w:val="28"/>
        </w:rPr>
      </w:pPr>
    </w:p>
    <w:p w14:paraId="5FA54ECD" w14:textId="77777777" w:rsidR="00AF39F7" w:rsidRDefault="00AF39F7" w:rsidP="00843014">
      <w:pPr>
        <w:spacing w:after="0"/>
        <w:rPr>
          <w:sz w:val="28"/>
          <w:szCs w:val="28"/>
        </w:rPr>
      </w:pPr>
    </w:p>
    <w:p w14:paraId="7DB2AF26" w14:textId="18B62F52" w:rsidR="00AF39F7" w:rsidRDefault="00AF39F7" w:rsidP="00843014">
      <w:pPr>
        <w:spacing w:after="0"/>
        <w:rPr>
          <w:sz w:val="28"/>
          <w:szCs w:val="28"/>
        </w:rPr>
      </w:pPr>
      <w:r>
        <w:rPr>
          <w:sz w:val="28"/>
          <w:szCs w:val="28"/>
        </w:rPr>
        <w:t xml:space="preserve">Now you can add alt if in case your images cannot be </w:t>
      </w:r>
    </w:p>
    <w:p w14:paraId="691166C4" w14:textId="0FACE85F" w:rsidR="00AF39F7" w:rsidRDefault="00AF39F7" w:rsidP="00843014">
      <w:pPr>
        <w:spacing w:after="0"/>
        <w:rPr>
          <w:sz w:val="28"/>
          <w:szCs w:val="28"/>
        </w:rPr>
      </w:pPr>
      <w:r>
        <w:rPr>
          <w:sz w:val="28"/>
          <w:szCs w:val="28"/>
        </w:rPr>
        <w:t>Display then alt will handle in such case adding height</w:t>
      </w:r>
    </w:p>
    <w:p w14:paraId="34172803" w14:textId="48AE2032" w:rsidR="00AF39F7" w:rsidRDefault="00AF39F7" w:rsidP="00843014">
      <w:pPr>
        <w:spacing w:after="0"/>
        <w:rPr>
          <w:sz w:val="28"/>
          <w:szCs w:val="28"/>
        </w:rPr>
      </w:pPr>
      <w:r>
        <w:rPr>
          <w:sz w:val="28"/>
          <w:szCs w:val="28"/>
        </w:rPr>
        <w:t xml:space="preserve">And width in some case make your website more </w:t>
      </w:r>
      <w:proofErr w:type="spellStart"/>
      <w:r>
        <w:rPr>
          <w:sz w:val="28"/>
          <w:szCs w:val="28"/>
        </w:rPr>
        <w:t>reada</w:t>
      </w:r>
      <w:proofErr w:type="spellEnd"/>
      <w:r>
        <w:rPr>
          <w:sz w:val="28"/>
          <w:szCs w:val="28"/>
        </w:rPr>
        <w:t>-b</w:t>
      </w:r>
    </w:p>
    <w:p w14:paraId="76E6185E" w14:textId="133980BE" w:rsidR="00AF39F7" w:rsidRPr="00843014" w:rsidRDefault="00AF39F7" w:rsidP="00843014">
      <w:pPr>
        <w:spacing w:after="0"/>
        <w:rPr>
          <w:sz w:val="28"/>
          <w:szCs w:val="28"/>
        </w:rPr>
      </w:pPr>
      <w:proofErr w:type="spellStart"/>
      <w:r>
        <w:rPr>
          <w:sz w:val="28"/>
          <w:szCs w:val="28"/>
        </w:rPr>
        <w:t>ble</w:t>
      </w:r>
      <w:proofErr w:type="spellEnd"/>
      <w:r>
        <w:rPr>
          <w:sz w:val="28"/>
          <w:szCs w:val="28"/>
        </w:rPr>
        <w:t>.</w:t>
      </w:r>
    </w:p>
    <w:p w14:paraId="37873CB6" w14:textId="34009576" w:rsidR="00843014" w:rsidRDefault="003A4C76" w:rsidP="00BA08CC">
      <w:pPr>
        <w:spacing w:after="0"/>
        <w:rPr>
          <w:sz w:val="28"/>
          <w:szCs w:val="28"/>
        </w:rPr>
      </w:pPr>
      <w:r w:rsidRPr="003A4C76">
        <w:rPr>
          <w:sz w:val="28"/>
          <w:szCs w:val="28"/>
        </w:rPr>
        <w:t>&lt;</w:t>
      </w:r>
      <w:proofErr w:type="spellStart"/>
      <w:r w:rsidRPr="003A4C76">
        <w:rPr>
          <w:sz w:val="28"/>
          <w:szCs w:val="28"/>
        </w:rPr>
        <w:t>img</w:t>
      </w:r>
      <w:proofErr w:type="spellEnd"/>
      <w:r w:rsidRPr="003A4C76">
        <w:rPr>
          <w:sz w:val="28"/>
          <w:szCs w:val="28"/>
        </w:rPr>
        <w:t> </w:t>
      </w:r>
      <w:proofErr w:type="spellStart"/>
      <w:r w:rsidRPr="003A4C76">
        <w:rPr>
          <w:sz w:val="28"/>
          <w:szCs w:val="28"/>
        </w:rPr>
        <w:t>src</w:t>
      </w:r>
      <w:proofErr w:type="spellEnd"/>
      <w:r w:rsidRPr="003A4C76">
        <w:rPr>
          <w:sz w:val="28"/>
          <w:szCs w:val="28"/>
        </w:rPr>
        <w:t>="programming.gif" alt="Computer Man" style="width:48</w:t>
      </w:r>
      <w:proofErr w:type="gramStart"/>
      <w:r w:rsidRPr="003A4C76">
        <w:rPr>
          <w:sz w:val="28"/>
          <w:szCs w:val="28"/>
        </w:rPr>
        <w:t>px;height</w:t>
      </w:r>
      <w:proofErr w:type="gramEnd"/>
      <w:r w:rsidRPr="003A4C76">
        <w:rPr>
          <w:sz w:val="28"/>
          <w:szCs w:val="28"/>
        </w:rPr>
        <w:t>:48px;"&gt;</w:t>
      </w:r>
    </w:p>
    <w:p w14:paraId="62C8D037" w14:textId="456C3A4D" w:rsidR="0015464A" w:rsidRDefault="0015464A" w:rsidP="00BA08CC">
      <w:pPr>
        <w:spacing w:after="0"/>
        <w:rPr>
          <w:sz w:val="28"/>
          <w:szCs w:val="28"/>
        </w:rPr>
      </w:pPr>
      <w:r>
        <w:rPr>
          <w:noProof/>
          <w:sz w:val="28"/>
          <w:szCs w:val="28"/>
        </w:rPr>
        <mc:AlternateContent>
          <mc:Choice Requires="wps">
            <w:drawing>
              <wp:anchor distT="0" distB="0" distL="114300" distR="114300" simplePos="0" relativeHeight="251660288" behindDoc="0" locked="0" layoutInCell="1" allowOverlap="1" wp14:anchorId="1F64DC6F" wp14:editId="3E9FB417">
                <wp:simplePos x="0" y="0"/>
                <wp:positionH relativeFrom="margin">
                  <wp:posOffset>-320040</wp:posOffset>
                </wp:positionH>
                <wp:positionV relativeFrom="paragraph">
                  <wp:posOffset>533400</wp:posOffset>
                </wp:positionV>
                <wp:extent cx="6454140" cy="2293620"/>
                <wp:effectExtent l="0" t="0" r="22860" b="11430"/>
                <wp:wrapNone/>
                <wp:docPr id="1846569115" name="Rectangle 4"/>
                <wp:cNvGraphicFramePr/>
                <a:graphic xmlns:a="http://schemas.openxmlformats.org/drawingml/2006/main">
                  <a:graphicData uri="http://schemas.microsoft.com/office/word/2010/wordprocessingShape">
                    <wps:wsp>
                      <wps:cNvSpPr/>
                      <wps:spPr>
                        <a:xfrm>
                          <a:off x="0" y="0"/>
                          <a:ext cx="6454140" cy="2293620"/>
                        </a:xfrm>
                        <a:prstGeom prst="rect">
                          <a:avLst/>
                        </a:prstGeom>
                        <a:blipFill dpi="0" rotWithShape="1">
                          <a:blip r:embed="rId2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F9280" id="Rectangle 4" o:spid="_x0000_s1026" style="position:absolute;margin-left:-25.2pt;margin-top:42pt;width:508.2pt;height:180.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" strokecolor="#030e13 [484]" strokeweight="1.5pt">
                <v:fill r:id="rId21" o:title="" recolor="t" rotate="t" type="frame"/>
                <w10:wrap anchorx="margin"/>
              </v:rect>
            </w:pict>
          </mc:Fallback>
        </mc:AlternateContent>
      </w:r>
      <w:r w:rsidR="00ED71E1">
        <w:rPr>
          <w:sz w:val="28"/>
          <w:szCs w:val="28"/>
        </w:rPr>
        <w:t xml:space="preserve">IMAGE </w:t>
      </w:r>
      <w:proofErr w:type="gramStart"/>
      <w:r w:rsidR="00ED71E1">
        <w:rPr>
          <w:sz w:val="28"/>
          <w:szCs w:val="28"/>
        </w:rPr>
        <w:t>MAP</w:t>
      </w:r>
      <w:r w:rsidR="00CE5B36">
        <w:rPr>
          <w:sz w:val="28"/>
          <w:szCs w:val="28"/>
        </w:rPr>
        <w:t xml:space="preserve"> :</w:t>
      </w:r>
      <w:proofErr w:type="gramEnd"/>
      <w:r w:rsidR="00CE5B36">
        <w:rPr>
          <w:sz w:val="28"/>
          <w:szCs w:val="28"/>
        </w:rPr>
        <w:t xml:space="preserve"> </w:t>
      </w:r>
      <w:r w:rsidR="00CE5B36" w:rsidRPr="00CE5B36">
        <w:rPr>
          <w:sz w:val="28"/>
          <w:szCs w:val="28"/>
        </w:rPr>
        <w:t>The HTML &lt;map&gt; tag defines an image map. An image map is an image with clickable areas. The areas are defined with one or more &lt;area&gt; tags.</w:t>
      </w:r>
    </w:p>
    <w:p w14:paraId="64056926" w14:textId="77777777" w:rsidR="0015464A" w:rsidRDefault="0015464A">
      <w:pPr>
        <w:rPr>
          <w:sz w:val="28"/>
          <w:szCs w:val="28"/>
        </w:rPr>
      </w:pPr>
      <w:r>
        <w:rPr>
          <w:sz w:val="28"/>
          <w:szCs w:val="28"/>
        </w:rPr>
        <w:br w:type="page"/>
      </w:r>
    </w:p>
    <w:p w14:paraId="2F6EB6EC" w14:textId="3832A729" w:rsidR="00ED71E1" w:rsidRDefault="004C12E5" w:rsidP="00BA08CC">
      <w:pPr>
        <w:spacing w:after="0"/>
        <w:rPr>
          <w:sz w:val="28"/>
          <w:szCs w:val="28"/>
        </w:rPr>
      </w:pPr>
      <w:proofErr w:type="spellStart"/>
      <w:r>
        <w:rPr>
          <w:sz w:val="28"/>
          <w:szCs w:val="28"/>
        </w:rPr>
        <w:lastRenderedPageBreak/>
        <w:t>Css</w:t>
      </w:r>
      <w:proofErr w:type="spellEnd"/>
      <w:r>
        <w:rPr>
          <w:sz w:val="28"/>
          <w:szCs w:val="28"/>
        </w:rPr>
        <w:t xml:space="preserve"> for background </w:t>
      </w:r>
      <w:proofErr w:type="gramStart"/>
      <w:r>
        <w:rPr>
          <w:sz w:val="28"/>
          <w:szCs w:val="28"/>
        </w:rPr>
        <w:t>images :</w:t>
      </w:r>
      <w:proofErr w:type="gramEnd"/>
      <w:r>
        <w:rPr>
          <w:sz w:val="28"/>
          <w:szCs w:val="28"/>
        </w:rPr>
        <w:t xml:space="preserve"> </w:t>
      </w:r>
    </w:p>
    <w:p w14:paraId="5CFC4F32" w14:textId="436E1F19" w:rsidR="004C12E5" w:rsidRDefault="004C12E5" w:rsidP="00BA08CC">
      <w:pPr>
        <w:spacing w:after="0"/>
        <w:rPr>
          <w:sz w:val="28"/>
          <w:szCs w:val="28"/>
        </w:rPr>
      </w:pPr>
      <w:r w:rsidRPr="004C12E5">
        <w:rPr>
          <w:sz w:val="28"/>
          <w:szCs w:val="28"/>
        </w:rPr>
        <w:t>&lt;style&gt;</w:t>
      </w:r>
      <w:r w:rsidRPr="004C12E5">
        <w:rPr>
          <w:sz w:val="28"/>
          <w:szCs w:val="28"/>
        </w:rPr>
        <w:br/>
        <w:t>body {</w:t>
      </w:r>
      <w:r w:rsidRPr="004C12E5">
        <w:rPr>
          <w:sz w:val="28"/>
          <w:szCs w:val="28"/>
        </w:rPr>
        <w:br/>
        <w:t>  background-image: </w:t>
      </w:r>
      <w:proofErr w:type="spellStart"/>
      <w:r w:rsidRPr="004C12E5">
        <w:rPr>
          <w:sz w:val="28"/>
          <w:szCs w:val="28"/>
        </w:rPr>
        <w:t>url</w:t>
      </w:r>
      <w:proofErr w:type="spellEnd"/>
      <w:r w:rsidRPr="004C12E5">
        <w:rPr>
          <w:sz w:val="28"/>
          <w:szCs w:val="28"/>
        </w:rPr>
        <w:t>('img_girl.jpg');</w:t>
      </w:r>
      <w:r w:rsidRPr="004C12E5">
        <w:rPr>
          <w:sz w:val="28"/>
          <w:szCs w:val="28"/>
        </w:rPr>
        <w:br/>
        <w:t>  background-repeat: no-repeat;</w:t>
      </w:r>
      <w:r w:rsidRPr="004C12E5">
        <w:rPr>
          <w:sz w:val="28"/>
          <w:szCs w:val="28"/>
        </w:rPr>
        <w:br/>
        <w:t>  background-attachment: fixed;</w:t>
      </w:r>
      <w:r w:rsidRPr="004C12E5">
        <w:rPr>
          <w:sz w:val="28"/>
          <w:szCs w:val="28"/>
        </w:rPr>
        <w:br/>
        <w:t>  background-size: 100% 100%;</w:t>
      </w:r>
      <w:r w:rsidRPr="004C12E5">
        <w:rPr>
          <w:sz w:val="28"/>
          <w:szCs w:val="28"/>
        </w:rPr>
        <w:br/>
        <w:t>}</w:t>
      </w:r>
      <w:r w:rsidRPr="004C12E5">
        <w:rPr>
          <w:sz w:val="28"/>
          <w:szCs w:val="28"/>
        </w:rPr>
        <w:br/>
        <w:t>&lt;/style&gt;</w:t>
      </w:r>
    </w:p>
    <w:p w14:paraId="53C2ADA7" w14:textId="77777777" w:rsidR="004C12E5" w:rsidRDefault="004C12E5" w:rsidP="00BA08CC">
      <w:pPr>
        <w:spacing w:after="0"/>
        <w:rPr>
          <w:sz w:val="28"/>
          <w:szCs w:val="28"/>
        </w:rPr>
      </w:pPr>
    </w:p>
    <w:p w14:paraId="4654F85F" w14:textId="3C97E8B1" w:rsidR="00CE5B36" w:rsidRDefault="00642577" w:rsidP="00BA08CC">
      <w:pPr>
        <w:spacing w:after="0"/>
        <w:rPr>
          <w:sz w:val="28"/>
          <w:szCs w:val="28"/>
        </w:rPr>
      </w:pPr>
      <w:r>
        <w:rPr>
          <w:sz w:val="28"/>
          <w:szCs w:val="28"/>
        </w:rPr>
        <w:t xml:space="preserve">HTML TABLES: </w:t>
      </w:r>
      <w:r w:rsidRPr="00642577">
        <w:rPr>
          <w:sz w:val="28"/>
          <w:szCs w:val="28"/>
        </w:rPr>
        <w:t>HTML tables allow web developers to arrange data into rows and columns.</w:t>
      </w:r>
    </w:p>
    <w:tbl>
      <w:tblPr>
        <w:tblW w:w="809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982"/>
        <w:gridCol w:w="6111"/>
      </w:tblGrid>
      <w:tr w:rsidR="00473A9C" w:rsidRPr="00473A9C" w14:paraId="45D69550" w14:textId="77777777">
        <w:tc>
          <w:tcPr>
            <w:tcW w:w="0" w:type="auto"/>
            <w:shd w:val="clear" w:color="auto" w:fill="FFFFFF"/>
            <w:tcMar>
              <w:top w:w="120" w:type="dxa"/>
              <w:left w:w="240" w:type="dxa"/>
              <w:bottom w:w="120" w:type="dxa"/>
              <w:right w:w="120" w:type="dxa"/>
            </w:tcMar>
            <w:hideMark/>
          </w:tcPr>
          <w:p w14:paraId="48B9866A" w14:textId="77777777" w:rsidR="00473A9C" w:rsidRPr="00473A9C" w:rsidRDefault="00473A9C" w:rsidP="00473A9C">
            <w:pPr>
              <w:spacing w:after="0"/>
              <w:rPr>
                <w:b/>
                <w:bCs/>
                <w:sz w:val="28"/>
                <w:szCs w:val="28"/>
              </w:rPr>
            </w:pPr>
            <w:r w:rsidRPr="00473A9C">
              <w:rPr>
                <w:b/>
                <w:bCs/>
                <w:sz w:val="28"/>
                <w:szCs w:val="28"/>
              </w:rPr>
              <w:t>Tag</w:t>
            </w:r>
          </w:p>
        </w:tc>
        <w:tc>
          <w:tcPr>
            <w:tcW w:w="0" w:type="auto"/>
            <w:shd w:val="clear" w:color="auto" w:fill="FFFFFF"/>
            <w:tcMar>
              <w:top w:w="120" w:type="dxa"/>
              <w:left w:w="120" w:type="dxa"/>
              <w:bottom w:w="120" w:type="dxa"/>
              <w:right w:w="120" w:type="dxa"/>
            </w:tcMar>
            <w:hideMark/>
          </w:tcPr>
          <w:p w14:paraId="10667657" w14:textId="77777777" w:rsidR="00473A9C" w:rsidRPr="00473A9C" w:rsidRDefault="00473A9C" w:rsidP="00473A9C">
            <w:pPr>
              <w:spacing w:after="0"/>
              <w:rPr>
                <w:b/>
                <w:bCs/>
                <w:sz w:val="28"/>
                <w:szCs w:val="28"/>
              </w:rPr>
            </w:pPr>
            <w:r w:rsidRPr="00473A9C">
              <w:rPr>
                <w:b/>
                <w:bCs/>
                <w:sz w:val="28"/>
                <w:szCs w:val="28"/>
              </w:rPr>
              <w:t>Description</w:t>
            </w:r>
          </w:p>
        </w:tc>
      </w:tr>
      <w:tr w:rsidR="00473A9C" w:rsidRPr="00473A9C" w14:paraId="2CE18B66" w14:textId="77777777">
        <w:tc>
          <w:tcPr>
            <w:tcW w:w="0" w:type="auto"/>
            <w:shd w:val="clear" w:color="auto" w:fill="E7E9EB"/>
            <w:tcMar>
              <w:top w:w="120" w:type="dxa"/>
              <w:left w:w="240" w:type="dxa"/>
              <w:bottom w:w="120" w:type="dxa"/>
              <w:right w:w="120" w:type="dxa"/>
            </w:tcMar>
            <w:hideMark/>
          </w:tcPr>
          <w:p w14:paraId="542AF042" w14:textId="77777777" w:rsidR="00473A9C" w:rsidRPr="00473A9C" w:rsidRDefault="00473A9C" w:rsidP="00473A9C">
            <w:pPr>
              <w:spacing w:after="0"/>
              <w:rPr>
                <w:sz w:val="28"/>
                <w:szCs w:val="28"/>
              </w:rPr>
            </w:pPr>
            <w:hyperlink r:id="rId22" w:history="1">
              <w:r w:rsidRPr="00473A9C">
                <w:rPr>
                  <w:rStyle w:val="Hyperlink"/>
                  <w:sz w:val="28"/>
                  <w:szCs w:val="28"/>
                </w:rPr>
                <w:t>&lt;table&gt;</w:t>
              </w:r>
            </w:hyperlink>
          </w:p>
        </w:tc>
        <w:tc>
          <w:tcPr>
            <w:tcW w:w="0" w:type="auto"/>
            <w:shd w:val="clear" w:color="auto" w:fill="E7E9EB"/>
            <w:tcMar>
              <w:top w:w="120" w:type="dxa"/>
              <w:left w:w="120" w:type="dxa"/>
              <w:bottom w:w="120" w:type="dxa"/>
              <w:right w:w="120" w:type="dxa"/>
            </w:tcMar>
            <w:hideMark/>
          </w:tcPr>
          <w:p w14:paraId="0E4FF7C9" w14:textId="77777777" w:rsidR="00473A9C" w:rsidRPr="00473A9C" w:rsidRDefault="00473A9C" w:rsidP="00473A9C">
            <w:pPr>
              <w:spacing w:after="0"/>
              <w:rPr>
                <w:sz w:val="28"/>
                <w:szCs w:val="28"/>
              </w:rPr>
            </w:pPr>
            <w:r w:rsidRPr="00473A9C">
              <w:rPr>
                <w:sz w:val="28"/>
                <w:szCs w:val="28"/>
              </w:rPr>
              <w:t>Defines a table</w:t>
            </w:r>
          </w:p>
        </w:tc>
      </w:tr>
      <w:tr w:rsidR="00473A9C" w:rsidRPr="00473A9C" w14:paraId="24747168" w14:textId="77777777">
        <w:tc>
          <w:tcPr>
            <w:tcW w:w="0" w:type="auto"/>
            <w:shd w:val="clear" w:color="auto" w:fill="FFFFFF"/>
            <w:tcMar>
              <w:top w:w="120" w:type="dxa"/>
              <w:left w:w="240" w:type="dxa"/>
              <w:bottom w:w="120" w:type="dxa"/>
              <w:right w:w="120" w:type="dxa"/>
            </w:tcMar>
            <w:hideMark/>
          </w:tcPr>
          <w:p w14:paraId="63AD966E" w14:textId="77777777" w:rsidR="00473A9C" w:rsidRPr="00473A9C" w:rsidRDefault="00473A9C" w:rsidP="00473A9C">
            <w:pPr>
              <w:spacing w:after="0"/>
              <w:rPr>
                <w:sz w:val="28"/>
                <w:szCs w:val="28"/>
              </w:rPr>
            </w:pPr>
            <w:hyperlink r:id="rId23" w:history="1">
              <w:r w:rsidRPr="00473A9C">
                <w:rPr>
                  <w:rStyle w:val="Hyperlink"/>
                  <w:sz w:val="28"/>
                  <w:szCs w:val="28"/>
                </w:rPr>
                <w:t>&lt;</w:t>
              </w:r>
              <w:proofErr w:type="spellStart"/>
              <w:r w:rsidRPr="00473A9C">
                <w:rPr>
                  <w:rStyle w:val="Hyperlink"/>
                  <w:sz w:val="28"/>
                  <w:szCs w:val="28"/>
                </w:rPr>
                <w:t>th</w:t>
              </w:r>
              <w:proofErr w:type="spellEnd"/>
              <w:r w:rsidRPr="00473A9C">
                <w:rPr>
                  <w:rStyle w:val="Hyperlink"/>
                  <w:sz w:val="28"/>
                  <w:szCs w:val="28"/>
                </w:rPr>
                <w:t>&gt;</w:t>
              </w:r>
            </w:hyperlink>
          </w:p>
        </w:tc>
        <w:tc>
          <w:tcPr>
            <w:tcW w:w="0" w:type="auto"/>
            <w:shd w:val="clear" w:color="auto" w:fill="FFFFFF"/>
            <w:tcMar>
              <w:top w:w="120" w:type="dxa"/>
              <w:left w:w="120" w:type="dxa"/>
              <w:bottom w:w="120" w:type="dxa"/>
              <w:right w:w="120" w:type="dxa"/>
            </w:tcMar>
            <w:hideMark/>
          </w:tcPr>
          <w:p w14:paraId="1570D3A7" w14:textId="77777777" w:rsidR="00473A9C" w:rsidRPr="00473A9C" w:rsidRDefault="00473A9C" w:rsidP="00473A9C">
            <w:pPr>
              <w:spacing w:after="0"/>
              <w:rPr>
                <w:sz w:val="28"/>
                <w:szCs w:val="28"/>
              </w:rPr>
            </w:pPr>
            <w:r w:rsidRPr="00473A9C">
              <w:rPr>
                <w:sz w:val="28"/>
                <w:szCs w:val="28"/>
              </w:rPr>
              <w:t>Defines a header cell in a table</w:t>
            </w:r>
          </w:p>
        </w:tc>
      </w:tr>
      <w:tr w:rsidR="00473A9C" w:rsidRPr="00473A9C" w14:paraId="11870554" w14:textId="77777777">
        <w:tc>
          <w:tcPr>
            <w:tcW w:w="0" w:type="auto"/>
            <w:shd w:val="clear" w:color="auto" w:fill="E7E9EB"/>
            <w:tcMar>
              <w:top w:w="120" w:type="dxa"/>
              <w:left w:w="240" w:type="dxa"/>
              <w:bottom w:w="120" w:type="dxa"/>
              <w:right w:w="120" w:type="dxa"/>
            </w:tcMar>
            <w:hideMark/>
          </w:tcPr>
          <w:p w14:paraId="222F5E0D" w14:textId="77777777" w:rsidR="00473A9C" w:rsidRPr="00473A9C" w:rsidRDefault="00473A9C" w:rsidP="00473A9C">
            <w:pPr>
              <w:spacing w:after="0"/>
              <w:rPr>
                <w:sz w:val="28"/>
                <w:szCs w:val="28"/>
              </w:rPr>
            </w:pPr>
            <w:hyperlink r:id="rId24" w:history="1">
              <w:r w:rsidRPr="00473A9C">
                <w:rPr>
                  <w:rStyle w:val="Hyperlink"/>
                  <w:sz w:val="28"/>
                  <w:szCs w:val="28"/>
                </w:rPr>
                <w:t>&lt;tr&gt;</w:t>
              </w:r>
            </w:hyperlink>
          </w:p>
        </w:tc>
        <w:tc>
          <w:tcPr>
            <w:tcW w:w="0" w:type="auto"/>
            <w:shd w:val="clear" w:color="auto" w:fill="E7E9EB"/>
            <w:tcMar>
              <w:top w:w="120" w:type="dxa"/>
              <w:left w:w="120" w:type="dxa"/>
              <w:bottom w:w="120" w:type="dxa"/>
              <w:right w:w="120" w:type="dxa"/>
            </w:tcMar>
            <w:hideMark/>
          </w:tcPr>
          <w:p w14:paraId="0E37E634" w14:textId="77777777" w:rsidR="00473A9C" w:rsidRPr="00473A9C" w:rsidRDefault="00473A9C" w:rsidP="00473A9C">
            <w:pPr>
              <w:spacing w:after="0"/>
              <w:rPr>
                <w:sz w:val="28"/>
                <w:szCs w:val="28"/>
              </w:rPr>
            </w:pPr>
            <w:r w:rsidRPr="00473A9C">
              <w:rPr>
                <w:sz w:val="28"/>
                <w:szCs w:val="28"/>
              </w:rPr>
              <w:t>Defines a row in a table</w:t>
            </w:r>
          </w:p>
        </w:tc>
      </w:tr>
      <w:tr w:rsidR="00473A9C" w:rsidRPr="00473A9C" w14:paraId="12EE7661" w14:textId="77777777">
        <w:tc>
          <w:tcPr>
            <w:tcW w:w="0" w:type="auto"/>
            <w:shd w:val="clear" w:color="auto" w:fill="FFFFFF"/>
            <w:tcMar>
              <w:top w:w="120" w:type="dxa"/>
              <w:left w:w="240" w:type="dxa"/>
              <w:bottom w:w="120" w:type="dxa"/>
              <w:right w:w="120" w:type="dxa"/>
            </w:tcMar>
            <w:hideMark/>
          </w:tcPr>
          <w:p w14:paraId="03E40FFB" w14:textId="77777777" w:rsidR="00473A9C" w:rsidRPr="00473A9C" w:rsidRDefault="00473A9C" w:rsidP="00473A9C">
            <w:pPr>
              <w:spacing w:after="0"/>
              <w:rPr>
                <w:sz w:val="28"/>
                <w:szCs w:val="28"/>
              </w:rPr>
            </w:pPr>
            <w:hyperlink r:id="rId25" w:history="1">
              <w:r w:rsidRPr="00473A9C">
                <w:rPr>
                  <w:rStyle w:val="Hyperlink"/>
                  <w:sz w:val="28"/>
                  <w:szCs w:val="28"/>
                </w:rPr>
                <w:t>&lt;td&gt;</w:t>
              </w:r>
            </w:hyperlink>
          </w:p>
        </w:tc>
        <w:tc>
          <w:tcPr>
            <w:tcW w:w="0" w:type="auto"/>
            <w:shd w:val="clear" w:color="auto" w:fill="FFFFFF"/>
            <w:tcMar>
              <w:top w:w="120" w:type="dxa"/>
              <w:left w:w="120" w:type="dxa"/>
              <w:bottom w:w="120" w:type="dxa"/>
              <w:right w:w="120" w:type="dxa"/>
            </w:tcMar>
            <w:hideMark/>
          </w:tcPr>
          <w:p w14:paraId="5F45C6F4" w14:textId="77777777" w:rsidR="00473A9C" w:rsidRPr="00473A9C" w:rsidRDefault="00473A9C" w:rsidP="00473A9C">
            <w:pPr>
              <w:spacing w:after="0"/>
              <w:rPr>
                <w:sz w:val="28"/>
                <w:szCs w:val="28"/>
              </w:rPr>
            </w:pPr>
            <w:r w:rsidRPr="00473A9C">
              <w:rPr>
                <w:sz w:val="28"/>
                <w:szCs w:val="28"/>
              </w:rPr>
              <w:t>Defines a cell in a table</w:t>
            </w:r>
          </w:p>
        </w:tc>
      </w:tr>
    </w:tbl>
    <w:p w14:paraId="769F11DF" w14:textId="5550FA6C" w:rsidR="00CE5B36" w:rsidRDefault="00CE5B36" w:rsidP="00BA08CC">
      <w:pPr>
        <w:spacing w:after="0"/>
        <w:rPr>
          <w:sz w:val="28"/>
          <w:szCs w:val="28"/>
        </w:rPr>
      </w:pPr>
    </w:p>
    <w:p w14:paraId="6F1FCCA9" w14:textId="77777777" w:rsidR="000E20E0" w:rsidRPr="000E20E0" w:rsidRDefault="000E20E0" w:rsidP="000E20E0">
      <w:pPr>
        <w:spacing w:after="0"/>
        <w:rPr>
          <w:sz w:val="28"/>
          <w:szCs w:val="28"/>
        </w:rPr>
      </w:pPr>
      <w:r w:rsidRPr="000E20E0">
        <w:rPr>
          <w:sz w:val="28"/>
          <w:szCs w:val="28"/>
        </w:rPr>
        <w:t>&lt;table&gt;</w:t>
      </w:r>
    </w:p>
    <w:p w14:paraId="31FB5154" w14:textId="77777777" w:rsidR="000E20E0" w:rsidRPr="000E20E0" w:rsidRDefault="000E20E0" w:rsidP="000E20E0">
      <w:pPr>
        <w:spacing w:after="0"/>
        <w:rPr>
          <w:sz w:val="28"/>
          <w:szCs w:val="28"/>
        </w:rPr>
      </w:pPr>
      <w:r w:rsidRPr="000E20E0">
        <w:rPr>
          <w:sz w:val="28"/>
          <w:szCs w:val="28"/>
        </w:rPr>
        <w:t xml:space="preserve">  &lt;tr&gt;</w:t>
      </w:r>
    </w:p>
    <w:p w14:paraId="116BC694" w14:textId="77777777" w:rsidR="000E20E0" w:rsidRPr="000E20E0" w:rsidRDefault="000E20E0" w:rsidP="000E20E0">
      <w:pPr>
        <w:spacing w:after="0"/>
        <w:rPr>
          <w:sz w:val="28"/>
          <w:szCs w:val="28"/>
        </w:rPr>
      </w:pPr>
      <w:r w:rsidRPr="000E20E0">
        <w:rPr>
          <w:sz w:val="28"/>
          <w:szCs w:val="28"/>
        </w:rPr>
        <w:t xml:space="preserve">    &lt;</w:t>
      </w:r>
      <w:proofErr w:type="spellStart"/>
      <w:r w:rsidRPr="000E20E0">
        <w:rPr>
          <w:sz w:val="28"/>
          <w:szCs w:val="28"/>
        </w:rPr>
        <w:t>th</w:t>
      </w:r>
      <w:proofErr w:type="spellEnd"/>
      <w:r w:rsidRPr="000E20E0">
        <w:rPr>
          <w:sz w:val="28"/>
          <w:szCs w:val="28"/>
        </w:rPr>
        <w:t>&gt;Company&lt;/</w:t>
      </w:r>
      <w:proofErr w:type="spellStart"/>
      <w:r w:rsidRPr="000E20E0">
        <w:rPr>
          <w:sz w:val="28"/>
          <w:szCs w:val="28"/>
        </w:rPr>
        <w:t>th</w:t>
      </w:r>
      <w:proofErr w:type="spellEnd"/>
      <w:r w:rsidRPr="000E20E0">
        <w:rPr>
          <w:sz w:val="28"/>
          <w:szCs w:val="28"/>
        </w:rPr>
        <w:t>&gt;</w:t>
      </w:r>
    </w:p>
    <w:p w14:paraId="6EADE50B" w14:textId="77777777" w:rsidR="000E20E0" w:rsidRPr="000E20E0" w:rsidRDefault="000E20E0" w:rsidP="000E20E0">
      <w:pPr>
        <w:spacing w:after="0"/>
        <w:rPr>
          <w:sz w:val="28"/>
          <w:szCs w:val="28"/>
        </w:rPr>
      </w:pPr>
      <w:r w:rsidRPr="000E20E0">
        <w:rPr>
          <w:sz w:val="28"/>
          <w:szCs w:val="28"/>
        </w:rPr>
        <w:t xml:space="preserve">    &lt;</w:t>
      </w:r>
      <w:proofErr w:type="spellStart"/>
      <w:r w:rsidRPr="000E20E0">
        <w:rPr>
          <w:sz w:val="28"/>
          <w:szCs w:val="28"/>
        </w:rPr>
        <w:t>th</w:t>
      </w:r>
      <w:proofErr w:type="spellEnd"/>
      <w:r w:rsidRPr="000E20E0">
        <w:rPr>
          <w:sz w:val="28"/>
          <w:szCs w:val="28"/>
        </w:rPr>
        <w:t>&gt;Contact&lt;/</w:t>
      </w:r>
      <w:proofErr w:type="spellStart"/>
      <w:r w:rsidRPr="000E20E0">
        <w:rPr>
          <w:sz w:val="28"/>
          <w:szCs w:val="28"/>
        </w:rPr>
        <w:t>th</w:t>
      </w:r>
      <w:proofErr w:type="spellEnd"/>
      <w:r w:rsidRPr="000E20E0">
        <w:rPr>
          <w:sz w:val="28"/>
          <w:szCs w:val="28"/>
        </w:rPr>
        <w:t>&gt;</w:t>
      </w:r>
    </w:p>
    <w:p w14:paraId="2038C990" w14:textId="77777777" w:rsidR="000E20E0" w:rsidRPr="000E20E0" w:rsidRDefault="000E20E0" w:rsidP="000E20E0">
      <w:pPr>
        <w:spacing w:after="0"/>
        <w:rPr>
          <w:sz w:val="28"/>
          <w:szCs w:val="28"/>
        </w:rPr>
      </w:pPr>
      <w:r w:rsidRPr="000E20E0">
        <w:rPr>
          <w:sz w:val="28"/>
          <w:szCs w:val="28"/>
        </w:rPr>
        <w:t xml:space="preserve">    &lt;</w:t>
      </w:r>
      <w:proofErr w:type="spellStart"/>
      <w:r w:rsidRPr="000E20E0">
        <w:rPr>
          <w:sz w:val="28"/>
          <w:szCs w:val="28"/>
        </w:rPr>
        <w:t>th</w:t>
      </w:r>
      <w:proofErr w:type="spellEnd"/>
      <w:r w:rsidRPr="000E20E0">
        <w:rPr>
          <w:sz w:val="28"/>
          <w:szCs w:val="28"/>
        </w:rPr>
        <w:t>&gt;Country&lt;/</w:t>
      </w:r>
      <w:proofErr w:type="spellStart"/>
      <w:r w:rsidRPr="000E20E0">
        <w:rPr>
          <w:sz w:val="28"/>
          <w:szCs w:val="28"/>
        </w:rPr>
        <w:t>th</w:t>
      </w:r>
      <w:proofErr w:type="spellEnd"/>
      <w:r w:rsidRPr="000E20E0">
        <w:rPr>
          <w:sz w:val="28"/>
          <w:szCs w:val="28"/>
        </w:rPr>
        <w:t>&gt;</w:t>
      </w:r>
    </w:p>
    <w:p w14:paraId="3D9968D0" w14:textId="77777777" w:rsidR="000E20E0" w:rsidRPr="000E20E0" w:rsidRDefault="000E20E0" w:rsidP="000E20E0">
      <w:pPr>
        <w:spacing w:after="0"/>
        <w:rPr>
          <w:sz w:val="28"/>
          <w:szCs w:val="28"/>
        </w:rPr>
      </w:pPr>
      <w:r w:rsidRPr="000E20E0">
        <w:rPr>
          <w:sz w:val="28"/>
          <w:szCs w:val="28"/>
        </w:rPr>
        <w:t xml:space="preserve">  &lt;/tr&gt;</w:t>
      </w:r>
    </w:p>
    <w:p w14:paraId="4156C2B0" w14:textId="77777777" w:rsidR="000E20E0" w:rsidRPr="000E20E0" w:rsidRDefault="000E20E0" w:rsidP="000E20E0">
      <w:pPr>
        <w:spacing w:after="0"/>
        <w:rPr>
          <w:sz w:val="28"/>
          <w:szCs w:val="28"/>
        </w:rPr>
      </w:pPr>
      <w:r w:rsidRPr="000E20E0">
        <w:rPr>
          <w:sz w:val="28"/>
          <w:szCs w:val="28"/>
        </w:rPr>
        <w:t xml:space="preserve">  &lt;tr&gt;</w:t>
      </w:r>
    </w:p>
    <w:p w14:paraId="3877AC96" w14:textId="77777777" w:rsidR="000E20E0" w:rsidRPr="000E20E0" w:rsidRDefault="000E20E0" w:rsidP="000E20E0">
      <w:pPr>
        <w:spacing w:after="0"/>
        <w:rPr>
          <w:sz w:val="28"/>
          <w:szCs w:val="28"/>
        </w:rPr>
      </w:pPr>
      <w:r w:rsidRPr="000E20E0">
        <w:rPr>
          <w:sz w:val="28"/>
          <w:szCs w:val="28"/>
        </w:rPr>
        <w:t xml:space="preserve">    &lt;td&gt;Alfreds </w:t>
      </w:r>
      <w:proofErr w:type="spellStart"/>
      <w:r w:rsidRPr="000E20E0">
        <w:rPr>
          <w:sz w:val="28"/>
          <w:szCs w:val="28"/>
        </w:rPr>
        <w:t>Futterkiste</w:t>
      </w:r>
      <w:proofErr w:type="spellEnd"/>
      <w:r w:rsidRPr="000E20E0">
        <w:rPr>
          <w:sz w:val="28"/>
          <w:szCs w:val="28"/>
        </w:rPr>
        <w:t>&lt;/td&gt;</w:t>
      </w:r>
    </w:p>
    <w:p w14:paraId="6224B761" w14:textId="77777777" w:rsidR="000E20E0" w:rsidRPr="000E20E0" w:rsidRDefault="000E20E0" w:rsidP="000E20E0">
      <w:pPr>
        <w:spacing w:after="0"/>
        <w:rPr>
          <w:sz w:val="28"/>
          <w:szCs w:val="28"/>
        </w:rPr>
      </w:pPr>
      <w:r w:rsidRPr="000E20E0">
        <w:rPr>
          <w:sz w:val="28"/>
          <w:szCs w:val="28"/>
        </w:rPr>
        <w:t xml:space="preserve">    &lt;td&gt;Maria Anders&lt;/td&gt;</w:t>
      </w:r>
    </w:p>
    <w:p w14:paraId="359BE99E" w14:textId="77777777" w:rsidR="000E20E0" w:rsidRPr="000E20E0" w:rsidRDefault="000E20E0" w:rsidP="000E20E0">
      <w:pPr>
        <w:spacing w:after="0"/>
        <w:rPr>
          <w:sz w:val="28"/>
          <w:szCs w:val="28"/>
        </w:rPr>
      </w:pPr>
      <w:r w:rsidRPr="000E20E0">
        <w:rPr>
          <w:sz w:val="28"/>
          <w:szCs w:val="28"/>
        </w:rPr>
        <w:t xml:space="preserve">    &lt;td&gt;Germany&lt;/td&gt;</w:t>
      </w:r>
    </w:p>
    <w:p w14:paraId="395E2306" w14:textId="77777777" w:rsidR="000E20E0" w:rsidRPr="000E20E0" w:rsidRDefault="000E20E0" w:rsidP="000E20E0">
      <w:pPr>
        <w:spacing w:after="0"/>
        <w:rPr>
          <w:sz w:val="28"/>
          <w:szCs w:val="28"/>
        </w:rPr>
      </w:pPr>
      <w:r w:rsidRPr="000E20E0">
        <w:rPr>
          <w:sz w:val="28"/>
          <w:szCs w:val="28"/>
        </w:rPr>
        <w:t xml:space="preserve">  &lt;/tr&gt;</w:t>
      </w:r>
    </w:p>
    <w:p w14:paraId="6B7261BD" w14:textId="77777777" w:rsidR="000E20E0" w:rsidRPr="000E20E0" w:rsidRDefault="000E20E0" w:rsidP="000E20E0">
      <w:pPr>
        <w:spacing w:after="0"/>
        <w:rPr>
          <w:sz w:val="28"/>
          <w:szCs w:val="28"/>
        </w:rPr>
      </w:pPr>
      <w:r w:rsidRPr="000E20E0">
        <w:rPr>
          <w:sz w:val="28"/>
          <w:szCs w:val="28"/>
        </w:rPr>
        <w:lastRenderedPageBreak/>
        <w:t xml:space="preserve">  &lt;tr&gt;</w:t>
      </w:r>
    </w:p>
    <w:p w14:paraId="1E1C7138" w14:textId="77777777" w:rsidR="000E20E0" w:rsidRPr="000E20E0" w:rsidRDefault="000E20E0" w:rsidP="000E20E0">
      <w:pPr>
        <w:spacing w:after="0"/>
        <w:rPr>
          <w:sz w:val="28"/>
          <w:szCs w:val="28"/>
        </w:rPr>
      </w:pPr>
      <w:r w:rsidRPr="000E20E0">
        <w:rPr>
          <w:sz w:val="28"/>
          <w:szCs w:val="28"/>
        </w:rPr>
        <w:t xml:space="preserve">    &lt;td&gt;Centro </w:t>
      </w:r>
      <w:proofErr w:type="spellStart"/>
      <w:r w:rsidRPr="000E20E0">
        <w:rPr>
          <w:sz w:val="28"/>
          <w:szCs w:val="28"/>
        </w:rPr>
        <w:t>comercial</w:t>
      </w:r>
      <w:proofErr w:type="spellEnd"/>
      <w:r w:rsidRPr="000E20E0">
        <w:rPr>
          <w:sz w:val="28"/>
          <w:szCs w:val="28"/>
        </w:rPr>
        <w:t xml:space="preserve"> Moctezuma&lt;/td&gt;</w:t>
      </w:r>
    </w:p>
    <w:p w14:paraId="44303800" w14:textId="77777777" w:rsidR="000E20E0" w:rsidRPr="000E20E0" w:rsidRDefault="000E20E0" w:rsidP="000E20E0">
      <w:pPr>
        <w:spacing w:after="0"/>
        <w:rPr>
          <w:sz w:val="28"/>
          <w:szCs w:val="28"/>
        </w:rPr>
      </w:pPr>
      <w:r w:rsidRPr="000E20E0">
        <w:rPr>
          <w:sz w:val="28"/>
          <w:szCs w:val="28"/>
        </w:rPr>
        <w:t xml:space="preserve">    &lt;td&gt;Francisco Chang&lt;/td&gt;</w:t>
      </w:r>
    </w:p>
    <w:p w14:paraId="08E13CDB" w14:textId="77777777" w:rsidR="000E20E0" w:rsidRPr="000E20E0" w:rsidRDefault="000E20E0" w:rsidP="000E20E0">
      <w:pPr>
        <w:spacing w:after="0"/>
        <w:rPr>
          <w:sz w:val="28"/>
          <w:szCs w:val="28"/>
        </w:rPr>
      </w:pPr>
      <w:r w:rsidRPr="000E20E0">
        <w:rPr>
          <w:sz w:val="28"/>
          <w:szCs w:val="28"/>
        </w:rPr>
        <w:t xml:space="preserve">    &lt;td&gt;Mexico&lt;/td&gt;</w:t>
      </w:r>
    </w:p>
    <w:p w14:paraId="43E863C4" w14:textId="77777777" w:rsidR="000E20E0" w:rsidRPr="000E20E0" w:rsidRDefault="000E20E0" w:rsidP="000E20E0">
      <w:pPr>
        <w:spacing w:after="0"/>
        <w:rPr>
          <w:sz w:val="28"/>
          <w:szCs w:val="28"/>
        </w:rPr>
      </w:pPr>
      <w:r w:rsidRPr="000E20E0">
        <w:rPr>
          <w:sz w:val="28"/>
          <w:szCs w:val="28"/>
        </w:rPr>
        <w:t xml:space="preserve">  &lt;/tr&gt;</w:t>
      </w:r>
    </w:p>
    <w:p w14:paraId="4548379C" w14:textId="77777777" w:rsidR="000E20E0" w:rsidRPr="000E20E0" w:rsidRDefault="000E20E0" w:rsidP="000E20E0">
      <w:pPr>
        <w:spacing w:after="0"/>
        <w:rPr>
          <w:sz w:val="28"/>
          <w:szCs w:val="28"/>
        </w:rPr>
      </w:pPr>
      <w:r w:rsidRPr="000E20E0">
        <w:rPr>
          <w:sz w:val="28"/>
          <w:szCs w:val="28"/>
        </w:rPr>
        <w:t xml:space="preserve">  &lt;tr&gt;</w:t>
      </w:r>
    </w:p>
    <w:p w14:paraId="7E8A3A9A" w14:textId="77777777" w:rsidR="000E20E0" w:rsidRPr="000E20E0" w:rsidRDefault="000E20E0" w:rsidP="000E20E0">
      <w:pPr>
        <w:spacing w:after="0"/>
        <w:rPr>
          <w:sz w:val="28"/>
          <w:szCs w:val="28"/>
        </w:rPr>
      </w:pPr>
      <w:r w:rsidRPr="000E20E0">
        <w:rPr>
          <w:sz w:val="28"/>
          <w:szCs w:val="28"/>
        </w:rPr>
        <w:t xml:space="preserve">    &lt;td&gt;Ernst Handel&lt;/td&gt;</w:t>
      </w:r>
    </w:p>
    <w:p w14:paraId="17F72B78" w14:textId="77777777" w:rsidR="000E20E0" w:rsidRPr="000E20E0" w:rsidRDefault="000E20E0" w:rsidP="000E20E0">
      <w:pPr>
        <w:spacing w:after="0"/>
        <w:rPr>
          <w:sz w:val="28"/>
          <w:szCs w:val="28"/>
        </w:rPr>
      </w:pPr>
      <w:r w:rsidRPr="000E20E0">
        <w:rPr>
          <w:sz w:val="28"/>
          <w:szCs w:val="28"/>
        </w:rPr>
        <w:t xml:space="preserve">    &lt;td&gt;Roland Mendel&lt;/td&gt;</w:t>
      </w:r>
    </w:p>
    <w:p w14:paraId="004B6873" w14:textId="77777777" w:rsidR="000E20E0" w:rsidRPr="000E20E0" w:rsidRDefault="000E20E0" w:rsidP="000E20E0">
      <w:pPr>
        <w:spacing w:after="0"/>
        <w:rPr>
          <w:sz w:val="28"/>
          <w:szCs w:val="28"/>
        </w:rPr>
      </w:pPr>
      <w:r w:rsidRPr="000E20E0">
        <w:rPr>
          <w:sz w:val="28"/>
          <w:szCs w:val="28"/>
        </w:rPr>
        <w:t xml:space="preserve">    &lt;td&gt;Austria&lt;/td&gt;</w:t>
      </w:r>
    </w:p>
    <w:p w14:paraId="67F2ACB0" w14:textId="77777777" w:rsidR="000E20E0" w:rsidRPr="000E20E0" w:rsidRDefault="000E20E0" w:rsidP="000E20E0">
      <w:pPr>
        <w:spacing w:after="0"/>
        <w:rPr>
          <w:sz w:val="28"/>
          <w:szCs w:val="28"/>
        </w:rPr>
      </w:pPr>
      <w:r w:rsidRPr="000E20E0">
        <w:rPr>
          <w:sz w:val="28"/>
          <w:szCs w:val="28"/>
        </w:rPr>
        <w:t xml:space="preserve">  &lt;/tr&gt;</w:t>
      </w:r>
    </w:p>
    <w:p w14:paraId="63D7BC85" w14:textId="77777777" w:rsidR="000E20E0" w:rsidRPr="000E20E0" w:rsidRDefault="000E20E0" w:rsidP="000E20E0">
      <w:pPr>
        <w:spacing w:after="0"/>
        <w:rPr>
          <w:sz w:val="28"/>
          <w:szCs w:val="28"/>
        </w:rPr>
      </w:pPr>
      <w:r w:rsidRPr="000E20E0">
        <w:rPr>
          <w:sz w:val="28"/>
          <w:szCs w:val="28"/>
        </w:rPr>
        <w:t xml:space="preserve">  &lt;tr&gt;</w:t>
      </w:r>
    </w:p>
    <w:p w14:paraId="666827B6" w14:textId="77777777" w:rsidR="000E20E0" w:rsidRPr="000E20E0" w:rsidRDefault="000E20E0" w:rsidP="000E20E0">
      <w:pPr>
        <w:spacing w:after="0"/>
        <w:rPr>
          <w:sz w:val="28"/>
          <w:szCs w:val="28"/>
        </w:rPr>
      </w:pPr>
      <w:r w:rsidRPr="000E20E0">
        <w:rPr>
          <w:sz w:val="28"/>
          <w:szCs w:val="28"/>
        </w:rPr>
        <w:t xml:space="preserve">    &lt;td&gt;Island Trading&lt;/td&gt;</w:t>
      </w:r>
    </w:p>
    <w:p w14:paraId="44C85273" w14:textId="77777777" w:rsidR="000E20E0" w:rsidRPr="000E20E0" w:rsidRDefault="000E20E0" w:rsidP="000E20E0">
      <w:pPr>
        <w:spacing w:after="0"/>
        <w:rPr>
          <w:sz w:val="28"/>
          <w:szCs w:val="28"/>
        </w:rPr>
      </w:pPr>
      <w:r w:rsidRPr="000E20E0">
        <w:rPr>
          <w:sz w:val="28"/>
          <w:szCs w:val="28"/>
        </w:rPr>
        <w:t xml:space="preserve">    &lt;td&gt;Helen Bennett&lt;/td&gt;</w:t>
      </w:r>
    </w:p>
    <w:p w14:paraId="540FDDBE" w14:textId="77777777" w:rsidR="000E20E0" w:rsidRPr="000E20E0" w:rsidRDefault="000E20E0" w:rsidP="000E20E0">
      <w:pPr>
        <w:spacing w:after="0"/>
        <w:rPr>
          <w:sz w:val="28"/>
          <w:szCs w:val="28"/>
        </w:rPr>
      </w:pPr>
      <w:r w:rsidRPr="000E20E0">
        <w:rPr>
          <w:sz w:val="28"/>
          <w:szCs w:val="28"/>
        </w:rPr>
        <w:t xml:space="preserve">    &lt;td&gt;UK&lt;/td&gt;</w:t>
      </w:r>
    </w:p>
    <w:p w14:paraId="7FBAA54D" w14:textId="77777777" w:rsidR="000E20E0" w:rsidRPr="000E20E0" w:rsidRDefault="000E20E0" w:rsidP="000E20E0">
      <w:pPr>
        <w:spacing w:after="0"/>
        <w:rPr>
          <w:sz w:val="28"/>
          <w:szCs w:val="28"/>
        </w:rPr>
      </w:pPr>
      <w:r w:rsidRPr="000E20E0">
        <w:rPr>
          <w:sz w:val="28"/>
          <w:szCs w:val="28"/>
        </w:rPr>
        <w:t xml:space="preserve">  &lt;/tr&gt;</w:t>
      </w:r>
    </w:p>
    <w:p w14:paraId="36646EAA" w14:textId="77777777" w:rsidR="000E20E0" w:rsidRPr="000E20E0" w:rsidRDefault="000E20E0" w:rsidP="000E20E0">
      <w:pPr>
        <w:spacing w:after="0"/>
        <w:rPr>
          <w:sz w:val="28"/>
          <w:szCs w:val="28"/>
        </w:rPr>
      </w:pPr>
      <w:r w:rsidRPr="000E20E0">
        <w:rPr>
          <w:sz w:val="28"/>
          <w:szCs w:val="28"/>
        </w:rPr>
        <w:t xml:space="preserve">  &lt;tr&gt;</w:t>
      </w:r>
    </w:p>
    <w:p w14:paraId="45F6349E" w14:textId="77777777" w:rsidR="000E20E0" w:rsidRPr="000E20E0" w:rsidRDefault="000E20E0" w:rsidP="000E20E0">
      <w:pPr>
        <w:spacing w:after="0"/>
        <w:rPr>
          <w:sz w:val="28"/>
          <w:szCs w:val="28"/>
        </w:rPr>
      </w:pPr>
      <w:r w:rsidRPr="000E20E0">
        <w:rPr>
          <w:sz w:val="28"/>
          <w:szCs w:val="28"/>
        </w:rPr>
        <w:t xml:space="preserve">    &lt;td&gt;Laughing Bacchus </w:t>
      </w:r>
      <w:proofErr w:type="spellStart"/>
      <w:r w:rsidRPr="000E20E0">
        <w:rPr>
          <w:sz w:val="28"/>
          <w:szCs w:val="28"/>
        </w:rPr>
        <w:t>Winecellars</w:t>
      </w:r>
      <w:proofErr w:type="spellEnd"/>
      <w:r w:rsidRPr="000E20E0">
        <w:rPr>
          <w:sz w:val="28"/>
          <w:szCs w:val="28"/>
        </w:rPr>
        <w:t>&lt;/td&gt;</w:t>
      </w:r>
    </w:p>
    <w:p w14:paraId="114D6878" w14:textId="77777777" w:rsidR="000E20E0" w:rsidRPr="000E20E0" w:rsidRDefault="000E20E0" w:rsidP="000E20E0">
      <w:pPr>
        <w:spacing w:after="0"/>
        <w:rPr>
          <w:sz w:val="28"/>
          <w:szCs w:val="28"/>
        </w:rPr>
      </w:pPr>
      <w:r w:rsidRPr="000E20E0">
        <w:rPr>
          <w:sz w:val="28"/>
          <w:szCs w:val="28"/>
        </w:rPr>
        <w:t xml:space="preserve">    &lt;td&gt;Yoshi </w:t>
      </w:r>
      <w:proofErr w:type="spellStart"/>
      <w:r w:rsidRPr="000E20E0">
        <w:rPr>
          <w:sz w:val="28"/>
          <w:szCs w:val="28"/>
        </w:rPr>
        <w:t>Tannamuri</w:t>
      </w:r>
      <w:proofErr w:type="spellEnd"/>
      <w:r w:rsidRPr="000E20E0">
        <w:rPr>
          <w:sz w:val="28"/>
          <w:szCs w:val="28"/>
        </w:rPr>
        <w:t>&lt;/td&gt;</w:t>
      </w:r>
    </w:p>
    <w:p w14:paraId="61AD799E" w14:textId="77777777" w:rsidR="000E20E0" w:rsidRPr="000E20E0" w:rsidRDefault="000E20E0" w:rsidP="000E20E0">
      <w:pPr>
        <w:spacing w:after="0"/>
        <w:rPr>
          <w:sz w:val="28"/>
          <w:szCs w:val="28"/>
        </w:rPr>
      </w:pPr>
      <w:r w:rsidRPr="000E20E0">
        <w:rPr>
          <w:sz w:val="28"/>
          <w:szCs w:val="28"/>
        </w:rPr>
        <w:t xml:space="preserve">    &lt;td&gt;Canada&lt;/td&gt;</w:t>
      </w:r>
    </w:p>
    <w:p w14:paraId="571F7AD0" w14:textId="77777777" w:rsidR="000E20E0" w:rsidRPr="000E20E0" w:rsidRDefault="000E20E0" w:rsidP="000E20E0">
      <w:pPr>
        <w:spacing w:after="0"/>
        <w:rPr>
          <w:sz w:val="28"/>
          <w:szCs w:val="28"/>
        </w:rPr>
      </w:pPr>
      <w:r w:rsidRPr="000E20E0">
        <w:rPr>
          <w:sz w:val="28"/>
          <w:szCs w:val="28"/>
        </w:rPr>
        <w:t xml:space="preserve">  &lt;/tr&gt;</w:t>
      </w:r>
    </w:p>
    <w:p w14:paraId="6DB76449" w14:textId="77777777" w:rsidR="000E20E0" w:rsidRPr="000E20E0" w:rsidRDefault="000E20E0" w:rsidP="000E20E0">
      <w:pPr>
        <w:spacing w:after="0"/>
        <w:rPr>
          <w:sz w:val="28"/>
          <w:szCs w:val="28"/>
        </w:rPr>
      </w:pPr>
      <w:r w:rsidRPr="000E20E0">
        <w:rPr>
          <w:sz w:val="28"/>
          <w:szCs w:val="28"/>
        </w:rPr>
        <w:t xml:space="preserve">  &lt;tr&gt;</w:t>
      </w:r>
    </w:p>
    <w:p w14:paraId="2F8F45D9" w14:textId="77777777" w:rsidR="000E20E0" w:rsidRPr="000E20E0" w:rsidRDefault="000E20E0" w:rsidP="000E20E0">
      <w:pPr>
        <w:spacing w:after="0"/>
        <w:rPr>
          <w:sz w:val="28"/>
          <w:szCs w:val="28"/>
        </w:rPr>
      </w:pPr>
      <w:r w:rsidRPr="000E20E0">
        <w:rPr>
          <w:sz w:val="28"/>
          <w:szCs w:val="28"/>
        </w:rPr>
        <w:t xml:space="preserve">    &lt;td&gt;</w:t>
      </w:r>
      <w:proofErr w:type="spellStart"/>
      <w:r w:rsidRPr="000E20E0">
        <w:rPr>
          <w:sz w:val="28"/>
          <w:szCs w:val="28"/>
        </w:rPr>
        <w:t>Magazzini</w:t>
      </w:r>
      <w:proofErr w:type="spellEnd"/>
      <w:r w:rsidRPr="000E20E0">
        <w:rPr>
          <w:sz w:val="28"/>
          <w:szCs w:val="28"/>
        </w:rPr>
        <w:t xml:space="preserve"> </w:t>
      </w:r>
      <w:proofErr w:type="spellStart"/>
      <w:r w:rsidRPr="000E20E0">
        <w:rPr>
          <w:sz w:val="28"/>
          <w:szCs w:val="28"/>
        </w:rPr>
        <w:t>Alimentari</w:t>
      </w:r>
      <w:proofErr w:type="spellEnd"/>
      <w:r w:rsidRPr="000E20E0">
        <w:rPr>
          <w:sz w:val="28"/>
          <w:szCs w:val="28"/>
        </w:rPr>
        <w:t xml:space="preserve"> </w:t>
      </w:r>
      <w:proofErr w:type="spellStart"/>
      <w:r w:rsidRPr="000E20E0">
        <w:rPr>
          <w:sz w:val="28"/>
          <w:szCs w:val="28"/>
        </w:rPr>
        <w:t>Riuniti</w:t>
      </w:r>
      <w:proofErr w:type="spellEnd"/>
      <w:r w:rsidRPr="000E20E0">
        <w:rPr>
          <w:sz w:val="28"/>
          <w:szCs w:val="28"/>
        </w:rPr>
        <w:t>&lt;/td&gt;</w:t>
      </w:r>
    </w:p>
    <w:p w14:paraId="26775D17" w14:textId="77777777" w:rsidR="000E20E0" w:rsidRPr="000E20E0" w:rsidRDefault="000E20E0" w:rsidP="000E20E0">
      <w:pPr>
        <w:spacing w:after="0"/>
        <w:rPr>
          <w:sz w:val="28"/>
          <w:szCs w:val="28"/>
        </w:rPr>
      </w:pPr>
      <w:r w:rsidRPr="000E20E0">
        <w:rPr>
          <w:sz w:val="28"/>
          <w:szCs w:val="28"/>
        </w:rPr>
        <w:t xml:space="preserve">    &lt;td&gt;Giovanni Rovelli&lt;/td&gt;</w:t>
      </w:r>
    </w:p>
    <w:p w14:paraId="4C3B0B3B" w14:textId="77777777" w:rsidR="000E20E0" w:rsidRPr="000E20E0" w:rsidRDefault="000E20E0" w:rsidP="000E20E0">
      <w:pPr>
        <w:spacing w:after="0"/>
        <w:rPr>
          <w:sz w:val="28"/>
          <w:szCs w:val="28"/>
        </w:rPr>
      </w:pPr>
      <w:r w:rsidRPr="000E20E0">
        <w:rPr>
          <w:sz w:val="28"/>
          <w:szCs w:val="28"/>
        </w:rPr>
        <w:t xml:space="preserve">    &lt;td&gt;Italy&lt;/td&gt;</w:t>
      </w:r>
    </w:p>
    <w:p w14:paraId="102AA20A" w14:textId="77777777" w:rsidR="000E20E0" w:rsidRPr="000E20E0" w:rsidRDefault="000E20E0" w:rsidP="000E20E0">
      <w:pPr>
        <w:spacing w:after="0"/>
        <w:rPr>
          <w:sz w:val="28"/>
          <w:szCs w:val="28"/>
        </w:rPr>
      </w:pPr>
      <w:r w:rsidRPr="000E20E0">
        <w:rPr>
          <w:sz w:val="28"/>
          <w:szCs w:val="28"/>
        </w:rPr>
        <w:t xml:space="preserve">  &lt;/tr&gt;</w:t>
      </w:r>
    </w:p>
    <w:p w14:paraId="76034A93" w14:textId="2CF9AA3C" w:rsidR="000E20E0" w:rsidRDefault="000E20E0" w:rsidP="000E20E0">
      <w:pPr>
        <w:spacing w:after="0"/>
        <w:rPr>
          <w:sz w:val="28"/>
          <w:szCs w:val="28"/>
        </w:rPr>
      </w:pPr>
      <w:r>
        <w:rPr>
          <w:noProof/>
          <w:sz w:val="28"/>
          <w:szCs w:val="28"/>
        </w:rPr>
        <mc:AlternateContent>
          <mc:Choice Requires="wps">
            <w:drawing>
              <wp:anchor distT="0" distB="0" distL="114300" distR="114300" simplePos="0" relativeHeight="251661312" behindDoc="0" locked="0" layoutInCell="1" allowOverlap="1" wp14:anchorId="41BB4287" wp14:editId="1F35F9CB">
                <wp:simplePos x="0" y="0"/>
                <wp:positionH relativeFrom="column">
                  <wp:posOffset>-350520</wp:posOffset>
                </wp:positionH>
                <wp:positionV relativeFrom="paragraph">
                  <wp:posOffset>227965</wp:posOffset>
                </wp:positionV>
                <wp:extent cx="6659880" cy="2278380"/>
                <wp:effectExtent l="0" t="0" r="26670" b="26670"/>
                <wp:wrapNone/>
                <wp:docPr id="1808728979" name="Rectangle 5"/>
                <wp:cNvGraphicFramePr/>
                <a:graphic xmlns:a="http://schemas.openxmlformats.org/drawingml/2006/main">
                  <a:graphicData uri="http://schemas.microsoft.com/office/word/2010/wordprocessingShape">
                    <wps:wsp>
                      <wps:cNvSpPr/>
                      <wps:spPr>
                        <a:xfrm>
                          <a:off x="0" y="0"/>
                          <a:ext cx="6659880" cy="2278380"/>
                        </a:xfrm>
                        <a:prstGeom prst="rect">
                          <a:avLst/>
                        </a:prstGeom>
                        <a:blipFill dpi="0" rotWithShape="1">
                          <a:blip r:embed="rId2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CEBE" id="Rectangle 5" o:spid="_x0000_s1026" style="position:absolute;margin-left:-27.6pt;margin-top:17.95pt;width:524.4pt;height:179.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" strokecolor="#030e13 [484]" strokeweight="1.5pt">
                <v:fill r:id="rId27" o:title="" recolor="t" rotate="t" type="frame"/>
              </v:rect>
            </w:pict>
          </mc:Fallback>
        </mc:AlternateContent>
      </w:r>
      <w:r w:rsidRPr="000E20E0">
        <w:rPr>
          <w:sz w:val="28"/>
          <w:szCs w:val="28"/>
        </w:rPr>
        <w:t>&lt;/table&gt;</w:t>
      </w:r>
    </w:p>
    <w:p w14:paraId="0104827D" w14:textId="77777777" w:rsidR="000E20E0" w:rsidRDefault="000E20E0">
      <w:pPr>
        <w:rPr>
          <w:sz w:val="28"/>
          <w:szCs w:val="28"/>
        </w:rPr>
      </w:pPr>
      <w:r>
        <w:rPr>
          <w:sz w:val="28"/>
          <w:szCs w:val="28"/>
        </w:rPr>
        <w:br w:type="page"/>
      </w:r>
    </w:p>
    <w:p w14:paraId="3E668205" w14:textId="76F32439" w:rsidR="001E0D58" w:rsidRDefault="007A23E7" w:rsidP="00350390">
      <w:pPr>
        <w:spacing w:after="0"/>
        <w:rPr>
          <w:sz w:val="28"/>
          <w:szCs w:val="28"/>
        </w:rPr>
      </w:pPr>
      <w:r>
        <w:rPr>
          <w:sz w:val="28"/>
          <w:szCs w:val="28"/>
        </w:rPr>
        <w:lastRenderedPageBreak/>
        <w:t>DATE -08/07/25                                      DAY-04</w:t>
      </w:r>
    </w:p>
    <w:p w14:paraId="5AB8AA24" w14:textId="1E019965" w:rsidR="00350390" w:rsidRPr="00350390" w:rsidRDefault="00350390" w:rsidP="00350390">
      <w:pPr>
        <w:spacing w:after="0"/>
        <w:rPr>
          <w:sz w:val="28"/>
          <w:szCs w:val="28"/>
        </w:rPr>
      </w:pPr>
      <w:r>
        <w:rPr>
          <w:sz w:val="28"/>
          <w:szCs w:val="28"/>
        </w:rPr>
        <w:t xml:space="preserve">HTML </w:t>
      </w:r>
      <w:proofErr w:type="gramStart"/>
      <w:r>
        <w:rPr>
          <w:sz w:val="28"/>
          <w:szCs w:val="28"/>
        </w:rPr>
        <w:t>LISTS :</w:t>
      </w:r>
      <w:proofErr w:type="gramEnd"/>
      <w:r>
        <w:rPr>
          <w:sz w:val="28"/>
          <w:szCs w:val="28"/>
        </w:rPr>
        <w:t xml:space="preserve"> </w:t>
      </w:r>
      <w:r w:rsidRPr="00350390">
        <w:rPr>
          <w:sz w:val="28"/>
          <w:szCs w:val="28"/>
        </w:rPr>
        <w:t>HTML lists allow web developers to group a set of related items in lists.</w:t>
      </w:r>
    </w:p>
    <w:p w14:paraId="429DA55E" w14:textId="77777777" w:rsidR="009047CE" w:rsidRDefault="009047CE" w:rsidP="009047CE">
      <w:pPr>
        <w:spacing w:after="0"/>
        <w:rPr>
          <w:sz w:val="28"/>
          <w:szCs w:val="28"/>
        </w:rPr>
      </w:pPr>
      <w:proofErr w:type="gramStart"/>
      <w:r>
        <w:rPr>
          <w:sz w:val="28"/>
          <w:szCs w:val="28"/>
        </w:rPr>
        <w:t>INPUT :</w:t>
      </w:r>
      <w:proofErr w:type="gramEnd"/>
      <w:r>
        <w:rPr>
          <w:sz w:val="28"/>
          <w:szCs w:val="28"/>
        </w:rPr>
        <w:t xml:space="preserve"> </w:t>
      </w:r>
    </w:p>
    <w:p w14:paraId="615D277D" w14:textId="0F22BC47" w:rsidR="009047CE" w:rsidRPr="009047CE" w:rsidRDefault="009047CE" w:rsidP="009047CE">
      <w:pPr>
        <w:spacing w:after="0"/>
        <w:rPr>
          <w:sz w:val="28"/>
          <w:szCs w:val="28"/>
        </w:rPr>
      </w:pPr>
      <w:r w:rsidRPr="009047CE">
        <w:rPr>
          <w:sz w:val="28"/>
          <w:szCs w:val="28"/>
        </w:rPr>
        <w:t>&lt;ul&gt;</w:t>
      </w:r>
    </w:p>
    <w:p w14:paraId="4DC0DB39" w14:textId="77777777" w:rsidR="009047CE" w:rsidRPr="009047CE" w:rsidRDefault="009047CE" w:rsidP="009047CE">
      <w:pPr>
        <w:spacing w:after="0"/>
        <w:rPr>
          <w:sz w:val="28"/>
          <w:szCs w:val="28"/>
        </w:rPr>
      </w:pPr>
      <w:r w:rsidRPr="009047CE">
        <w:rPr>
          <w:sz w:val="28"/>
          <w:szCs w:val="28"/>
        </w:rPr>
        <w:t xml:space="preserve">  &lt;li&gt;Coffee&lt;/li&gt;</w:t>
      </w:r>
    </w:p>
    <w:p w14:paraId="7AA6FA5C" w14:textId="77777777" w:rsidR="009047CE" w:rsidRPr="009047CE" w:rsidRDefault="009047CE" w:rsidP="009047CE">
      <w:pPr>
        <w:spacing w:after="0"/>
        <w:rPr>
          <w:sz w:val="28"/>
          <w:szCs w:val="28"/>
        </w:rPr>
      </w:pPr>
      <w:r w:rsidRPr="009047CE">
        <w:rPr>
          <w:sz w:val="28"/>
          <w:szCs w:val="28"/>
        </w:rPr>
        <w:t xml:space="preserve">  &lt;li&gt;Tea&lt;/li&gt;</w:t>
      </w:r>
    </w:p>
    <w:p w14:paraId="72DFA7C3" w14:textId="77777777" w:rsidR="009047CE" w:rsidRPr="009047CE" w:rsidRDefault="009047CE" w:rsidP="009047CE">
      <w:pPr>
        <w:spacing w:after="0"/>
        <w:rPr>
          <w:sz w:val="28"/>
          <w:szCs w:val="28"/>
        </w:rPr>
      </w:pPr>
      <w:r w:rsidRPr="009047CE">
        <w:rPr>
          <w:sz w:val="28"/>
          <w:szCs w:val="28"/>
        </w:rPr>
        <w:t xml:space="preserve">  &lt;li&gt;Milk&lt;/li&gt;</w:t>
      </w:r>
    </w:p>
    <w:p w14:paraId="068B66F6" w14:textId="0933C5ED" w:rsidR="00473A9C" w:rsidRDefault="009047CE" w:rsidP="009047CE">
      <w:pPr>
        <w:spacing w:after="0"/>
        <w:rPr>
          <w:sz w:val="28"/>
          <w:szCs w:val="28"/>
        </w:rPr>
      </w:pPr>
      <w:r w:rsidRPr="009047CE">
        <w:rPr>
          <w:sz w:val="28"/>
          <w:szCs w:val="28"/>
        </w:rPr>
        <w:t>&lt;/ul&gt;</w:t>
      </w:r>
    </w:p>
    <w:p w14:paraId="69536587" w14:textId="50874B08" w:rsidR="009047CE" w:rsidRDefault="009047CE" w:rsidP="009047CE">
      <w:pPr>
        <w:spacing w:after="0"/>
        <w:rPr>
          <w:sz w:val="28"/>
          <w:szCs w:val="28"/>
        </w:rPr>
      </w:pPr>
      <w:proofErr w:type="gramStart"/>
      <w:r>
        <w:rPr>
          <w:sz w:val="28"/>
          <w:szCs w:val="28"/>
        </w:rPr>
        <w:t>OUTPUT :</w:t>
      </w:r>
      <w:proofErr w:type="gramEnd"/>
      <w:r>
        <w:rPr>
          <w:sz w:val="28"/>
          <w:szCs w:val="28"/>
        </w:rPr>
        <w:t xml:space="preserve"> </w:t>
      </w:r>
    </w:p>
    <w:p w14:paraId="5B259917" w14:textId="77777777" w:rsidR="00C92791" w:rsidRPr="00C92791" w:rsidRDefault="00C92791" w:rsidP="00C92791">
      <w:pPr>
        <w:numPr>
          <w:ilvl w:val="0"/>
          <w:numId w:val="6"/>
        </w:numPr>
        <w:spacing w:after="0"/>
        <w:rPr>
          <w:sz w:val="28"/>
          <w:szCs w:val="28"/>
        </w:rPr>
      </w:pPr>
      <w:r w:rsidRPr="00C92791">
        <w:rPr>
          <w:sz w:val="28"/>
          <w:szCs w:val="28"/>
        </w:rPr>
        <w:t>Coffee</w:t>
      </w:r>
    </w:p>
    <w:p w14:paraId="4C6EF2BA" w14:textId="77777777" w:rsidR="00C92791" w:rsidRPr="00C92791" w:rsidRDefault="00C92791" w:rsidP="00C92791">
      <w:pPr>
        <w:numPr>
          <w:ilvl w:val="0"/>
          <w:numId w:val="6"/>
        </w:numPr>
        <w:spacing w:after="0"/>
        <w:rPr>
          <w:sz w:val="28"/>
          <w:szCs w:val="28"/>
        </w:rPr>
      </w:pPr>
      <w:r w:rsidRPr="00C92791">
        <w:rPr>
          <w:sz w:val="28"/>
          <w:szCs w:val="28"/>
        </w:rPr>
        <w:t>Tea</w:t>
      </w:r>
    </w:p>
    <w:p w14:paraId="5762AE93" w14:textId="77777777" w:rsidR="00C92791" w:rsidRPr="00C92791" w:rsidRDefault="00C92791" w:rsidP="00C92791">
      <w:pPr>
        <w:numPr>
          <w:ilvl w:val="0"/>
          <w:numId w:val="6"/>
        </w:numPr>
        <w:spacing w:after="0"/>
        <w:rPr>
          <w:sz w:val="28"/>
          <w:szCs w:val="28"/>
        </w:rPr>
      </w:pPr>
      <w:r w:rsidRPr="00C92791">
        <w:rPr>
          <w:sz w:val="28"/>
          <w:szCs w:val="28"/>
        </w:rPr>
        <w:t>Milk</w:t>
      </w:r>
    </w:p>
    <w:p w14:paraId="3E5243FD" w14:textId="77777777" w:rsidR="009047CE" w:rsidRDefault="009047CE" w:rsidP="009047CE">
      <w:pPr>
        <w:spacing w:after="0"/>
        <w:rPr>
          <w:sz w:val="28"/>
          <w:szCs w:val="28"/>
        </w:rPr>
      </w:pPr>
    </w:p>
    <w:p w14:paraId="352A4812" w14:textId="73631AD5" w:rsidR="00C92791" w:rsidRDefault="00C92791" w:rsidP="009047CE">
      <w:pPr>
        <w:spacing w:after="0"/>
        <w:rPr>
          <w:sz w:val="28"/>
          <w:szCs w:val="28"/>
        </w:rPr>
      </w:pPr>
      <w:r>
        <w:rPr>
          <w:sz w:val="28"/>
          <w:szCs w:val="28"/>
        </w:rPr>
        <w:t>INPUT</w:t>
      </w:r>
    </w:p>
    <w:p w14:paraId="2B6AB63F" w14:textId="2B3E70FE" w:rsidR="009047CE" w:rsidRDefault="00420B64" w:rsidP="009047CE">
      <w:pPr>
        <w:spacing w:after="0"/>
        <w:rPr>
          <w:sz w:val="28"/>
          <w:szCs w:val="28"/>
        </w:rPr>
      </w:pPr>
      <w:r w:rsidRPr="00420B64">
        <w:rPr>
          <w:sz w:val="28"/>
          <w:szCs w:val="28"/>
        </w:rPr>
        <w:t>&lt;</w:t>
      </w:r>
      <w:proofErr w:type="spellStart"/>
      <w:r w:rsidRPr="00420B64">
        <w:rPr>
          <w:sz w:val="28"/>
          <w:szCs w:val="28"/>
        </w:rPr>
        <w:t>ol</w:t>
      </w:r>
      <w:proofErr w:type="spellEnd"/>
      <w:r w:rsidRPr="00420B64">
        <w:rPr>
          <w:sz w:val="28"/>
          <w:szCs w:val="28"/>
        </w:rPr>
        <w:t>&gt;</w:t>
      </w:r>
      <w:r w:rsidRPr="00420B64">
        <w:rPr>
          <w:sz w:val="28"/>
          <w:szCs w:val="28"/>
        </w:rPr>
        <w:br/>
        <w:t>  &lt;li&gt;Coffee&lt;/li&gt;</w:t>
      </w:r>
      <w:r w:rsidRPr="00420B64">
        <w:rPr>
          <w:sz w:val="28"/>
          <w:szCs w:val="28"/>
        </w:rPr>
        <w:br/>
        <w:t>  &lt;li&gt;Tea&lt;/li&gt;</w:t>
      </w:r>
      <w:r w:rsidRPr="00420B64">
        <w:rPr>
          <w:sz w:val="28"/>
          <w:szCs w:val="28"/>
        </w:rPr>
        <w:br/>
        <w:t>  &lt;li&gt;Milk&lt;/li&gt;</w:t>
      </w:r>
      <w:r w:rsidRPr="00420B64">
        <w:rPr>
          <w:sz w:val="28"/>
          <w:szCs w:val="28"/>
        </w:rPr>
        <w:br/>
        <w:t>&lt;/</w:t>
      </w:r>
      <w:proofErr w:type="spellStart"/>
      <w:r w:rsidRPr="00420B64">
        <w:rPr>
          <w:sz w:val="28"/>
          <w:szCs w:val="28"/>
        </w:rPr>
        <w:t>ol</w:t>
      </w:r>
      <w:proofErr w:type="spellEnd"/>
      <w:r w:rsidRPr="00420B64">
        <w:rPr>
          <w:sz w:val="28"/>
          <w:szCs w:val="28"/>
        </w:rPr>
        <w:t>&gt;</w:t>
      </w:r>
    </w:p>
    <w:p w14:paraId="354578D2" w14:textId="1D71959E" w:rsidR="00420B64" w:rsidRDefault="00AC0AD7" w:rsidP="009047CE">
      <w:pPr>
        <w:spacing w:after="0"/>
        <w:rPr>
          <w:sz w:val="28"/>
          <w:szCs w:val="28"/>
        </w:rPr>
      </w:pPr>
      <w:r>
        <w:rPr>
          <w:sz w:val="28"/>
          <w:szCs w:val="28"/>
        </w:rPr>
        <w:t xml:space="preserve">OUTPUT </w:t>
      </w:r>
    </w:p>
    <w:p w14:paraId="0585F581" w14:textId="7A3FD563" w:rsidR="00AC0AD7" w:rsidRDefault="00AC0AD7" w:rsidP="009047CE">
      <w:pPr>
        <w:spacing w:after="0"/>
        <w:rPr>
          <w:sz w:val="28"/>
          <w:szCs w:val="28"/>
        </w:rPr>
      </w:pPr>
      <w:r>
        <w:rPr>
          <w:sz w:val="28"/>
          <w:szCs w:val="28"/>
        </w:rPr>
        <w:t xml:space="preserve">       </w:t>
      </w:r>
      <w:proofErr w:type="spellStart"/>
      <w:r>
        <w:rPr>
          <w:sz w:val="28"/>
          <w:szCs w:val="28"/>
        </w:rPr>
        <w:t>Cofee</w:t>
      </w:r>
      <w:proofErr w:type="spellEnd"/>
    </w:p>
    <w:p w14:paraId="1E8110B7" w14:textId="7BD6FBDE" w:rsidR="00AC0AD7" w:rsidRDefault="00AC0AD7" w:rsidP="009047CE">
      <w:pPr>
        <w:spacing w:after="0"/>
        <w:rPr>
          <w:sz w:val="28"/>
          <w:szCs w:val="28"/>
        </w:rPr>
      </w:pPr>
      <w:r>
        <w:rPr>
          <w:sz w:val="28"/>
          <w:szCs w:val="28"/>
        </w:rPr>
        <w:t xml:space="preserve">       Tea </w:t>
      </w:r>
    </w:p>
    <w:p w14:paraId="621CFE33" w14:textId="77777777" w:rsidR="00732FB0" w:rsidRDefault="00AC0AD7" w:rsidP="00732FB0">
      <w:pPr>
        <w:spacing w:after="0"/>
        <w:rPr>
          <w:sz w:val="28"/>
          <w:szCs w:val="28"/>
        </w:rPr>
      </w:pPr>
      <w:r>
        <w:rPr>
          <w:sz w:val="28"/>
          <w:szCs w:val="28"/>
        </w:rPr>
        <w:t xml:space="preserve">        Milk</w:t>
      </w:r>
    </w:p>
    <w:p w14:paraId="3AC89836" w14:textId="77A43BFF" w:rsidR="00732FB0" w:rsidRDefault="00732FB0" w:rsidP="00732FB0">
      <w:pPr>
        <w:spacing w:after="0"/>
        <w:rPr>
          <w:sz w:val="28"/>
          <w:szCs w:val="28"/>
        </w:rPr>
      </w:pPr>
      <w:proofErr w:type="gramStart"/>
      <w:r>
        <w:rPr>
          <w:sz w:val="28"/>
          <w:szCs w:val="28"/>
        </w:rPr>
        <w:t>INLINE :</w:t>
      </w:r>
      <w:proofErr w:type="gramEnd"/>
      <w:r>
        <w:rPr>
          <w:sz w:val="28"/>
          <w:szCs w:val="28"/>
        </w:rPr>
        <w:t xml:space="preserve"> </w:t>
      </w:r>
      <w:r w:rsidRPr="00732FB0">
        <w:rPr>
          <w:sz w:val="28"/>
          <w:szCs w:val="28"/>
        </w:rPr>
        <w:t xml:space="preserve">An inline element does not start on a new </w:t>
      </w:r>
      <w:proofErr w:type="gramStart"/>
      <w:r w:rsidRPr="00732FB0">
        <w:rPr>
          <w:sz w:val="28"/>
          <w:szCs w:val="28"/>
        </w:rPr>
        <w:t>line</w:t>
      </w:r>
      <w:r>
        <w:rPr>
          <w:sz w:val="28"/>
          <w:szCs w:val="28"/>
        </w:rPr>
        <w:t xml:space="preserve">  </w:t>
      </w:r>
      <w:r w:rsidRPr="00732FB0">
        <w:rPr>
          <w:sz w:val="28"/>
          <w:szCs w:val="28"/>
        </w:rPr>
        <w:t>An</w:t>
      </w:r>
      <w:proofErr w:type="gramEnd"/>
      <w:r w:rsidRPr="00732FB0">
        <w:rPr>
          <w:sz w:val="28"/>
          <w:szCs w:val="28"/>
        </w:rPr>
        <w:t xml:space="preserve"> inline element only takes up as much width as necessary.</w:t>
      </w:r>
    </w:p>
    <w:p w14:paraId="69F16BC6" w14:textId="3A62A8C7" w:rsidR="005F5394" w:rsidRDefault="005F5394" w:rsidP="00732FB0">
      <w:pPr>
        <w:spacing w:after="0"/>
        <w:rPr>
          <w:sz w:val="28"/>
          <w:szCs w:val="28"/>
        </w:rPr>
      </w:pPr>
      <w:proofErr w:type="gramStart"/>
      <w:r>
        <w:rPr>
          <w:sz w:val="28"/>
          <w:szCs w:val="28"/>
        </w:rPr>
        <w:t>e.g. :</w:t>
      </w:r>
      <w:proofErr w:type="gramEnd"/>
      <w:r>
        <w:rPr>
          <w:sz w:val="28"/>
          <w:szCs w:val="28"/>
        </w:rPr>
        <w:t xml:space="preserve"> &lt;span&gt; </w:t>
      </w:r>
      <w:proofErr w:type="gramStart"/>
      <w:r>
        <w:rPr>
          <w:sz w:val="28"/>
          <w:szCs w:val="28"/>
        </w:rPr>
        <w:t>inline  content</w:t>
      </w:r>
      <w:proofErr w:type="gramEnd"/>
      <w:r>
        <w:rPr>
          <w:sz w:val="28"/>
          <w:szCs w:val="28"/>
        </w:rPr>
        <w:t xml:space="preserve"> &lt;span&gt;</w:t>
      </w:r>
    </w:p>
    <w:p w14:paraId="7D2AF695" w14:textId="77777777" w:rsidR="005F5394" w:rsidRDefault="005F5394" w:rsidP="00732FB0">
      <w:pPr>
        <w:spacing w:after="0"/>
        <w:rPr>
          <w:sz w:val="28"/>
          <w:szCs w:val="28"/>
        </w:rPr>
      </w:pPr>
    </w:p>
    <w:p w14:paraId="5439724A" w14:textId="5BB13BEB" w:rsidR="005F5394" w:rsidRDefault="005F5394" w:rsidP="00732FB0">
      <w:pPr>
        <w:spacing w:after="0"/>
        <w:rPr>
          <w:sz w:val="28"/>
          <w:szCs w:val="28"/>
        </w:rPr>
      </w:pPr>
      <w:r>
        <w:rPr>
          <w:sz w:val="28"/>
          <w:szCs w:val="28"/>
        </w:rPr>
        <w:t xml:space="preserve">BLOCK: </w:t>
      </w:r>
      <w:r w:rsidR="000A6764" w:rsidRPr="000A6764">
        <w:rPr>
          <w:sz w:val="28"/>
          <w:szCs w:val="28"/>
        </w:rPr>
        <w:t>The &lt;div&gt; element is often used as a container for other HTML elements.</w:t>
      </w:r>
    </w:p>
    <w:p w14:paraId="05B4E7E9" w14:textId="0B30E978" w:rsidR="000A6764" w:rsidRDefault="0058354E" w:rsidP="00732FB0">
      <w:pPr>
        <w:spacing w:after="0"/>
        <w:rPr>
          <w:sz w:val="28"/>
          <w:szCs w:val="28"/>
        </w:rPr>
      </w:pPr>
      <w:r>
        <w:rPr>
          <w:sz w:val="28"/>
          <w:szCs w:val="28"/>
        </w:rPr>
        <w:t>&lt;div&gt;block-level element&lt;/div&gt;</w:t>
      </w:r>
    </w:p>
    <w:p w14:paraId="3EF98A74" w14:textId="165D253C" w:rsidR="005F5394" w:rsidRPr="00732FB0" w:rsidRDefault="005F5394" w:rsidP="00732FB0">
      <w:pPr>
        <w:spacing w:after="0"/>
        <w:rPr>
          <w:sz w:val="28"/>
          <w:szCs w:val="28"/>
        </w:rPr>
      </w:pPr>
    </w:p>
    <w:p w14:paraId="30D9F31A" w14:textId="77777777" w:rsidR="00352231" w:rsidRPr="00352231" w:rsidRDefault="00352231" w:rsidP="00352231">
      <w:pPr>
        <w:spacing w:after="0"/>
        <w:rPr>
          <w:sz w:val="28"/>
          <w:szCs w:val="28"/>
        </w:rPr>
      </w:pPr>
      <w:r w:rsidRPr="00352231">
        <w:rPr>
          <w:sz w:val="28"/>
          <w:szCs w:val="28"/>
        </w:rPr>
        <w:lastRenderedPageBreak/>
        <w:t>Class (class)</w:t>
      </w:r>
    </w:p>
    <w:p w14:paraId="344FFDF8" w14:textId="77777777" w:rsidR="00352231" w:rsidRPr="00352231" w:rsidRDefault="00352231" w:rsidP="00352231">
      <w:pPr>
        <w:numPr>
          <w:ilvl w:val="0"/>
          <w:numId w:val="7"/>
        </w:numPr>
        <w:spacing w:after="0"/>
        <w:rPr>
          <w:sz w:val="28"/>
          <w:szCs w:val="28"/>
        </w:rPr>
      </w:pPr>
      <w:r w:rsidRPr="00352231">
        <w:rPr>
          <w:sz w:val="28"/>
          <w:szCs w:val="28"/>
        </w:rPr>
        <w:t>Used to style multiple elements.</w:t>
      </w:r>
    </w:p>
    <w:p w14:paraId="7BCEDE8B" w14:textId="77777777" w:rsidR="00352231" w:rsidRDefault="00352231" w:rsidP="00352231">
      <w:pPr>
        <w:numPr>
          <w:ilvl w:val="0"/>
          <w:numId w:val="7"/>
        </w:numPr>
        <w:spacing w:after="0"/>
        <w:rPr>
          <w:sz w:val="28"/>
          <w:szCs w:val="28"/>
        </w:rPr>
      </w:pPr>
      <w:r w:rsidRPr="00352231">
        <w:rPr>
          <w:sz w:val="28"/>
          <w:szCs w:val="28"/>
        </w:rPr>
        <w:t>Reusable.</w:t>
      </w:r>
    </w:p>
    <w:p w14:paraId="591DE3D4" w14:textId="03633C04" w:rsidR="005831C5" w:rsidRPr="00352231" w:rsidRDefault="005831C5" w:rsidP="007A23E7">
      <w:pPr>
        <w:spacing w:after="0"/>
        <w:ind w:left="360"/>
        <w:jc w:val="center"/>
        <w:rPr>
          <w:sz w:val="28"/>
          <w:szCs w:val="28"/>
        </w:rPr>
      </w:pPr>
      <w:r w:rsidRPr="00B51417">
        <w:rPr>
          <w:sz w:val="28"/>
          <w:szCs w:val="28"/>
        </w:rPr>
        <w:t>&lt;p class="red"&gt;Hello&lt;/p&gt;</w:t>
      </w:r>
    </w:p>
    <w:p w14:paraId="760BA851" w14:textId="77777777" w:rsidR="005831C5" w:rsidRPr="005831C5" w:rsidRDefault="005831C5" w:rsidP="005831C5">
      <w:pPr>
        <w:spacing w:after="0"/>
        <w:rPr>
          <w:sz w:val="28"/>
          <w:szCs w:val="28"/>
        </w:rPr>
      </w:pPr>
      <w:r w:rsidRPr="005831C5">
        <w:rPr>
          <w:sz w:val="28"/>
          <w:szCs w:val="28"/>
        </w:rPr>
        <w:t>ID (id)</w:t>
      </w:r>
    </w:p>
    <w:p w14:paraId="384513E0" w14:textId="77777777" w:rsidR="005831C5" w:rsidRPr="005831C5" w:rsidRDefault="005831C5" w:rsidP="005831C5">
      <w:pPr>
        <w:numPr>
          <w:ilvl w:val="0"/>
          <w:numId w:val="8"/>
        </w:numPr>
        <w:spacing w:after="0"/>
        <w:rPr>
          <w:sz w:val="28"/>
          <w:szCs w:val="28"/>
        </w:rPr>
      </w:pPr>
      <w:r w:rsidRPr="005831C5">
        <w:rPr>
          <w:sz w:val="28"/>
          <w:szCs w:val="28"/>
        </w:rPr>
        <w:t>Used to style or target one unique element.</w:t>
      </w:r>
    </w:p>
    <w:p w14:paraId="4D185A4E" w14:textId="77777777" w:rsidR="005831C5" w:rsidRDefault="005831C5" w:rsidP="005831C5">
      <w:pPr>
        <w:numPr>
          <w:ilvl w:val="0"/>
          <w:numId w:val="8"/>
        </w:numPr>
        <w:spacing w:after="0"/>
        <w:rPr>
          <w:sz w:val="28"/>
          <w:szCs w:val="28"/>
        </w:rPr>
      </w:pPr>
      <w:r w:rsidRPr="005831C5">
        <w:rPr>
          <w:sz w:val="28"/>
          <w:szCs w:val="28"/>
        </w:rPr>
        <w:t>Not reusable.</w:t>
      </w:r>
    </w:p>
    <w:p w14:paraId="16192FF1" w14:textId="7E29C6D4" w:rsidR="005831C5" w:rsidRPr="005831C5" w:rsidRDefault="007A23E7" w:rsidP="007A23E7">
      <w:pPr>
        <w:spacing w:after="0"/>
        <w:ind w:left="360"/>
        <w:jc w:val="center"/>
        <w:rPr>
          <w:sz w:val="28"/>
          <w:szCs w:val="28"/>
        </w:rPr>
      </w:pPr>
      <w:r w:rsidRPr="007A23E7">
        <w:rPr>
          <w:sz w:val="28"/>
          <w:szCs w:val="28"/>
        </w:rPr>
        <w:t>&lt;h1 id="main"&gt;Welcome&lt;/h1&gt;</w:t>
      </w:r>
    </w:p>
    <w:p w14:paraId="7ADE5E59" w14:textId="77777777" w:rsidR="005831C5" w:rsidRPr="005831C5" w:rsidRDefault="005831C5" w:rsidP="005831C5">
      <w:pPr>
        <w:spacing w:after="0"/>
        <w:rPr>
          <w:sz w:val="28"/>
          <w:szCs w:val="28"/>
        </w:rPr>
      </w:pPr>
      <w:r w:rsidRPr="005831C5">
        <w:rPr>
          <w:sz w:val="28"/>
          <w:szCs w:val="28"/>
        </w:rPr>
        <w:t>frame (&lt;</w:t>
      </w:r>
      <w:proofErr w:type="spellStart"/>
      <w:r w:rsidRPr="005831C5">
        <w:rPr>
          <w:sz w:val="28"/>
          <w:szCs w:val="28"/>
        </w:rPr>
        <w:t>iframe</w:t>
      </w:r>
      <w:proofErr w:type="spellEnd"/>
      <w:r w:rsidRPr="005831C5">
        <w:rPr>
          <w:sz w:val="28"/>
          <w:szCs w:val="28"/>
        </w:rPr>
        <w:t>&gt;)</w:t>
      </w:r>
    </w:p>
    <w:p w14:paraId="40C4CF54" w14:textId="77777777" w:rsidR="007A23E7" w:rsidRDefault="005831C5" w:rsidP="005831C5">
      <w:pPr>
        <w:numPr>
          <w:ilvl w:val="0"/>
          <w:numId w:val="9"/>
        </w:numPr>
        <w:spacing w:after="0"/>
        <w:rPr>
          <w:sz w:val="28"/>
          <w:szCs w:val="28"/>
        </w:rPr>
      </w:pPr>
      <w:r w:rsidRPr="005831C5">
        <w:rPr>
          <w:sz w:val="28"/>
          <w:szCs w:val="28"/>
        </w:rPr>
        <w:t>Used to embed another webpage inside your page</w:t>
      </w:r>
    </w:p>
    <w:p w14:paraId="3FD6793D" w14:textId="0987DF0F" w:rsidR="005831C5" w:rsidRDefault="005831C5" w:rsidP="007A23E7">
      <w:pPr>
        <w:spacing w:after="0"/>
        <w:ind w:left="360"/>
        <w:rPr>
          <w:sz w:val="28"/>
          <w:szCs w:val="28"/>
        </w:rPr>
      </w:pPr>
      <w:r w:rsidRPr="005831C5">
        <w:rPr>
          <w:sz w:val="28"/>
          <w:szCs w:val="28"/>
        </w:rPr>
        <w:t>.</w:t>
      </w:r>
      <w:r w:rsidR="007A23E7" w:rsidRPr="007A23E7">
        <w:t xml:space="preserve"> </w:t>
      </w:r>
      <w:r w:rsidR="007A23E7" w:rsidRPr="007A23E7">
        <w:rPr>
          <w:sz w:val="28"/>
          <w:szCs w:val="28"/>
        </w:rPr>
        <w:t>&lt;</w:t>
      </w:r>
      <w:proofErr w:type="spellStart"/>
      <w:r w:rsidR="007A23E7" w:rsidRPr="007A23E7">
        <w:rPr>
          <w:sz w:val="28"/>
          <w:szCs w:val="28"/>
        </w:rPr>
        <w:t>iframe</w:t>
      </w:r>
      <w:proofErr w:type="spellEnd"/>
      <w:r w:rsidR="007A23E7" w:rsidRPr="007A23E7">
        <w:rPr>
          <w:sz w:val="28"/>
          <w:szCs w:val="28"/>
        </w:rPr>
        <w:t xml:space="preserve"> </w:t>
      </w:r>
      <w:proofErr w:type="spellStart"/>
      <w:r w:rsidR="007A23E7" w:rsidRPr="007A23E7">
        <w:rPr>
          <w:sz w:val="28"/>
          <w:szCs w:val="28"/>
        </w:rPr>
        <w:t>src</w:t>
      </w:r>
      <w:proofErr w:type="spellEnd"/>
      <w:r w:rsidR="007A23E7" w:rsidRPr="007A23E7">
        <w:rPr>
          <w:sz w:val="28"/>
          <w:szCs w:val="28"/>
        </w:rPr>
        <w:t>="https://example.com" width="400" height="300"&gt;&lt;/</w:t>
      </w:r>
      <w:proofErr w:type="spellStart"/>
      <w:r w:rsidR="007A23E7" w:rsidRPr="007A23E7">
        <w:rPr>
          <w:sz w:val="28"/>
          <w:szCs w:val="28"/>
        </w:rPr>
        <w:t>iframe</w:t>
      </w:r>
      <w:proofErr w:type="spellEnd"/>
      <w:r w:rsidR="007A23E7" w:rsidRPr="007A23E7">
        <w:rPr>
          <w:sz w:val="28"/>
          <w:szCs w:val="28"/>
        </w:rPr>
        <w:t>&gt;</w:t>
      </w:r>
    </w:p>
    <w:p w14:paraId="03AD1607" w14:textId="77777777" w:rsidR="007A23E7" w:rsidRDefault="007A23E7" w:rsidP="007A23E7">
      <w:pPr>
        <w:spacing w:after="0"/>
        <w:rPr>
          <w:sz w:val="28"/>
          <w:szCs w:val="28"/>
        </w:rPr>
      </w:pPr>
    </w:p>
    <w:p w14:paraId="191FD8F0" w14:textId="77777777" w:rsidR="009C3FA4" w:rsidRDefault="007A23E7" w:rsidP="007A23E7">
      <w:pPr>
        <w:spacing w:after="0"/>
        <w:rPr>
          <w:sz w:val="28"/>
          <w:szCs w:val="28"/>
        </w:rPr>
      </w:pPr>
      <w:r>
        <w:rPr>
          <w:sz w:val="28"/>
          <w:szCs w:val="28"/>
        </w:rPr>
        <w:t>DATE -</w:t>
      </w:r>
      <w:r w:rsidR="009C3FA4">
        <w:rPr>
          <w:sz w:val="28"/>
          <w:szCs w:val="28"/>
        </w:rPr>
        <w:t>09/07-25                               DAY -05</w:t>
      </w:r>
    </w:p>
    <w:p w14:paraId="1B2F326C" w14:textId="77777777" w:rsidR="009C3FA4" w:rsidRDefault="009C3FA4" w:rsidP="007A23E7">
      <w:pPr>
        <w:spacing w:after="0"/>
        <w:rPr>
          <w:sz w:val="28"/>
          <w:szCs w:val="28"/>
        </w:rPr>
      </w:pPr>
    </w:p>
    <w:p w14:paraId="3D5919EC" w14:textId="65A88F90" w:rsidR="00681675" w:rsidRDefault="009C3FA4" w:rsidP="007A23E7">
      <w:pPr>
        <w:spacing w:after="0"/>
        <w:rPr>
          <w:sz w:val="28"/>
          <w:szCs w:val="28"/>
        </w:rPr>
      </w:pPr>
      <w:r>
        <w:rPr>
          <w:sz w:val="28"/>
          <w:szCs w:val="28"/>
        </w:rPr>
        <w:t xml:space="preserve">AIM: CSS </w:t>
      </w:r>
      <w:proofErr w:type="gramStart"/>
      <w:r>
        <w:rPr>
          <w:sz w:val="28"/>
          <w:szCs w:val="28"/>
        </w:rPr>
        <w:t>LAYOUTS ,</w:t>
      </w:r>
      <w:proofErr w:type="gramEnd"/>
      <w:r>
        <w:rPr>
          <w:sz w:val="28"/>
          <w:szCs w:val="28"/>
        </w:rPr>
        <w:t xml:space="preserve"> </w:t>
      </w:r>
      <w:proofErr w:type="gramStart"/>
      <w:r>
        <w:rPr>
          <w:sz w:val="28"/>
          <w:szCs w:val="28"/>
        </w:rPr>
        <w:t xml:space="preserve">RESPONSIVE </w:t>
      </w:r>
      <w:r w:rsidR="00BC2BF9">
        <w:rPr>
          <w:sz w:val="28"/>
          <w:szCs w:val="28"/>
        </w:rPr>
        <w:t>,MEDIA</w:t>
      </w:r>
      <w:proofErr w:type="gramEnd"/>
      <w:r w:rsidR="00BC2BF9">
        <w:rPr>
          <w:sz w:val="28"/>
          <w:szCs w:val="28"/>
        </w:rPr>
        <w:t xml:space="preserve"> QUERIES </w:t>
      </w:r>
    </w:p>
    <w:p w14:paraId="0697C2D3" w14:textId="77777777" w:rsidR="00681675" w:rsidRDefault="00681675" w:rsidP="007A23E7">
      <w:pPr>
        <w:spacing w:after="0"/>
        <w:rPr>
          <w:sz w:val="28"/>
          <w:szCs w:val="28"/>
        </w:rPr>
      </w:pPr>
    </w:p>
    <w:p w14:paraId="65306992" w14:textId="0FD7AF75" w:rsidR="00681675" w:rsidRDefault="00B51417" w:rsidP="007A23E7">
      <w:pPr>
        <w:spacing w:after="0"/>
        <w:rPr>
          <w:sz w:val="28"/>
          <w:szCs w:val="28"/>
        </w:rPr>
      </w:pPr>
      <w:r>
        <w:rPr>
          <w:sz w:val="28"/>
          <w:szCs w:val="28"/>
        </w:rPr>
        <w:t>CSS LAYOUTS</w:t>
      </w:r>
    </w:p>
    <w:p w14:paraId="7AFD8329" w14:textId="0A7ED1A7" w:rsidR="005A7354" w:rsidRPr="005831C5" w:rsidRDefault="005A7354" w:rsidP="007A23E7">
      <w:pPr>
        <w:spacing w:after="0"/>
        <w:rPr>
          <w:sz w:val="28"/>
          <w:szCs w:val="28"/>
        </w:rPr>
      </w:pPr>
      <w:r>
        <w:rPr>
          <w:sz w:val="28"/>
          <w:szCs w:val="28"/>
        </w:rPr>
        <w:t xml:space="preserve">HTML CODE: </w:t>
      </w:r>
    </w:p>
    <w:p w14:paraId="17A9C914" w14:textId="61FC91EC" w:rsidR="00AC0AD7" w:rsidRDefault="005A7354" w:rsidP="009047CE">
      <w:pPr>
        <w:spacing w:after="0"/>
        <w:rPr>
          <w:sz w:val="28"/>
          <w:szCs w:val="28"/>
        </w:rPr>
      </w:pPr>
      <w:r>
        <w:rPr>
          <w:noProof/>
          <w:sz w:val="28"/>
          <w:szCs w:val="28"/>
        </w:rPr>
        <mc:AlternateContent>
          <mc:Choice Requires="wps">
            <w:drawing>
              <wp:anchor distT="0" distB="0" distL="114300" distR="114300" simplePos="0" relativeHeight="251662336" behindDoc="0" locked="0" layoutInCell="1" allowOverlap="1" wp14:anchorId="5F42AEE1" wp14:editId="3F6509B0">
                <wp:simplePos x="0" y="0"/>
                <wp:positionH relativeFrom="column">
                  <wp:posOffset>60960</wp:posOffset>
                </wp:positionH>
                <wp:positionV relativeFrom="paragraph">
                  <wp:posOffset>67310</wp:posOffset>
                </wp:positionV>
                <wp:extent cx="4838700" cy="3909060"/>
                <wp:effectExtent l="0" t="0" r="0" b="0"/>
                <wp:wrapNone/>
                <wp:docPr id="1184434729" name="Rectangle 6"/>
                <wp:cNvGraphicFramePr/>
                <a:graphic xmlns:a="http://schemas.openxmlformats.org/drawingml/2006/main">
                  <a:graphicData uri="http://schemas.microsoft.com/office/word/2010/wordprocessingShape">
                    <wps:wsp>
                      <wps:cNvSpPr/>
                      <wps:spPr>
                        <a:xfrm>
                          <a:off x="0" y="0"/>
                          <a:ext cx="4838700" cy="3909060"/>
                        </a:xfrm>
                        <a:prstGeom prst="rect">
                          <a:avLst/>
                        </a:prstGeom>
                        <a:blipFill dpi="0" rotWithShape="1">
                          <a:blip r:embed="rId2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B45D7" id="Rectangle 6" o:spid="_x0000_s1026" style="position:absolute;margin-left:4.8pt;margin-top:5.3pt;width:381pt;height:307.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" stroked="f" strokeweight="1.5pt">
                <v:fill r:id="rId29" o:title="" recolor="t" rotate="t" type="frame"/>
              </v:rect>
            </w:pict>
          </mc:Fallback>
        </mc:AlternateContent>
      </w:r>
      <w:r>
        <w:rPr>
          <w:sz w:val="28"/>
          <w:szCs w:val="28"/>
        </w:rPr>
        <w:t xml:space="preserve">                                  </w:t>
      </w:r>
    </w:p>
    <w:p w14:paraId="3B50B460" w14:textId="77777777" w:rsidR="005A7354" w:rsidRDefault="005A7354" w:rsidP="009047CE">
      <w:pPr>
        <w:spacing w:after="0"/>
        <w:rPr>
          <w:sz w:val="28"/>
          <w:szCs w:val="28"/>
        </w:rPr>
      </w:pPr>
    </w:p>
    <w:p w14:paraId="6F2B6132" w14:textId="77777777" w:rsidR="005A7354" w:rsidRDefault="005A7354" w:rsidP="009047CE">
      <w:pPr>
        <w:spacing w:after="0"/>
        <w:rPr>
          <w:sz w:val="28"/>
          <w:szCs w:val="28"/>
        </w:rPr>
      </w:pPr>
    </w:p>
    <w:p w14:paraId="2B7F7060" w14:textId="77777777" w:rsidR="005A7354" w:rsidRDefault="005A7354" w:rsidP="009047CE">
      <w:pPr>
        <w:spacing w:after="0"/>
        <w:rPr>
          <w:sz w:val="28"/>
          <w:szCs w:val="28"/>
        </w:rPr>
      </w:pPr>
    </w:p>
    <w:p w14:paraId="4AFC026E" w14:textId="77777777" w:rsidR="005A7354" w:rsidRDefault="005A7354" w:rsidP="009047CE">
      <w:pPr>
        <w:spacing w:after="0"/>
        <w:rPr>
          <w:sz w:val="28"/>
          <w:szCs w:val="28"/>
        </w:rPr>
      </w:pPr>
    </w:p>
    <w:p w14:paraId="39FFC633" w14:textId="77777777" w:rsidR="005A7354" w:rsidRDefault="005A7354" w:rsidP="009047CE">
      <w:pPr>
        <w:spacing w:after="0"/>
        <w:rPr>
          <w:sz w:val="28"/>
          <w:szCs w:val="28"/>
        </w:rPr>
      </w:pPr>
    </w:p>
    <w:p w14:paraId="126CC46A" w14:textId="77777777" w:rsidR="005A7354" w:rsidRDefault="005A7354" w:rsidP="009047CE">
      <w:pPr>
        <w:spacing w:after="0"/>
        <w:rPr>
          <w:sz w:val="28"/>
          <w:szCs w:val="28"/>
        </w:rPr>
      </w:pPr>
    </w:p>
    <w:p w14:paraId="3322D657" w14:textId="77777777" w:rsidR="005A7354" w:rsidRDefault="005A7354" w:rsidP="009047CE">
      <w:pPr>
        <w:spacing w:after="0"/>
        <w:rPr>
          <w:sz w:val="28"/>
          <w:szCs w:val="28"/>
        </w:rPr>
      </w:pPr>
    </w:p>
    <w:p w14:paraId="5236739B" w14:textId="77777777" w:rsidR="005A7354" w:rsidRDefault="005A7354" w:rsidP="009047CE">
      <w:pPr>
        <w:spacing w:after="0"/>
        <w:rPr>
          <w:sz w:val="28"/>
          <w:szCs w:val="28"/>
        </w:rPr>
      </w:pPr>
    </w:p>
    <w:p w14:paraId="5E1ADA7E" w14:textId="77777777" w:rsidR="005A7354" w:rsidRDefault="005A7354" w:rsidP="009047CE">
      <w:pPr>
        <w:spacing w:after="0"/>
        <w:rPr>
          <w:sz w:val="28"/>
          <w:szCs w:val="28"/>
        </w:rPr>
      </w:pPr>
    </w:p>
    <w:p w14:paraId="0B2EC6C6" w14:textId="77777777" w:rsidR="005A7354" w:rsidRDefault="005A7354" w:rsidP="009047CE">
      <w:pPr>
        <w:spacing w:after="0"/>
        <w:rPr>
          <w:sz w:val="28"/>
          <w:szCs w:val="28"/>
        </w:rPr>
      </w:pPr>
    </w:p>
    <w:p w14:paraId="4F5F8AFC" w14:textId="77777777" w:rsidR="005A7354" w:rsidRDefault="005A7354" w:rsidP="009047CE">
      <w:pPr>
        <w:spacing w:after="0"/>
        <w:rPr>
          <w:sz w:val="28"/>
          <w:szCs w:val="28"/>
        </w:rPr>
      </w:pPr>
    </w:p>
    <w:p w14:paraId="36743463" w14:textId="77777777" w:rsidR="005A7354" w:rsidRDefault="005A7354" w:rsidP="009047CE">
      <w:pPr>
        <w:spacing w:after="0"/>
        <w:rPr>
          <w:sz w:val="28"/>
          <w:szCs w:val="28"/>
        </w:rPr>
      </w:pPr>
    </w:p>
    <w:p w14:paraId="33213C29" w14:textId="5AD9E2C6" w:rsidR="005A7354" w:rsidRDefault="00B84525" w:rsidP="009047CE">
      <w:pPr>
        <w:spacing w:after="0"/>
        <w:rPr>
          <w:sz w:val="28"/>
          <w:szCs w:val="28"/>
        </w:rPr>
      </w:pPr>
      <w:r>
        <w:rPr>
          <w:noProof/>
          <w:sz w:val="28"/>
          <w:szCs w:val="28"/>
        </w:rPr>
        <w:lastRenderedPageBreak/>
        <mc:AlternateContent>
          <mc:Choice Requires="wps">
            <w:drawing>
              <wp:anchor distT="0" distB="0" distL="114300" distR="114300" simplePos="0" relativeHeight="251664384" behindDoc="0" locked="0" layoutInCell="1" allowOverlap="1" wp14:anchorId="0EC2E4C8" wp14:editId="5DC1A98C">
                <wp:simplePos x="0" y="0"/>
                <wp:positionH relativeFrom="margin">
                  <wp:align>center</wp:align>
                </wp:positionH>
                <wp:positionV relativeFrom="paragraph">
                  <wp:posOffset>5715</wp:posOffset>
                </wp:positionV>
                <wp:extent cx="4457700" cy="5181600"/>
                <wp:effectExtent l="0" t="0" r="0" b="0"/>
                <wp:wrapNone/>
                <wp:docPr id="95636565" name="Rectangle 9"/>
                <wp:cNvGraphicFramePr/>
                <a:graphic xmlns:a="http://schemas.openxmlformats.org/drawingml/2006/main">
                  <a:graphicData uri="http://schemas.microsoft.com/office/word/2010/wordprocessingShape">
                    <wps:wsp>
                      <wps:cNvSpPr/>
                      <wps:spPr>
                        <a:xfrm>
                          <a:off x="0" y="0"/>
                          <a:ext cx="4457700" cy="518160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6D309F" id="Rectangle 9" o:spid="_x0000_s1026" style="position:absolute;margin-left:0;margin-top:.45pt;width:351pt;height:408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" stroked="f" strokeweight="1.5pt">
                <v:fill r:id="rId31" o:title="" recolor="t" rotate="t" type="frame"/>
                <w10:wrap anchorx="margin"/>
              </v:rect>
            </w:pict>
          </mc:Fallback>
        </mc:AlternateContent>
      </w:r>
      <w:proofErr w:type="gramStart"/>
      <w:r w:rsidR="00104115">
        <w:rPr>
          <w:sz w:val="28"/>
          <w:szCs w:val="28"/>
        </w:rPr>
        <w:t xml:space="preserve">CSS </w:t>
      </w:r>
      <w:r w:rsidR="008E47FF">
        <w:rPr>
          <w:sz w:val="28"/>
          <w:szCs w:val="28"/>
        </w:rPr>
        <w:t>:</w:t>
      </w:r>
      <w:proofErr w:type="gramEnd"/>
    </w:p>
    <w:p w14:paraId="67BB2B44" w14:textId="4F960D0B" w:rsidR="00974B48" w:rsidRDefault="00F7390F" w:rsidP="009047CE">
      <w:pPr>
        <w:spacing w:after="0"/>
        <w:rPr>
          <w:sz w:val="28"/>
          <w:szCs w:val="28"/>
        </w:rPr>
      </w:pPr>
      <w:r>
        <w:rPr>
          <w:noProof/>
          <w:sz w:val="28"/>
          <w:szCs w:val="28"/>
        </w:rPr>
        <mc:AlternateContent>
          <mc:Choice Requires="wps">
            <w:drawing>
              <wp:anchor distT="0" distB="0" distL="114300" distR="114300" simplePos="0" relativeHeight="251663360" behindDoc="0" locked="0" layoutInCell="1" allowOverlap="1" wp14:anchorId="4DC76CCF" wp14:editId="55745C8D">
                <wp:simplePos x="0" y="0"/>
                <wp:positionH relativeFrom="margin">
                  <wp:posOffset>-91440</wp:posOffset>
                </wp:positionH>
                <wp:positionV relativeFrom="paragraph">
                  <wp:posOffset>5057775</wp:posOffset>
                </wp:positionV>
                <wp:extent cx="6195060" cy="3223260"/>
                <wp:effectExtent l="0" t="0" r="15240" b="15240"/>
                <wp:wrapNone/>
                <wp:docPr id="917840990" name="Rectangle 8"/>
                <wp:cNvGraphicFramePr/>
                <a:graphic xmlns:a="http://schemas.openxmlformats.org/drawingml/2006/main">
                  <a:graphicData uri="http://schemas.microsoft.com/office/word/2010/wordprocessingShape">
                    <wps:wsp>
                      <wps:cNvSpPr/>
                      <wps:spPr>
                        <a:xfrm>
                          <a:off x="0" y="0"/>
                          <a:ext cx="6195060" cy="3223260"/>
                        </a:xfrm>
                        <a:prstGeom prst="rect">
                          <a:avLst/>
                        </a:prstGeom>
                        <a:blipFill dpi="0" rotWithShape="1">
                          <a:blip r:embed="rId3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39E4B" id="Rectangle 8" o:spid="_x0000_s1026" style="position:absolute;margin-left:-7.2pt;margin-top:398.25pt;width:487.8pt;height:253.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" strokecolor="#030e13 [484]" strokeweight="1.5pt">
                <v:fill r:id="rId33" o:title="" recolor="t" rotate="t" type="frame"/>
                <w10:wrap anchorx="margin"/>
              </v:rect>
            </w:pict>
          </mc:Fallback>
        </mc:AlternateContent>
      </w:r>
      <w:r w:rsidR="00B84525">
        <w:rPr>
          <w:sz w:val="28"/>
          <w:szCs w:val="28"/>
        </w:rPr>
        <w:t xml:space="preserve">         </w:t>
      </w:r>
    </w:p>
    <w:p w14:paraId="0DEAD8F6" w14:textId="77777777" w:rsidR="00B84525" w:rsidRDefault="00B84525" w:rsidP="009047CE">
      <w:pPr>
        <w:spacing w:after="0"/>
        <w:rPr>
          <w:sz w:val="28"/>
          <w:szCs w:val="28"/>
        </w:rPr>
      </w:pPr>
    </w:p>
    <w:p w14:paraId="78FE6947" w14:textId="77777777" w:rsidR="00B84525" w:rsidRDefault="00B84525" w:rsidP="009047CE">
      <w:pPr>
        <w:spacing w:after="0"/>
        <w:rPr>
          <w:sz w:val="28"/>
          <w:szCs w:val="28"/>
        </w:rPr>
      </w:pPr>
    </w:p>
    <w:p w14:paraId="1B7DBBA3" w14:textId="77777777" w:rsidR="00B84525" w:rsidRDefault="00B84525" w:rsidP="009047CE">
      <w:pPr>
        <w:spacing w:after="0"/>
        <w:rPr>
          <w:sz w:val="28"/>
          <w:szCs w:val="28"/>
        </w:rPr>
      </w:pPr>
    </w:p>
    <w:p w14:paraId="68056CA7" w14:textId="77777777" w:rsidR="00B84525" w:rsidRDefault="00B84525" w:rsidP="009047CE">
      <w:pPr>
        <w:spacing w:after="0"/>
        <w:rPr>
          <w:sz w:val="28"/>
          <w:szCs w:val="28"/>
        </w:rPr>
      </w:pPr>
    </w:p>
    <w:p w14:paraId="5A56BF6C" w14:textId="77777777" w:rsidR="00B84525" w:rsidRDefault="00B84525" w:rsidP="009047CE">
      <w:pPr>
        <w:spacing w:after="0"/>
        <w:rPr>
          <w:sz w:val="28"/>
          <w:szCs w:val="28"/>
        </w:rPr>
      </w:pPr>
    </w:p>
    <w:p w14:paraId="3D111216" w14:textId="77777777" w:rsidR="00B84525" w:rsidRDefault="00B84525" w:rsidP="009047CE">
      <w:pPr>
        <w:spacing w:after="0"/>
        <w:rPr>
          <w:sz w:val="28"/>
          <w:szCs w:val="28"/>
        </w:rPr>
      </w:pPr>
    </w:p>
    <w:p w14:paraId="4DA14DED" w14:textId="77777777" w:rsidR="00B84525" w:rsidRDefault="00B84525" w:rsidP="009047CE">
      <w:pPr>
        <w:spacing w:after="0"/>
        <w:rPr>
          <w:sz w:val="28"/>
          <w:szCs w:val="28"/>
        </w:rPr>
      </w:pPr>
    </w:p>
    <w:p w14:paraId="24ECB3EC" w14:textId="77777777" w:rsidR="00B84525" w:rsidRDefault="00B84525" w:rsidP="009047CE">
      <w:pPr>
        <w:spacing w:after="0"/>
        <w:rPr>
          <w:sz w:val="28"/>
          <w:szCs w:val="28"/>
        </w:rPr>
      </w:pPr>
    </w:p>
    <w:p w14:paraId="6DE1C9CE" w14:textId="77777777" w:rsidR="00B84525" w:rsidRDefault="00B84525" w:rsidP="009047CE">
      <w:pPr>
        <w:spacing w:after="0"/>
        <w:rPr>
          <w:sz w:val="28"/>
          <w:szCs w:val="28"/>
        </w:rPr>
      </w:pPr>
    </w:p>
    <w:p w14:paraId="6B374BCA" w14:textId="77777777" w:rsidR="00B84525" w:rsidRDefault="00B84525" w:rsidP="009047CE">
      <w:pPr>
        <w:spacing w:after="0"/>
        <w:rPr>
          <w:sz w:val="28"/>
          <w:szCs w:val="28"/>
        </w:rPr>
      </w:pPr>
    </w:p>
    <w:p w14:paraId="59ABF9CA" w14:textId="77777777" w:rsidR="00B84525" w:rsidRDefault="00B84525" w:rsidP="009047CE">
      <w:pPr>
        <w:spacing w:after="0"/>
        <w:rPr>
          <w:sz w:val="28"/>
          <w:szCs w:val="28"/>
        </w:rPr>
      </w:pPr>
    </w:p>
    <w:p w14:paraId="09291E5F" w14:textId="77777777" w:rsidR="00B84525" w:rsidRDefault="00B84525" w:rsidP="009047CE">
      <w:pPr>
        <w:spacing w:after="0"/>
        <w:rPr>
          <w:sz w:val="28"/>
          <w:szCs w:val="28"/>
        </w:rPr>
      </w:pPr>
    </w:p>
    <w:p w14:paraId="60600E0A" w14:textId="77777777" w:rsidR="00B84525" w:rsidRDefault="00B84525" w:rsidP="009047CE">
      <w:pPr>
        <w:spacing w:after="0"/>
        <w:rPr>
          <w:sz w:val="28"/>
          <w:szCs w:val="28"/>
        </w:rPr>
      </w:pPr>
    </w:p>
    <w:p w14:paraId="1B1DC62C" w14:textId="77777777" w:rsidR="00B84525" w:rsidRDefault="00B84525" w:rsidP="009047CE">
      <w:pPr>
        <w:spacing w:after="0"/>
        <w:rPr>
          <w:sz w:val="28"/>
          <w:szCs w:val="28"/>
        </w:rPr>
      </w:pPr>
    </w:p>
    <w:p w14:paraId="4DF693DB" w14:textId="77777777" w:rsidR="00B84525" w:rsidRDefault="00B84525" w:rsidP="009047CE">
      <w:pPr>
        <w:spacing w:after="0"/>
        <w:rPr>
          <w:sz w:val="28"/>
          <w:szCs w:val="28"/>
        </w:rPr>
      </w:pPr>
    </w:p>
    <w:p w14:paraId="339C9D8B" w14:textId="77777777" w:rsidR="00B84525" w:rsidRDefault="00B84525" w:rsidP="009047CE">
      <w:pPr>
        <w:spacing w:after="0"/>
        <w:rPr>
          <w:sz w:val="28"/>
          <w:szCs w:val="28"/>
        </w:rPr>
      </w:pPr>
    </w:p>
    <w:p w14:paraId="3BD13508" w14:textId="77777777" w:rsidR="00B84525" w:rsidRDefault="00B84525" w:rsidP="009047CE">
      <w:pPr>
        <w:spacing w:after="0"/>
        <w:rPr>
          <w:sz w:val="28"/>
          <w:szCs w:val="28"/>
        </w:rPr>
      </w:pPr>
    </w:p>
    <w:p w14:paraId="7A641615" w14:textId="77777777" w:rsidR="00B84525" w:rsidRDefault="00B84525" w:rsidP="009047CE">
      <w:pPr>
        <w:spacing w:after="0"/>
        <w:rPr>
          <w:sz w:val="28"/>
          <w:szCs w:val="28"/>
        </w:rPr>
      </w:pPr>
    </w:p>
    <w:p w14:paraId="3C3BD579" w14:textId="77777777" w:rsidR="00B84525" w:rsidRDefault="00B84525" w:rsidP="009047CE">
      <w:pPr>
        <w:spacing w:after="0"/>
        <w:rPr>
          <w:sz w:val="28"/>
          <w:szCs w:val="28"/>
        </w:rPr>
      </w:pPr>
    </w:p>
    <w:p w14:paraId="71E6C466" w14:textId="77777777" w:rsidR="00B84525" w:rsidRDefault="00B84525" w:rsidP="009047CE">
      <w:pPr>
        <w:spacing w:after="0"/>
        <w:rPr>
          <w:sz w:val="28"/>
          <w:szCs w:val="28"/>
        </w:rPr>
      </w:pPr>
    </w:p>
    <w:p w14:paraId="2D6AFD81" w14:textId="77777777" w:rsidR="00B84525" w:rsidRDefault="00B84525" w:rsidP="009047CE">
      <w:pPr>
        <w:spacing w:after="0"/>
        <w:rPr>
          <w:sz w:val="28"/>
          <w:szCs w:val="28"/>
        </w:rPr>
      </w:pPr>
    </w:p>
    <w:p w14:paraId="23F21786" w14:textId="77777777" w:rsidR="00B84525" w:rsidRDefault="00B84525" w:rsidP="009047CE">
      <w:pPr>
        <w:spacing w:after="0"/>
        <w:rPr>
          <w:sz w:val="28"/>
          <w:szCs w:val="28"/>
        </w:rPr>
      </w:pPr>
    </w:p>
    <w:p w14:paraId="738EE69C" w14:textId="77777777" w:rsidR="00B84525" w:rsidRDefault="00B84525" w:rsidP="009047CE">
      <w:pPr>
        <w:spacing w:after="0"/>
        <w:rPr>
          <w:sz w:val="28"/>
          <w:szCs w:val="28"/>
        </w:rPr>
      </w:pPr>
    </w:p>
    <w:p w14:paraId="322D1E8E" w14:textId="77777777" w:rsidR="00B84525" w:rsidRDefault="00B84525" w:rsidP="009047CE">
      <w:pPr>
        <w:spacing w:after="0"/>
        <w:rPr>
          <w:sz w:val="28"/>
          <w:szCs w:val="28"/>
        </w:rPr>
      </w:pPr>
    </w:p>
    <w:p w14:paraId="1C27275A" w14:textId="77777777" w:rsidR="00B84525" w:rsidRDefault="00B84525" w:rsidP="009047CE">
      <w:pPr>
        <w:spacing w:after="0"/>
        <w:rPr>
          <w:sz w:val="28"/>
          <w:szCs w:val="28"/>
        </w:rPr>
      </w:pPr>
    </w:p>
    <w:p w14:paraId="751C77AD" w14:textId="77777777" w:rsidR="00B84525" w:rsidRDefault="00B84525" w:rsidP="009047CE">
      <w:pPr>
        <w:spacing w:after="0"/>
        <w:rPr>
          <w:sz w:val="28"/>
          <w:szCs w:val="28"/>
        </w:rPr>
      </w:pPr>
    </w:p>
    <w:p w14:paraId="7D424729" w14:textId="77777777" w:rsidR="00B84525" w:rsidRDefault="00B84525" w:rsidP="009047CE">
      <w:pPr>
        <w:spacing w:after="0"/>
        <w:rPr>
          <w:sz w:val="28"/>
          <w:szCs w:val="28"/>
        </w:rPr>
      </w:pPr>
    </w:p>
    <w:p w14:paraId="0A425209" w14:textId="77777777" w:rsidR="00B84525" w:rsidRDefault="00B84525" w:rsidP="009047CE">
      <w:pPr>
        <w:spacing w:after="0"/>
        <w:rPr>
          <w:sz w:val="28"/>
          <w:szCs w:val="28"/>
        </w:rPr>
      </w:pPr>
    </w:p>
    <w:p w14:paraId="37A82F0F" w14:textId="77777777" w:rsidR="00B84525" w:rsidRDefault="00B84525" w:rsidP="009047CE">
      <w:pPr>
        <w:spacing w:after="0"/>
        <w:rPr>
          <w:sz w:val="28"/>
          <w:szCs w:val="28"/>
        </w:rPr>
      </w:pPr>
    </w:p>
    <w:p w14:paraId="3CBF779E" w14:textId="77777777" w:rsidR="00B84525" w:rsidRDefault="00B84525" w:rsidP="009047CE">
      <w:pPr>
        <w:spacing w:after="0"/>
        <w:rPr>
          <w:sz w:val="28"/>
          <w:szCs w:val="28"/>
        </w:rPr>
      </w:pPr>
    </w:p>
    <w:p w14:paraId="6297ABDB" w14:textId="152E3501" w:rsidR="00B84525" w:rsidRDefault="00971A70" w:rsidP="009047CE">
      <w:pPr>
        <w:spacing w:after="0"/>
        <w:rPr>
          <w:sz w:val="28"/>
          <w:szCs w:val="28"/>
        </w:rPr>
      </w:pPr>
      <w:r>
        <w:rPr>
          <w:sz w:val="28"/>
          <w:szCs w:val="28"/>
        </w:rPr>
        <w:lastRenderedPageBreak/>
        <w:t xml:space="preserve">MEDIA </w:t>
      </w:r>
      <w:proofErr w:type="gramStart"/>
      <w:r>
        <w:rPr>
          <w:sz w:val="28"/>
          <w:szCs w:val="28"/>
        </w:rPr>
        <w:t>QUERIES :</w:t>
      </w:r>
      <w:proofErr w:type="gramEnd"/>
      <w:r>
        <w:rPr>
          <w:sz w:val="28"/>
          <w:szCs w:val="28"/>
        </w:rPr>
        <w:t xml:space="preserve"> For better display of website </w:t>
      </w:r>
      <w:proofErr w:type="gramStart"/>
      <w:r>
        <w:rPr>
          <w:sz w:val="28"/>
          <w:szCs w:val="28"/>
        </w:rPr>
        <w:t>in  different</w:t>
      </w:r>
      <w:proofErr w:type="gramEnd"/>
      <w:r>
        <w:rPr>
          <w:sz w:val="28"/>
          <w:szCs w:val="28"/>
        </w:rPr>
        <w:t xml:space="preserve"> screens </w:t>
      </w:r>
    </w:p>
    <w:p w14:paraId="228A5CF2" w14:textId="77777777" w:rsidR="00DE5A6D" w:rsidRPr="00DE5A6D" w:rsidRDefault="00DE5A6D" w:rsidP="00DE5A6D">
      <w:pPr>
        <w:spacing w:after="0"/>
        <w:rPr>
          <w:sz w:val="28"/>
          <w:szCs w:val="28"/>
        </w:rPr>
      </w:pPr>
      <w:r w:rsidRPr="00DE5A6D">
        <w:rPr>
          <w:sz w:val="28"/>
          <w:szCs w:val="28"/>
        </w:rPr>
        <w:t>&lt;html&gt;</w:t>
      </w:r>
    </w:p>
    <w:p w14:paraId="311C8183" w14:textId="77777777" w:rsidR="00DE5A6D" w:rsidRPr="00DE5A6D" w:rsidRDefault="00DE5A6D" w:rsidP="00DE5A6D">
      <w:pPr>
        <w:spacing w:after="0"/>
        <w:rPr>
          <w:sz w:val="28"/>
          <w:szCs w:val="28"/>
        </w:rPr>
      </w:pPr>
      <w:r w:rsidRPr="00DE5A6D">
        <w:rPr>
          <w:sz w:val="28"/>
          <w:szCs w:val="28"/>
        </w:rPr>
        <w:t>&lt;head&gt;</w:t>
      </w:r>
    </w:p>
    <w:p w14:paraId="2DA15103" w14:textId="77777777" w:rsidR="00DE5A6D" w:rsidRPr="00DE5A6D" w:rsidRDefault="00DE5A6D" w:rsidP="00DE5A6D">
      <w:pPr>
        <w:spacing w:after="0"/>
        <w:rPr>
          <w:sz w:val="28"/>
          <w:szCs w:val="28"/>
        </w:rPr>
      </w:pPr>
      <w:r w:rsidRPr="00DE5A6D">
        <w:rPr>
          <w:sz w:val="28"/>
          <w:szCs w:val="28"/>
        </w:rPr>
        <w:t>&lt;meta name="viewport" content="width=device-width, initial-scale=1.0"&gt;</w:t>
      </w:r>
    </w:p>
    <w:p w14:paraId="20ADB270" w14:textId="77777777" w:rsidR="00DE5A6D" w:rsidRPr="00DE5A6D" w:rsidRDefault="00DE5A6D" w:rsidP="00DE5A6D">
      <w:pPr>
        <w:spacing w:after="0"/>
        <w:rPr>
          <w:sz w:val="28"/>
          <w:szCs w:val="28"/>
        </w:rPr>
      </w:pPr>
      <w:r w:rsidRPr="00DE5A6D">
        <w:rPr>
          <w:sz w:val="28"/>
          <w:szCs w:val="28"/>
        </w:rPr>
        <w:t>&lt;style&gt;</w:t>
      </w:r>
    </w:p>
    <w:p w14:paraId="42A33E11" w14:textId="77777777" w:rsidR="00DE5A6D" w:rsidRPr="00DE5A6D" w:rsidRDefault="00DE5A6D" w:rsidP="00DE5A6D">
      <w:pPr>
        <w:spacing w:after="0"/>
        <w:rPr>
          <w:sz w:val="28"/>
          <w:szCs w:val="28"/>
        </w:rPr>
      </w:pPr>
      <w:r w:rsidRPr="00DE5A6D">
        <w:rPr>
          <w:sz w:val="28"/>
          <w:szCs w:val="28"/>
        </w:rPr>
        <w:t>* {</w:t>
      </w:r>
    </w:p>
    <w:p w14:paraId="0B90E1AE" w14:textId="77777777" w:rsidR="00DE5A6D" w:rsidRPr="00DE5A6D" w:rsidRDefault="00DE5A6D" w:rsidP="00DE5A6D">
      <w:pPr>
        <w:spacing w:after="0"/>
        <w:rPr>
          <w:sz w:val="28"/>
          <w:szCs w:val="28"/>
        </w:rPr>
      </w:pPr>
      <w:r w:rsidRPr="00DE5A6D">
        <w:rPr>
          <w:sz w:val="28"/>
          <w:szCs w:val="28"/>
        </w:rPr>
        <w:t>  box-sizing: border-</w:t>
      </w:r>
      <w:proofErr w:type="gramStart"/>
      <w:r w:rsidRPr="00DE5A6D">
        <w:rPr>
          <w:sz w:val="28"/>
          <w:szCs w:val="28"/>
        </w:rPr>
        <w:t>box;</w:t>
      </w:r>
      <w:proofErr w:type="gramEnd"/>
    </w:p>
    <w:p w14:paraId="502E78F9" w14:textId="77777777" w:rsidR="00DE5A6D" w:rsidRPr="00DE5A6D" w:rsidRDefault="00DE5A6D" w:rsidP="00DE5A6D">
      <w:pPr>
        <w:spacing w:after="0"/>
        <w:rPr>
          <w:sz w:val="28"/>
          <w:szCs w:val="28"/>
        </w:rPr>
      </w:pPr>
      <w:r w:rsidRPr="00DE5A6D">
        <w:rPr>
          <w:sz w:val="28"/>
          <w:szCs w:val="28"/>
        </w:rPr>
        <w:t>}</w:t>
      </w:r>
    </w:p>
    <w:p w14:paraId="21E3BB1B" w14:textId="77777777" w:rsidR="00DE5A6D" w:rsidRPr="00DE5A6D" w:rsidRDefault="00DE5A6D" w:rsidP="00DE5A6D">
      <w:pPr>
        <w:spacing w:after="0"/>
        <w:rPr>
          <w:sz w:val="28"/>
          <w:szCs w:val="28"/>
        </w:rPr>
      </w:pPr>
    </w:p>
    <w:p w14:paraId="388DBBB3" w14:textId="77777777" w:rsidR="00DE5A6D" w:rsidRPr="00DE5A6D" w:rsidRDefault="00DE5A6D" w:rsidP="00DE5A6D">
      <w:pPr>
        <w:spacing w:after="0"/>
        <w:rPr>
          <w:sz w:val="28"/>
          <w:szCs w:val="28"/>
        </w:rPr>
      </w:pPr>
      <w:proofErr w:type="gramStart"/>
      <w:r w:rsidRPr="00DE5A6D">
        <w:rPr>
          <w:sz w:val="28"/>
          <w:szCs w:val="28"/>
        </w:rPr>
        <w:t>.left</w:t>
      </w:r>
      <w:proofErr w:type="gramEnd"/>
      <w:r w:rsidRPr="00DE5A6D">
        <w:rPr>
          <w:sz w:val="28"/>
          <w:szCs w:val="28"/>
        </w:rPr>
        <w:t xml:space="preserve"> {</w:t>
      </w:r>
    </w:p>
    <w:p w14:paraId="3066810B" w14:textId="77777777" w:rsidR="00DE5A6D" w:rsidRPr="00DE5A6D" w:rsidRDefault="00DE5A6D" w:rsidP="00DE5A6D">
      <w:pPr>
        <w:spacing w:after="0"/>
        <w:rPr>
          <w:sz w:val="28"/>
          <w:szCs w:val="28"/>
        </w:rPr>
      </w:pPr>
      <w:r w:rsidRPr="00DE5A6D">
        <w:rPr>
          <w:sz w:val="28"/>
          <w:szCs w:val="28"/>
        </w:rPr>
        <w:t>  background-</w:t>
      </w:r>
      <w:proofErr w:type="spellStart"/>
      <w:r w:rsidRPr="00DE5A6D">
        <w:rPr>
          <w:sz w:val="28"/>
          <w:szCs w:val="28"/>
        </w:rPr>
        <w:t>color</w:t>
      </w:r>
      <w:proofErr w:type="spellEnd"/>
      <w:r w:rsidRPr="00DE5A6D">
        <w:rPr>
          <w:sz w:val="28"/>
          <w:szCs w:val="28"/>
        </w:rPr>
        <w:t>: #</w:t>
      </w:r>
      <w:proofErr w:type="gramStart"/>
      <w:r w:rsidRPr="00DE5A6D">
        <w:rPr>
          <w:sz w:val="28"/>
          <w:szCs w:val="28"/>
        </w:rPr>
        <w:t>2196F3;</w:t>
      </w:r>
      <w:proofErr w:type="gramEnd"/>
    </w:p>
    <w:p w14:paraId="6771539E" w14:textId="77777777" w:rsidR="00DE5A6D" w:rsidRPr="00DE5A6D" w:rsidRDefault="00DE5A6D" w:rsidP="00DE5A6D">
      <w:pPr>
        <w:spacing w:after="0"/>
        <w:rPr>
          <w:sz w:val="28"/>
          <w:szCs w:val="28"/>
        </w:rPr>
      </w:pPr>
      <w:r w:rsidRPr="00DE5A6D">
        <w:rPr>
          <w:sz w:val="28"/>
          <w:szCs w:val="28"/>
        </w:rPr>
        <w:t xml:space="preserve">  padding: </w:t>
      </w:r>
      <w:proofErr w:type="gramStart"/>
      <w:r w:rsidRPr="00DE5A6D">
        <w:rPr>
          <w:sz w:val="28"/>
          <w:szCs w:val="28"/>
        </w:rPr>
        <w:t>20px;</w:t>
      </w:r>
      <w:proofErr w:type="gramEnd"/>
    </w:p>
    <w:p w14:paraId="01A1BF53" w14:textId="77777777" w:rsidR="00DE5A6D" w:rsidRPr="00DE5A6D" w:rsidRDefault="00DE5A6D" w:rsidP="00DE5A6D">
      <w:pPr>
        <w:spacing w:after="0"/>
        <w:rPr>
          <w:sz w:val="28"/>
          <w:szCs w:val="28"/>
        </w:rPr>
      </w:pPr>
      <w:r w:rsidRPr="00DE5A6D">
        <w:rPr>
          <w:sz w:val="28"/>
          <w:szCs w:val="28"/>
        </w:rPr>
        <w:t xml:space="preserve">  float: </w:t>
      </w:r>
      <w:proofErr w:type="gramStart"/>
      <w:r w:rsidRPr="00DE5A6D">
        <w:rPr>
          <w:sz w:val="28"/>
          <w:szCs w:val="28"/>
        </w:rPr>
        <w:t>left;</w:t>
      </w:r>
      <w:proofErr w:type="gramEnd"/>
    </w:p>
    <w:p w14:paraId="35358E59" w14:textId="77777777" w:rsidR="00DE5A6D" w:rsidRPr="00DE5A6D" w:rsidRDefault="00DE5A6D" w:rsidP="00DE5A6D">
      <w:pPr>
        <w:spacing w:after="0"/>
        <w:rPr>
          <w:sz w:val="28"/>
          <w:szCs w:val="28"/>
        </w:rPr>
      </w:pPr>
      <w:r w:rsidRPr="00DE5A6D">
        <w:rPr>
          <w:sz w:val="28"/>
          <w:szCs w:val="28"/>
        </w:rPr>
        <w:t>  width: 20%; /* The width is 20%, by default */</w:t>
      </w:r>
    </w:p>
    <w:p w14:paraId="62A2B2D7" w14:textId="77777777" w:rsidR="00DE5A6D" w:rsidRPr="00DE5A6D" w:rsidRDefault="00DE5A6D" w:rsidP="00DE5A6D">
      <w:pPr>
        <w:spacing w:after="0"/>
        <w:rPr>
          <w:sz w:val="28"/>
          <w:szCs w:val="28"/>
        </w:rPr>
      </w:pPr>
      <w:r w:rsidRPr="00DE5A6D">
        <w:rPr>
          <w:sz w:val="28"/>
          <w:szCs w:val="28"/>
        </w:rPr>
        <w:t>}</w:t>
      </w:r>
    </w:p>
    <w:p w14:paraId="16B3C487" w14:textId="77777777" w:rsidR="00DE5A6D" w:rsidRPr="00DE5A6D" w:rsidRDefault="00DE5A6D" w:rsidP="00DE5A6D">
      <w:pPr>
        <w:spacing w:after="0"/>
        <w:rPr>
          <w:sz w:val="28"/>
          <w:szCs w:val="28"/>
        </w:rPr>
      </w:pPr>
    </w:p>
    <w:p w14:paraId="098725BF" w14:textId="77777777" w:rsidR="00DE5A6D" w:rsidRPr="00DE5A6D" w:rsidRDefault="00DE5A6D" w:rsidP="00DE5A6D">
      <w:pPr>
        <w:spacing w:after="0"/>
        <w:rPr>
          <w:sz w:val="28"/>
          <w:szCs w:val="28"/>
        </w:rPr>
      </w:pPr>
      <w:proofErr w:type="gramStart"/>
      <w:r w:rsidRPr="00DE5A6D">
        <w:rPr>
          <w:sz w:val="28"/>
          <w:szCs w:val="28"/>
        </w:rPr>
        <w:t>.main</w:t>
      </w:r>
      <w:proofErr w:type="gramEnd"/>
      <w:r w:rsidRPr="00DE5A6D">
        <w:rPr>
          <w:sz w:val="28"/>
          <w:szCs w:val="28"/>
        </w:rPr>
        <w:t xml:space="preserve"> {</w:t>
      </w:r>
    </w:p>
    <w:p w14:paraId="20BFB46E" w14:textId="77777777" w:rsidR="00DE5A6D" w:rsidRPr="00DE5A6D" w:rsidRDefault="00DE5A6D" w:rsidP="00DE5A6D">
      <w:pPr>
        <w:spacing w:after="0"/>
        <w:rPr>
          <w:sz w:val="28"/>
          <w:szCs w:val="28"/>
        </w:rPr>
      </w:pPr>
      <w:r w:rsidRPr="00DE5A6D">
        <w:rPr>
          <w:sz w:val="28"/>
          <w:szCs w:val="28"/>
        </w:rPr>
        <w:t>  background-</w:t>
      </w:r>
      <w:proofErr w:type="spellStart"/>
      <w:r w:rsidRPr="00DE5A6D">
        <w:rPr>
          <w:sz w:val="28"/>
          <w:szCs w:val="28"/>
        </w:rPr>
        <w:t>color</w:t>
      </w:r>
      <w:proofErr w:type="spellEnd"/>
      <w:r w:rsidRPr="00DE5A6D">
        <w:rPr>
          <w:sz w:val="28"/>
          <w:szCs w:val="28"/>
        </w:rPr>
        <w:t>: #</w:t>
      </w:r>
      <w:proofErr w:type="gramStart"/>
      <w:r w:rsidRPr="00DE5A6D">
        <w:rPr>
          <w:sz w:val="28"/>
          <w:szCs w:val="28"/>
        </w:rPr>
        <w:t>f1f1f1;</w:t>
      </w:r>
      <w:proofErr w:type="gramEnd"/>
    </w:p>
    <w:p w14:paraId="7579A198" w14:textId="77777777" w:rsidR="00DE5A6D" w:rsidRPr="00DE5A6D" w:rsidRDefault="00DE5A6D" w:rsidP="00DE5A6D">
      <w:pPr>
        <w:spacing w:after="0"/>
        <w:rPr>
          <w:sz w:val="28"/>
          <w:szCs w:val="28"/>
        </w:rPr>
      </w:pPr>
      <w:r w:rsidRPr="00DE5A6D">
        <w:rPr>
          <w:sz w:val="28"/>
          <w:szCs w:val="28"/>
        </w:rPr>
        <w:t xml:space="preserve">  padding: </w:t>
      </w:r>
      <w:proofErr w:type="gramStart"/>
      <w:r w:rsidRPr="00DE5A6D">
        <w:rPr>
          <w:sz w:val="28"/>
          <w:szCs w:val="28"/>
        </w:rPr>
        <w:t>20px;</w:t>
      </w:r>
      <w:proofErr w:type="gramEnd"/>
    </w:p>
    <w:p w14:paraId="563948EA" w14:textId="77777777" w:rsidR="00DE5A6D" w:rsidRPr="00DE5A6D" w:rsidRDefault="00DE5A6D" w:rsidP="00DE5A6D">
      <w:pPr>
        <w:spacing w:after="0"/>
        <w:rPr>
          <w:sz w:val="28"/>
          <w:szCs w:val="28"/>
        </w:rPr>
      </w:pPr>
      <w:r w:rsidRPr="00DE5A6D">
        <w:rPr>
          <w:sz w:val="28"/>
          <w:szCs w:val="28"/>
        </w:rPr>
        <w:t xml:space="preserve">  float: </w:t>
      </w:r>
      <w:proofErr w:type="gramStart"/>
      <w:r w:rsidRPr="00DE5A6D">
        <w:rPr>
          <w:sz w:val="28"/>
          <w:szCs w:val="28"/>
        </w:rPr>
        <w:t>left;</w:t>
      </w:r>
      <w:proofErr w:type="gramEnd"/>
    </w:p>
    <w:p w14:paraId="6EAF2D38" w14:textId="77777777" w:rsidR="00DE5A6D" w:rsidRPr="00DE5A6D" w:rsidRDefault="00DE5A6D" w:rsidP="00DE5A6D">
      <w:pPr>
        <w:spacing w:after="0"/>
        <w:rPr>
          <w:sz w:val="28"/>
          <w:szCs w:val="28"/>
        </w:rPr>
      </w:pPr>
      <w:r w:rsidRPr="00DE5A6D">
        <w:rPr>
          <w:sz w:val="28"/>
          <w:szCs w:val="28"/>
        </w:rPr>
        <w:t>  width: 60%; /* The width is 60%, by default */</w:t>
      </w:r>
    </w:p>
    <w:p w14:paraId="5166B2FB" w14:textId="77777777" w:rsidR="00DE5A6D" w:rsidRPr="00DE5A6D" w:rsidRDefault="00DE5A6D" w:rsidP="00DE5A6D">
      <w:pPr>
        <w:spacing w:after="0"/>
        <w:rPr>
          <w:sz w:val="28"/>
          <w:szCs w:val="28"/>
        </w:rPr>
      </w:pPr>
      <w:r w:rsidRPr="00DE5A6D">
        <w:rPr>
          <w:sz w:val="28"/>
          <w:szCs w:val="28"/>
        </w:rPr>
        <w:t>}</w:t>
      </w:r>
    </w:p>
    <w:p w14:paraId="6BED27EA" w14:textId="77777777" w:rsidR="00DE5A6D" w:rsidRPr="00DE5A6D" w:rsidRDefault="00DE5A6D" w:rsidP="00DE5A6D">
      <w:pPr>
        <w:spacing w:after="0"/>
        <w:rPr>
          <w:sz w:val="28"/>
          <w:szCs w:val="28"/>
        </w:rPr>
      </w:pPr>
    </w:p>
    <w:p w14:paraId="042128F5" w14:textId="77777777" w:rsidR="00DE5A6D" w:rsidRPr="00DE5A6D" w:rsidRDefault="00DE5A6D" w:rsidP="00DE5A6D">
      <w:pPr>
        <w:spacing w:after="0"/>
        <w:rPr>
          <w:sz w:val="28"/>
          <w:szCs w:val="28"/>
        </w:rPr>
      </w:pPr>
      <w:proofErr w:type="gramStart"/>
      <w:r w:rsidRPr="00DE5A6D">
        <w:rPr>
          <w:sz w:val="28"/>
          <w:szCs w:val="28"/>
        </w:rPr>
        <w:t>.right</w:t>
      </w:r>
      <w:proofErr w:type="gramEnd"/>
      <w:r w:rsidRPr="00DE5A6D">
        <w:rPr>
          <w:sz w:val="28"/>
          <w:szCs w:val="28"/>
        </w:rPr>
        <w:t xml:space="preserve"> {</w:t>
      </w:r>
    </w:p>
    <w:p w14:paraId="072CF6AE" w14:textId="77777777" w:rsidR="00DE5A6D" w:rsidRPr="00DE5A6D" w:rsidRDefault="00DE5A6D" w:rsidP="00DE5A6D">
      <w:pPr>
        <w:spacing w:after="0"/>
        <w:rPr>
          <w:sz w:val="28"/>
          <w:szCs w:val="28"/>
        </w:rPr>
      </w:pPr>
      <w:r w:rsidRPr="00DE5A6D">
        <w:rPr>
          <w:sz w:val="28"/>
          <w:szCs w:val="28"/>
        </w:rPr>
        <w:t>  background-</w:t>
      </w:r>
      <w:proofErr w:type="spellStart"/>
      <w:r w:rsidRPr="00DE5A6D">
        <w:rPr>
          <w:sz w:val="28"/>
          <w:szCs w:val="28"/>
        </w:rPr>
        <w:t>color</w:t>
      </w:r>
      <w:proofErr w:type="spellEnd"/>
      <w:r w:rsidRPr="00DE5A6D">
        <w:rPr>
          <w:sz w:val="28"/>
          <w:szCs w:val="28"/>
        </w:rPr>
        <w:t>: #</w:t>
      </w:r>
      <w:proofErr w:type="gramStart"/>
      <w:r w:rsidRPr="00DE5A6D">
        <w:rPr>
          <w:sz w:val="28"/>
          <w:szCs w:val="28"/>
        </w:rPr>
        <w:t>04AA6D;</w:t>
      </w:r>
      <w:proofErr w:type="gramEnd"/>
    </w:p>
    <w:p w14:paraId="6300231D" w14:textId="77777777" w:rsidR="00DE5A6D" w:rsidRPr="00DE5A6D" w:rsidRDefault="00DE5A6D" w:rsidP="00DE5A6D">
      <w:pPr>
        <w:spacing w:after="0"/>
        <w:rPr>
          <w:sz w:val="28"/>
          <w:szCs w:val="28"/>
        </w:rPr>
      </w:pPr>
      <w:r w:rsidRPr="00DE5A6D">
        <w:rPr>
          <w:sz w:val="28"/>
          <w:szCs w:val="28"/>
        </w:rPr>
        <w:t xml:space="preserve">  padding: </w:t>
      </w:r>
      <w:proofErr w:type="gramStart"/>
      <w:r w:rsidRPr="00DE5A6D">
        <w:rPr>
          <w:sz w:val="28"/>
          <w:szCs w:val="28"/>
        </w:rPr>
        <w:t>20px;</w:t>
      </w:r>
      <w:proofErr w:type="gramEnd"/>
    </w:p>
    <w:p w14:paraId="174FE854" w14:textId="77777777" w:rsidR="00DE5A6D" w:rsidRPr="00DE5A6D" w:rsidRDefault="00DE5A6D" w:rsidP="00DE5A6D">
      <w:pPr>
        <w:spacing w:after="0"/>
        <w:rPr>
          <w:sz w:val="28"/>
          <w:szCs w:val="28"/>
        </w:rPr>
      </w:pPr>
      <w:r w:rsidRPr="00DE5A6D">
        <w:rPr>
          <w:sz w:val="28"/>
          <w:szCs w:val="28"/>
        </w:rPr>
        <w:t xml:space="preserve">  float: </w:t>
      </w:r>
      <w:proofErr w:type="gramStart"/>
      <w:r w:rsidRPr="00DE5A6D">
        <w:rPr>
          <w:sz w:val="28"/>
          <w:szCs w:val="28"/>
        </w:rPr>
        <w:t>left;</w:t>
      </w:r>
      <w:proofErr w:type="gramEnd"/>
    </w:p>
    <w:p w14:paraId="6F909B5B" w14:textId="77777777" w:rsidR="00DE5A6D" w:rsidRPr="00DE5A6D" w:rsidRDefault="00DE5A6D" w:rsidP="00DE5A6D">
      <w:pPr>
        <w:spacing w:after="0"/>
        <w:rPr>
          <w:sz w:val="28"/>
          <w:szCs w:val="28"/>
        </w:rPr>
      </w:pPr>
      <w:r w:rsidRPr="00DE5A6D">
        <w:rPr>
          <w:sz w:val="28"/>
          <w:szCs w:val="28"/>
        </w:rPr>
        <w:t>  width: 20%; /* The width is 20%, by default */</w:t>
      </w:r>
    </w:p>
    <w:p w14:paraId="19A4DEC8" w14:textId="77777777" w:rsidR="00DE5A6D" w:rsidRPr="00DE5A6D" w:rsidRDefault="00DE5A6D" w:rsidP="00DE5A6D">
      <w:pPr>
        <w:spacing w:after="0"/>
        <w:rPr>
          <w:sz w:val="28"/>
          <w:szCs w:val="28"/>
        </w:rPr>
      </w:pPr>
      <w:r w:rsidRPr="00DE5A6D">
        <w:rPr>
          <w:sz w:val="28"/>
          <w:szCs w:val="28"/>
        </w:rPr>
        <w:t>}</w:t>
      </w:r>
    </w:p>
    <w:p w14:paraId="650367B6" w14:textId="77777777" w:rsidR="00DE5A6D" w:rsidRPr="00DE5A6D" w:rsidRDefault="00DE5A6D" w:rsidP="00DE5A6D">
      <w:pPr>
        <w:spacing w:after="0"/>
        <w:rPr>
          <w:sz w:val="28"/>
          <w:szCs w:val="28"/>
        </w:rPr>
      </w:pPr>
    </w:p>
    <w:p w14:paraId="4EAE8EC7" w14:textId="77777777" w:rsidR="00DE5A6D" w:rsidRPr="00DE5A6D" w:rsidRDefault="00DE5A6D" w:rsidP="00DE5A6D">
      <w:pPr>
        <w:spacing w:after="0"/>
        <w:rPr>
          <w:sz w:val="28"/>
          <w:szCs w:val="28"/>
        </w:rPr>
      </w:pPr>
      <w:r w:rsidRPr="00DE5A6D">
        <w:rPr>
          <w:sz w:val="28"/>
          <w:szCs w:val="28"/>
        </w:rPr>
        <w:t>/* Use a media query to add a break point at 800px: */</w:t>
      </w:r>
    </w:p>
    <w:p w14:paraId="19A84415" w14:textId="77777777" w:rsidR="00DE5A6D" w:rsidRPr="00DE5A6D" w:rsidRDefault="00DE5A6D" w:rsidP="00DE5A6D">
      <w:pPr>
        <w:spacing w:after="0"/>
        <w:rPr>
          <w:b/>
          <w:bCs/>
          <w:sz w:val="28"/>
          <w:szCs w:val="28"/>
        </w:rPr>
      </w:pPr>
      <w:r w:rsidRPr="00DE5A6D">
        <w:rPr>
          <w:b/>
          <w:bCs/>
          <w:sz w:val="28"/>
          <w:szCs w:val="28"/>
        </w:rPr>
        <w:t>@media screen and (max-width: 800px) {</w:t>
      </w:r>
    </w:p>
    <w:p w14:paraId="6748A0A9" w14:textId="77777777" w:rsidR="00DE5A6D" w:rsidRPr="00DE5A6D" w:rsidRDefault="00DE5A6D" w:rsidP="00DE5A6D">
      <w:pPr>
        <w:spacing w:after="0"/>
        <w:rPr>
          <w:b/>
          <w:bCs/>
          <w:sz w:val="28"/>
          <w:szCs w:val="28"/>
        </w:rPr>
      </w:pPr>
      <w:r w:rsidRPr="00DE5A6D">
        <w:rPr>
          <w:b/>
          <w:bCs/>
          <w:sz w:val="28"/>
          <w:szCs w:val="28"/>
        </w:rPr>
        <w:lastRenderedPageBreak/>
        <w:t xml:space="preserve">  </w:t>
      </w:r>
      <w:proofErr w:type="gramStart"/>
      <w:r w:rsidRPr="00DE5A6D">
        <w:rPr>
          <w:b/>
          <w:bCs/>
          <w:sz w:val="28"/>
          <w:szCs w:val="28"/>
        </w:rPr>
        <w:t>.left, .main, .right</w:t>
      </w:r>
      <w:proofErr w:type="gramEnd"/>
      <w:r w:rsidRPr="00DE5A6D">
        <w:rPr>
          <w:b/>
          <w:bCs/>
          <w:sz w:val="28"/>
          <w:szCs w:val="28"/>
        </w:rPr>
        <w:t xml:space="preserve"> {</w:t>
      </w:r>
    </w:p>
    <w:p w14:paraId="684854B9" w14:textId="77777777" w:rsidR="00DE5A6D" w:rsidRPr="00DE5A6D" w:rsidRDefault="00DE5A6D" w:rsidP="00DE5A6D">
      <w:pPr>
        <w:spacing w:after="0"/>
        <w:rPr>
          <w:sz w:val="28"/>
          <w:szCs w:val="28"/>
        </w:rPr>
      </w:pPr>
      <w:r w:rsidRPr="00DE5A6D">
        <w:rPr>
          <w:b/>
          <w:bCs/>
          <w:sz w:val="28"/>
          <w:szCs w:val="28"/>
        </w:rPr>
        <w:t>    width: 100%;</w:t>
      </w:r>
      <w:r w:rsidRPr="00DE5A6D">
        <w:rPr>
          <w:sz w:val="28"/>
          <w:szCs w:val="28"/>
        </w:rPr>
        <w:t xml:space="preserve"> /* The width is 100%, when the viewport is 800px or smaller */</w:t>
      </w:r>
    </w:p>
    <w:p w14:paraId="39E73B89" w14:textId="77777777" w:rsidR="00DE5A6D" w:rsidRPr="00DE5A6D" w:rsidRDefault="00DE5A6D" w:rsidP="00DE5A6D">
      <w:pPr>
        <w:spacing w:after="0"/>
        <w:rPr>
          <w:sz w:val="28"/>
          <w:szCs w:val="28"/>
        </w:rPr>
      </w:pPr>
      <w:r w:rsidRPr="00DE5A6D">
        <w:rPr>
          <w:sz w:val="28"/>
          <w:szCs w:val="28"/>
        </w:rPr>
        <w:t>  }</w:t>
      </w:r>
    </w:p>
    <w:p w14:paraId="76E3DA0C" w14:textId="77777777" w:rsidR="00DE5A6D" w:rsidRPr="00DE5A6D" w:rsidRDefault="00DE5A6D" w:rsidP="00DE5A6D">
      <w:pPr>
        <w:spacing w:after="0"/>
        <w:rPr>
          <w:sz w:val="28"/>
          <w:szCs w:val="28"/>
        </w:rPr>
      </w:pPr>
      <w:r w:rsidRPr="00DE5A6D">
        <w:rPr>
          <w:sz w:val="28"/>
          <w:szCs w:val="28"/>
        </w:rPr>
        <w:t>}</w:t>
      </w:r>
    </w:p>
    <w:p w14:paraId="1E30F20D" w14:textId="77777777" w:rsidR="00DE5A6D" w:rsidRPr="00DE5A6D" w:rsidRDefault="00DE5A6D" w:rsidP="00DE5A6D">
      <w:pPr>
        <w:spacing w:after="0"/>
        <w:rPr>
          <w:sz w:val="28"/>
          <w:szCs w:val="28"/>
        </w:rPr>
      </w:pPr>
      <w:r w:rsidRPr="00DE5A6D">
        <w:rPr>
          <w:sz w:val="28"/>
          <w:szCs w:val="28"/>
        </w:rPr>
        <w:t>&lt;/style&gt;</w:t>
      </w:r>
    </w:p>
    <w:p w14:paraId="56C2A195" w14:textId="77777777" w:rsidR="00DE5A6D" w:rsidRPr="00DE5A6D" w:rsidRDefault="00DE5A6D" w:rsidP="00DE5A6D">
      <w:pPr>
        <w:spacing w:after="0"/>
        <w:rPr>
          <w:sz w:val="28"/>
          <w:szCs w:val="28"/>
        </w:rPr>
      </w:pPr>
      <w:r w:rsidRPr="00DE5A6D">
        <w:rPr>
          <w:sz w:val="28"/>
          <w:szCs w:val="28"/>
        </w:rPr>
        <w:t>&lt;/head&gt;</w:t>
      </w:r>
    </w:p>
    <w:p w14:paraId="03BDA833" w14:textId="77777777" w:rsidR="00DE5A6D" w:rsidRPr="00DE5A6D" w:rsidRDefault="00DE5A6D" w:rsidP="00DE5A6D">
      <w:pPr>
        <w:spacing w:after="0"/>
        <w:rPr>
          <w:sz w:val="28"/>
          <w:szCs w:val="28"/>
        </w:rPr>
      </w:pPr>
      <w:r w:rsidRPr="00DE5A6D">
        <w:rPr>
          <w:sz w:val="28"/>
          <w:szCs w:val="28"/>
        </w:rPr>
        <w:t>&lt;body&gt;</w:t>
      </w:r>
    </w:p>
    <w:p w14:paraId="1DEA628E" w14:textId="77777777" w:rsidR="00DE5A6D" w:rsidRPr="00DE5A6D" w:rsidRDefault="00DE5A6D" w:rsidP="00DE5A6D">
      <w:pPr>
        <w:spacing w:after="0"/>
        <w:rPr>
          <w:sz w:val="28"/>
          <w:szCs w:val="28"/>
        </w:rPr>
      </w:pPr>
    </w:p>
    <w:p w14:paraId="43D393A3" w14:textId="77777777" w:rsidR="00DE5A6D" w:rsidRPr="00DE5A6D" w:rsidRDefault="00DE5A6D" w:rsidP="00DE5A6D">
      <w:pPr>
        <w:spacing w:after="0"/>
        <w:rPr>
          <w:sz w:val="28"/>
          <w:szCs w:val="28"/>
        </w:rPr>
      </w:pPr>
      <w:r w:rsidRPr="00DE5A6D">
        <w:rPr>
          <w:sz w:val="28"/>
          <w:szCs w:val="28"/>
        </w:rPr>
        <w:t>&lt;h2&gt;Media Queries&lt;/h2&gt;</w:t>
      </w:r>
    </w:p>
    <w:p w14:paraId="26D3BAF2" w14:textId="77777777" w:rsidR="00DE5A6D" w:rsidRPr="00DE5A6D" w:rsidRDefault="00DE5A6D" w:rsidP="00DE5A6D">
      <w:pPr>
        <w:spacing w:after="0"/>
        <w:rPr>
          <w:sz w:val="28"/>
          <w:szCs w:val="28"/>
        </w:rPr>
      </w:pPr>
      <w:r w:rsidRPr="00DE5A6D">
        <w:rPr>
          <w:sz w:val="28"/>
          <w:szCs w:val="28"/>
        </w:rPr>
        <w:t xml:space="preserve">&lt;p&gt;Resize the browser </w:t>
      </w:r>
      <w:proofErr w:type="gramStart"/>
      <w:r w:rsidRPr="00DE5A6D">
        <w:rPr>
          <w:sz w:val="28"/>
          <w:szCs w:val="28"/>
        </w:rPr>
        <w:t>window.&lt;</w:t>
      </w:r>
      <w:proofErr w:type="gramEnd"/>
      <w:r w:rsidRPr="00DE5A6D">
        <w:rPr>
          <w:sz w:val="28"/>
          <w:szCs w:val="28"/>
        </w:rPr>
        <w:t>/p&gt;</w:t>
      </w:r>
    </w:p>
    <w:p w14:paraId="23B78A84" w14:textId="77777777" w:rsidR="00DE5A6D" w:rsidRPr="00DE5A6D" w:rsidRDefault="00DE5A6D" w:rsidP="00DE5A6D">
      <w:pPr>
        <w:spacing w:after="0"/>
        <w:rPr>
          <w:sz w:val="28"/>
          <w:szCs w:val="28"/>
        </w:rPr>
      </w:pPr>
    </w:p>
    <w:p w14:paraId="5349B10F" w14:textId="77777777" w:rsidR="00DE5A6D" w:rsidRPr="00DE5A6D" w:rsidRDefault="00DE5A6D" w:rsidP="00DE5A6D">
      <w:pPr>
        <w:spacing w:after="0"/>
        <w:rPr>
          <w:sz w:val="28"/>
          <w:szCs w:val="28"/>
        </w:rPr>
      </w:pPr>
      <w:r w:rsidRPr="00DE5A6D">
        <w:rPr>
          <w:sz w:val="28"/>
          <w:szCs w:val="28"/>
        </w:rPr>
        <w:t xml:space="preserve">&lt;p&gt;Make sure you reach the breakpoint at 800px when resizing this </w:t>
      </w:r>
      <w:proofErr w:type="gramStart"/>
      <w:r w:rsidRPr="00DE5A6D">
        <w:rPr>
          <w:sz w:val="28"/>
          <w:szCs w:val="28"/>
        </w:rPr>
        <w:t>frame.&lt;</w:t>
      </w:r>
      <w:proofErr w:type="gramEnd"/>
      <w:r w:rsidRPr="00DE5A6D">
        <w:rPr>
          <w:sz w:val="28"/>
          <w:szCs w:val="28"/>
        </w:rPr>
        <w:t>/p&gt;</w:t>
      </w:r>
    </w:p>
    <w:p w14:paraId="4D1A74C0" w14:textId="77777777" w:rsidR="00DE5A6D" w:rsidRPr="00DE5A6D" w:rsidRDefault="00DE5A6D" w:rsidP="00DE5A6D">
      <w:pPr>
        <w:spacing w:after="0"/>
        <w:rPr>
          <w:sz w:val="28"/>
          <w:szCs w:val="28"/>
        </w:rPr>
      </w:pPr>
    </w:p>
    <w:p w14:paraId="0AFDBD99" w14:textId="77777777" w:rsidR="00DE5A6D" w:rsidRPr="00DE5A6D" w:rsidRDefault="00DE5A6D" w:rsidP="00DE5A6D">
      <w:pPr>
        <w:spacing w:after="0"/>
        <w:rPr>
          <w:sz w:val="28"/>
          <w:szCs w:val="28"/>
        </w:rPr>
      </w:pPr>
      <w:r w:rsidRPr="00DE5A6D">
        <w:rPr>
          <w:sz w:val="28"/>
          <w:szCs w:val="28"/>
        </w:rPr>
        <w:t>&lt;div class="left"&gt;</w:t>
      </w:r>
    </w:p>
    <w:p w14:paraId="435F53E0" w14:textId="77777777" w:rsidR="00DE5A6D" w:rsidRPr="00DE5A6D" w:rsidRDefault="00DE5A6D" w:rsidP="00DE5A6D">
      <w:pPr>
        <w:spacing w:after="0"/>
        <w:rPr>
          <w:sz w:val="28"/>
          <w:szCs w:val="28"/>
        </w:rPr>
      </w:pPr>
      <w:r w:rsidRPr="00DE5A6D">
        <w:rPr>
          <w:sz w:val="28"/>
          <w:szCs w:val="28"/>
        </w:rPr>
        <w:t>  &lt;p&gt;Left Menu&lt;/p&gt;</w:t>
      </w:r>
    </w:p>
    <w:p w14:paraId="3B21822E" w14:textId="77777777" w:rsidR="00DE5A6D" w:rsidRPr="00DE5A6D" w:rsidRDefault="00DE5A6D" w:rsidP="00DE5A6D">
      <w:pPr>
        <w:spacing w:after="0"/>
        <w:rPr>
          <w:sz w:val="28"/>
          <w:szCs w:val="28"/>
        </w:rPr>
      </w:pPr>
      <w:r w:rsidRPr="00DE5A6D">
        <w:rPr>
          <w:sz w:val="28"/>
          <w:szCs w:val="28"/>
        </w:rPr>
        <w:t>&lt;/div&gt;</w:t>
      </w:r>
    </w:p>
    <w:p w14:paraId="0F8BF555" w14:textId="77777777" w:rsidR="00DE5A6D" w:rsidRPr="00DE5A6D" w:rsidRDefault="00DE5A6D" w:rsidP="00DE5A6D">
      <w:pPr>
        <w:spacing w:after="0"/>
        <w:rPr>
          <w:sz w:val="28"/>
          <w:szCs w:val="28"/>
        </w:rPr>
      </w:pPr>
    </w:p>
    <w:p w14:paraId="074F7076" w14:textId="77777777" w:rsidR="00DE5A6D" w:rsidRPr="00DE5A6D" w:rsidRDefault="00DE5A6D" w:rsidP="00DE5A6D">
      <w:pPr>
        <w:spacing w:after="0"/>
        <w:rPr>
          <w:sz w:val="28"/>
          <w:szCs w:val="28"/>
        </w:rPr>
      </w:pPr>
      <w:r w:rsidRPr="00DE5A6D">
        <w:rPr>
          <w:sz w:val="28"/>
          <w:szCs w:val="28"/>
        </w:rPr>
        <w:t>&lt;div class="main"&gt;</w:t>
      </w:r>
    </w:p>
    <w:p w14:paraId="0D9A0349" w14:textId="77777777" w:rsidR="00DE5A6D" w:rsidRPr="00DE5A6D" w:rsidRDefault="00DE5A6D" w:rsidP="00DE5A6D">
      <w:pPr>
        <w:spacing w:after="0"/>
        <w:rPr>
          <w:sz w:val="28"/>
          <w:szCs w:val="28"/>
        </w:rPr>
      </w:pPr>
      <w:r w:rsidRPr="00DE5A6D">
        <w:rPr>
          <w:sz w:val="28"/>
          <w:szCs w:val="28"/>
        </w:rPr>
        <w:t>  &lt;p&gt;Main Content&lt;/p&gt;</w:t>
      </w:r>
    </w:p>
    <w:p w14:paraId="687CC5A2" w14:textId="77777777" w:rsidR="00DE5A6D" w:rsidRPr="00DE5A6D" w:rsidRDefault="00DE5A6D" w:rsidP="00DE5A6D">
      <w:pPr>
        <w:spacing w:after="0"/>
        <w:rPr>
          <w:sz w:val="28"/>
          <w:szCs w:val="28"/>
        </w:rPr>
      </w:pPr>
      <w:r w:rsidRPr="00DE5A6D">
        <w:rPr>
          <w:sz w:val="28"/>
          <w:szCs w:val="28"/>
        </w:rPr>
        <w:t>&lt;/div&gt;</w:t>
      </w:r>
    </w:p>
    <w:p w14:paraId="15B6C7F2" w14:textId="77777777" w:rsidR="00DE5A6D" w:rsidRPr="00DE5A6D" w:rsidRDefault="00DE5A6D" w:rsidP="00DE5A6D">
      <w:pPr>
        <w:spacing w:after="0"/>
        <w:rPr>
          <w:sz w:val="28"/>
          <w:szCs w:val="28"/>
        </w:rPr>
      </w:pPr>
    </w:p>
    <w:p w14:paraId="20215E91" w14:textId="77777777" w:rsidR="00DE5A6D" w:rsidRPr="00DE5A6D" w:rsidRDefault="00DE5A6D" w:rsidP="00DE5A6D">
      <w:pPr>
        <w:spacing w:after="0"/>
        <w:rPr>
          <w:sz w:val="28"/>
          <w:szCs w:val="28"/>
        </w:rPr>
      </w:pPr>
      <w:r w:rsidRPr="00DE5A6D">
        <w:rPr>
          <w:sz w:val="28"/>
          <w:szCs w:val="28"/>
        </w:rPr>
        <w:t>&lt;div class="right"&gt;</w:t>
      </w:r>
    </w:p>
    <w:p w14:paraId="3B359760" w14:textId="77777777" w:rsidR="00DE5A6D" w:rsidRPr="00DE5A6D" w:rsidRDefault="00DE5A6D" w:rsidP="00DE5A6D">
      <w:pPr>
        <w:spacing w:after="0"/>
        <w:rPr>
          <w:sz w:val="28"/>
          <w:szCs w:val="28"/>
        </w:rPr>
      </w:pPr>
      <w:r w:rsidRPr="00DE5A6D">
        <w:rPr>
          <w:sz w:val="28"/>
          <w:szCs w:val="28"/>
        </w:rPr>
        <w:t>  &lt;p&gt;Right Content&lt;/p&gt;</w:t>
      </w:r>
    </w:p>
    <w:p w14:paraId="11FD0848" w14:textId="77777777" w:rsidR="00DE5A6D" w:rsidRPr="00DE5A6D" w:rsidRDefault="00DE5A6D" w:rsidP="00DE5A6D">
      <w:pPr>
        <w:spacing w:after="0"/>
        <w:rPr>
          <w:sz w:val="28"/>
          <w:szCs w:val="28"/>
        </w:rPr>
      </w:pPr>
      <w:r w:rsidRPr="00DE5A6D">
        <w:rPr>
          <w:sz w:val="28"/>
          <w:szCs w:val="28"/>
        </w:rPr>
        <w:t>&lt;/div&gt;</w:t>
      </w:r>
    </w:p>
    <w:p w14:paraId="333373CB" w14:textId="77777777" w:rsidR="00DE5A6D" w:rsidRPr="00DE5A6D" w:rsidRDefault="00DE5A6D" w:rsidP="00DE5A6D">
      <w:pPr>
        <w:spacing w:after="0"/>
        <w:rPr>
          <w:sz w:val="28"/>
          <w:szCs w:val="28"/>
        </w:rPr>
      </w:pPr>
    </w:p>
    <w:p w14:paraId="57EE1114" w14:textId="594716A5" w:rsidR="000923B0" w:rsidRDefault="00DE5A6D" w:rsidP="00DE5A6D">
      <w:pPr>
        <w:spacing w:after="0"/>
        <w:rPr>
          <w:sz w:val="28"/>
          <w:szCs w:val="28"/>
        </w:rPr>
      </w:pPr>
      <w:r w:rsidRPr="00DE5A6D">
        <w:rPr>
          <w:sz w:val="28"/>
          <w:szCs w:val="28"/>
        </w:rPr>
        <w:t>&lt;/body&gt;</w:t>
      </w:r>
    </w:p>
    <w:p w14:paraId="487F5E07" w14:textId="418C5771" w:rsidR="000923B0" w:rsidRDefault="000923B0" w:rsidP="004309AF">
      <w:pPr>
        <w:rPr>
          <w:sz w:val="28"/>
          <w:szCs w:val="28"/>
        </w:rPr>
      </w:pPr>
      <w:r>
        <w:rPr>
          <w:sz w:val="28"/>
          <w:szCs w:val="28"/>
        </w:rPr>
        <w:br w:type="page"/>
      </w:r>
    </w:p>
    <w:p w14:paraId="290AF21D" w14:textId="307701BC" w:rsidR="004309AF" w:rsidRDefault="004309AF">
      <w:pPr>
        <w:rPr>
          <w:sz w:val="28"/>
          <w:szCs w:val="28"/>
        </w:rPr>
      </w:pPr>
      <w:r>
        <w:rPr>
          <w:sz w:val="28"/>
          <w:szCs w:val="28"/>
        </w:rPr>
        <w:lastRenderedPageBreak/>
        <w:t xml:space="preserve">         </w:t>
      </w:r>
    </w:p>
    <w:p w14:paraId="26D9F54C" w14:textId="7253B15D" w:rsidR="00DE5A6D" w:rsidRPr="00DE5A6D" w:rsidRDefault="00DE5A6D" w:rsidP="00DE5A6D">
      <w:pPr>
        <w:spacing w:after="0"/>
        <w:rPr>
          <w:sz w:val="28"/>
          <w:szCs w:val="28"/>
        </w:rPr>
      </w:pPr>
    </w:p>
    <w:p w14:paraId="63122067" w14:textId="77777777" w:rsidR="00DE5A6D" w:rsidRPr="00DE5A6D" w:rsidRDefault="00DE5A6D" w:rsidP="00DE5A6D">
      <w:pPr>
        <w:spacing w:after="0"/>
        <w:rPr>
          <w:sz w:val="28"/>
          <w:szCs w:val="28"/>
        </w:rPr>
      </w:pPr>
      <w:r w:rsidRPr="00DE5A6D">
        <w:rPr>
          <w:sz w:val="28"/>
          <w:szCs w:val="28"/>
        </w:rPr>
        <w:t>&lt;/html&gt;</w:t>
      </w:r>
    </w:p>
    <w:p w14:paraId="1F9C059C" w14:textId="448A3E6E" w:rsidR="00971A70" w:rsidRDefault="00DE5A6D" w:rsidP="009047CE">
      <w:pPr>
        <w:spacing w:after="0"/>
        <w:rPr>
          <w:sz w:val="28"/>
          <w:szCs w:val="28"/>
        </w:rPr>
      </w:pPr>
      <w:proofErr w:type="gramStart"/>
      <w:r>
        <w:rPr>
          <w:sz w:val="28"/>
          <w:szCs w:val="28"/>
        </w:rPr>
        <w:t>Output :</w:t>
      </w:r>
      <w:proofErr w:type="gramEnd"/>
    </w:p>
    <w:p w14:paraId="16515FD3" w14:textId="608A4816" w:rsidR="00DE5A6D" w:rsidRDefault="00940E5D" w:rsidP="009047CE">
      <w:pPr>
        <w:spacing w:after="0"/>
        <w:rPr>
          <w:sz w:val="28"/>
          <w:szCs w:val="28"/>
        </w:rPr>
      </w:pPr>
      <w:r>
        <w:rPr>
          <w:noProof/>
          <w:sz w:val="28"/>
          <w:szCs w:val="28"/>
        </w:rPr>
        <mc:AlternateContent>
          <mc:Choice Requires="wps">
            <w:drawing>
              <wp:anchor distT="0" distB="0" distL="114300" distR="114300" simplePos="0" relativeHeight="251666432" behindDoc="0" locked="0" layoutInCell="1" allowOverlap="1" wp14:anchorId="3BF5385D" wp14:editId="40517B00">
                <wp:simplePos x="0" y="0"/>
                <wp:positionH relativeFrom="margin">
                  <wp:posOffset>-132080</wp:posOffset>
                </wp:positionH>
                <wp:positionV relativeFrom="paragraph">
                  <wp:posOffset>55245</wp:posOffset>
                </wp:positionV>
                <wp:extent cx="5821680" cy="4808220"/>
                <wp:effectExtent l="0" t="0" r="26670" b="11430"/>
                <wp:wrapNone/>
                <wp:docPr id="1017059668" name="Rectangle 11"/>
                <wp:cNvGraphicFramePr/>
                <a:graphic xmlns:a="http://schemas.openxmlformats.org/drawingml/2006/main">
                  <a:graphicData uri="http://schemas.microsoft.com/office/word/2010/wordprocessingShape">
                    <wps:wsp>
                      <wps:cNvSpPr/>
                      <wps:spPr>
                        <a:xfrm>
                          <a:off x="0" y="0"/>
                          <a:ext cx="5821680" cy="4808220"/>
                        </a:xfrm>
                        <a:prstGeom prst="rect">
                          <a:avLst/>
                        </a:prstGeom>
                        <a:blipFill dpi="0" rotWithShape="1">
                          <a:blip r:embed="rId3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txbx>
                        <w:txbxContent>
                          <w:p w14:paraId="47A01891" w14:textId="77777777" w:rsidR="00940E5D" w:rsidRDefault="00940E5D" w:rsidP="00940E5D">
                            <w:pPr>
                              <w:jc w:val="center"/>
                            </w:pPr>
                          </w:p>
                          <w:p w14:paraId="7DD9991D" w14:textId="77777777" w:rsidR="00940E5D" w:rsidRDefault="00940E5D" w:rsidP="00940E5D">
                            <w:pPr>
                              <w:jc w:val="center"/>
                            </w:pPr>
                          </w:p>
                          <w:p w14:paraId="50A7CD5E" w14:textId="77777777" w:rsidR="00940E5D" w:rsidRDefault="00940E5D" w:rsidP="00940E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F5385D" id="Rectangle 11" o:spid="_x0000_s1026" style="position:absolute;margin-left:-10.4pt;margin-top:4.35pt;width:458.4pt;height:378.6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" strokecolor="#030e13 [484]" strokeweight="1.5pt">
                <v:fill r:id="rId35" o:title="" recolor="t" rotate="t" type="frame"/>
                <v:textbox>
                  <w:txbxContent>
                    <w:p w14:paraId="47A01891" w14:textId="77777777" w:rsidR="00940E5D" w:rsidRDefault="00940E5D" w:rsidP="00940E5D">
                      <w:pPr>
                        <w:jc w:val="center"/>
                      </w:pPr>
                    </w:p>
                    <w:p w14:paraId="7DD9991D" w14:textId="77777777" w:rsidR="00940E5D" w:rsidRDefault="00940E5D" w:rsidP="00940E5D">
                      <w:pPr>
                        <w:jc w:val="center"/>
                      </w:pPr>
                    </w:p>
                    <w:p w14:paraId="50A7CD5E" w14:textId="77777777" w:rsidR="00940E5D" w:rsidRDefault="00940E5D" w:rsidP="00940E5D">
                      <w:pPr>
                        <w:jc w:val="center"/>
                      </w:pPr>
                    </w:p>
                  </w:txbxContent>
                </v:textbox>
                <w10:wrap anchorx="margin"/>
              </v:rect>
            </w:pict>
          </mc:Fallback>
        </mc:AlternateContent>
      </w:r>
    </w:p>
    <w:p w14:paraId="485BCF0C" w14:textId="37367AE7" w:rsidR="00DE5A6D" w:rsidRDefault="00D07D86" w:rsidP="009047CE">
      <w:pPr>
        <w:spacing w:after="0"/>
        <w:rPr>
          <w:sz w:val="28"/>
          <w:szCs w:val="28"/>
        </w:rPr>
      </w:pPr>
      <w:r>
        <w:rPr>
          <w:sz w:val="28"/>
          <w:szCs w:val="28"/>
        </w:rPr>
        <w:t xml:space="preserve">    </w:t>
      </w:r>
    </w:p>
    <w:p w14:paraId="1BBC6DC0" w14:textId="77777777" w:rsidR="00D07D86" w:rsidRDefault="00D07D86" w:rsidP="009047CE">
      <w:pPr>
        <w:spacing w:after="0"/>
        <w:rPr>
          <w:sz w:val="28"/>
          <w:szCs w:val="28"/>
        </w:rPr>
      </w:pPr>
    </w:p>
    <w:p w14:paraId="59C31301" w14:textId="77777777" w:rsidR="00D07D86" w:rsidRDefault="00D07D86" w:rsidP="009047CE">
      <w:pPr>
        <w:spacing w:after="0"/>
        <w:rPr>
          <w:sz w:val="28"/>
          <w:szCs w:val="28"/>
        </w:rPr>
      </w:pPr>
    </w:p>
    <w:p w14:paraId="0C823F16" w14:textId="77777777" w:rsidR="00D07D86" w:rsidRDefault="00D07D86" w:rsidP="009047CE">
      <w:pPr>
        <w:spacing w:after="0"/>
        <w:rPr>
          <w:sz w:val="28"/>
          <w:szCs w:val="28"/>
        </w:rPr>
      </w:pPr>
    </w:p>
    <w:p w14:paraId="4DA86F15" w14:textId="77777777" w:rsidR="00D07D86" w:rsidRDefault="00D07D86" w:rsidP="009047CE">
      <w:pPr>
        <w:spacing w:after="0"/>
        <w:rPr>
          <w:sz w:val="28"/>
          <w:szCs w:val="28"/>
        </w:rPr>
      </w:pPr>
    </w:p>
    <w:p w14:paraId="736ADDBB" w14:textId="77777777" w:rsidR="00D07D86" w:rsidRDefault="00D07D86" w:rsidP="009047CE">
      <w:pPr>
        <w:spacing w:after="0"/>
        <w:rPr>
          <w:sz w:val="28"/>
          <w:szCs w:val="28"/>
        </w:rPr>
      </w:pPr>
    </w:p>
    <w:p w14:paraId="733EEDE1" w14:textId="77777777" w:rsidR="00D07D86" w:rsidRDefault="00D07D86" w:rsidP="009047CE">
      <w:pPr>
        <w:spacing w:after="0"/>
        <w:rPr>
          <w:sz w:val="28"/>
          <w:szCs w:val="28"/>
        </w:rPr>
      </w:pPr>
    </w:p>
    <w:p w14:paraId="2B47C6D2" w14:textId="77777777" w:rsidR="00D07D86" w:rsidRDefault="00D07D86" w:rsidP="009047CE">
      <w:pPr>
        <w:spacing w:after="0"/>
        <w:rPr>
          <w:sz w:val="28"/>
          <w:szCs w:val="28"/>
        </w:rPr>
      </w:pPr>
    </w:p>
    <w:p w14:paraId="3BC9DE3F" w14:textId="77777777" w:rsidR="00D07D86" w:rsidRDefault="00D07D86" w:rsidP="009047CE">
      <w:pPr>
        <w:spacing w:after="0"/>
        <w:rPr>
          <w:sz w:val="28"/>
          <w:szCs w:val="28"/>
        </w:rPr>
      </w:pPr>
    </w:p>
    <w:p w14:paraId="5BA33843" w14:textId="77777777" w:rsidR="00D07D86" w:rsidRDefault="00D07D86" w:rsidP="009047CE">
      <w:pPr>
        <w:spacing w:after="0"/>
        <w:rPr>
          <w:sz w:val="28"/>
          <w:szCs w:val="28"/>
        </w:rPr>
      </w:pPr>
    </w:p>
    <w:p w14:paraId="145C7B25" w14:textId="77777777" w:rsidR="00D07D86" w:rsidRDefault="00D07D86" w:rsidP="009047CE">
      <w:pPr>
        <w:spacing w:after="0"/>
        <w:rPr>
          <w:sz w:val="28"/>
          <w:szCs w:val="28"/>
        </w:rPr>
      </w:pPr>
    </w:p>
    <w:p w14:paraId="2E47E3DB" w14:textId="77777777" w:rsidR="00D07D86" w:rsidRDefault="00D07D86" w:rsidP="009047CE">
      <w:pPr>
        <w:spacing w:after="0"/>
        <w:rPr>
          <w:sz w:val="28"/>
          <w:szCs w:val="28"/>
        </w:rPr>
      </w:pPr>
    </w:p>
    <w:p w14:paraId="0532165B" w14:textId="77777777" w:rsidR="00D07D86" w:rsidRDefault="00D07D86" w:rsidP="009047CE">
      <w:pPr>
        <w:spacing w:after="0"/>
        <w:rPr>
          <w:sz w:val="28"/>
          <w:szCs w:val="28"/>
        </w:rPr>
      </w:pPr>
    </w:p>
    <w:p w14:paraId="548F22DF" w14:textId="77777777" w:rsidR="00D07D86" w:rsidRDefault="00D07D86" w:rsidP="009047CE">
      <w:pPr>
        <w:spacing w:after="0"/>
        <w:rPr>
          <w:sz w:val="28"/>
          <w:szCs w:val="28"/>
        </w:rPr>
      </w:pPr>
    </w:p>
    <w:p w14:paraId="4A6FC1C2" w14:textId="77777777" w:rsidR="00D07D86" w:rsidRDefault="00D07D86" w:rsidP="009047CE">
      <w:pPr>
        <w:spacing w:after="0"/>
        <w:rPr>
          <w:sz w:val="28"/>
          <w:szCs w:val="28"/>
        </w:rPr>
      </w:pPr>
    </w:p>
    <w:p w14:paraId="2765D9C5" w14:textId="77777777" w:rsidR="00D07D86" w:rsidRDefault="00D07D86" w:rsidP="009047CE">
      <w:pPr>
        <w:spacing w:after="0"/>
        <w:rPr>
          <w:sz w:val="28"/>
          <w:szCs w:val="28"/>
        </w:rPr>
      </w:pPr>
    </w:p>
    <w:p w14:paraId="45CB04E0" w14:textId="77777777" w:rsidR="00D07D86" w:rsidRDefault="00D07D86" w:rsidP="009047CE">
      <w:pPr>
        <w:spacing w:after="0"/>
        <w:rPr>
          <w:sz w:val="28"/>
          <w:szCs w:val="28"/>
        </w:rPr>
      </w:pPr>
    </w:p>
    <w:p w14:paraId="075C679B" w14:textId="77777777" w:rsidR="00D07D86" w:rsidRDefault="00D07D86" w:rsidP="009047CE">
      <w:pPr>
        <w:spacing w:after="0"/>
        <w:rPr>
          <w:sz w:val="28"/>
          <w:szCs w:val="28"/>
        </w:rPr>
      </w:pPr>
    </w:p>
    <w:p w14:paraId="273CCED4" w14:textId="77777777" w:rsidR="00D07D86" w:rsidRDefault="00D07D86" w:rsidP="009047CE">
      <w:pPr>
        <w:spacing w:after="0"/>
        <w:rPr>
          <w:sz w:val="28"/>
          <w:szCs w:val="28"/>
        </w:rPr>
      </w:pPr>
    </w:p>
    <w:p w14:paraId="7BD667D1" w14:textId="77777777" w:rsidR="00D07D86" w:rsidRDefault="00D07D86" w:rsidP="009047CE">
      <w:pPr>
        <w:spacing w:after="0"/>
        <w:rPr>
          <w:sz w:val="28"/>
          <w:szCs w:val="28"/>
        </w:rPr>
      </w:pPr>
    </w:p>
    <w:p w14:paraId="491BFE3C" w14:textId="77777777" w:rsidR="00D07D86" w:rsidRDefault="00D07D86" w:rsidP="009047CE">
      <w:pPr>
        <w:spacing w:after="0"/>
        <w:rPr>
          <w:sz w:val="28"/>
          <w:szCs w:val="28"/>
        </w:rPr>
      </w:pPr>
    </w:p>
    <w:p w14:paraId="3A8526CF" w14:textId="7400CCCC" w:rsidR="00D07D86" w:rsidRDefault="00BC2BF9" w:rsidP="009047CE">
      <w:pPr>
        <w:spacing w:after="0"/>
        <w:rPr>
          <w:sz w:val="28"/>
          <w:szCs w:val="28"/>
        </w:rPr>
      </w:pPr>
      <w:r>
        <w:rPr>
          <w:sz w:val="28"/>
          <w:szCs w:val="28"/>
        </w:rPr>
        <w:t xml:space="preserve">WEB </w:t>
      </w:r>
      <w:proofErr w:type="gramStart"/>
      <w:r>
        <w:rPr>
          <w:sz w:val="28"/>
          <w:szCs w:val="28"/>
        </w:rPr>
        <w:t>LAYOUTS :</w:t>
      </w:r>
      <w:proofErr w:type="gramEnd"/>
      <w:r>
        <w:rPr>
          <w:sz w:val="28"/>
          <w:szCs w:val="28"/>
        </w:rPr>
        <w:t xml:space="preserve"> </w:t>
      </w:r>
    </w:p>
    <w:p w14:paraId="13A90D3A" w14:textId="77777777" w:rsidR="00D07D86" w:rsidRDefault="00D07D86" w:rsidP="009047CE">
      <w:pPr>
        <w:spacing w:after="0"/>
        <w:rPr>
          <w:sz w:val="28"/>
          <w:szCs w:val="28"/>
        </w:rPr>
      </w:pPr>
    </w:p>
    <w:p w14:paraId="1007D60D" w14:textId="77777777" w:rsidR="00D07D86" w:rsidRDefault="00D07D86" w:rsidP="009047CE">
      <w:pPr>
        <w:spacing w:after="0"/>
        <w:rPr>
          <w:sz w:val="28"/>
          <w:szCs w:val="28"/>
        </w:rPr>
      </w:pPr>
    </w:p>
    <w:p w14:paraId="2796EE86" w14:textId="77777777" w:rsidR="00D07D86" w:rsidRDefault="00D07D86" w:rsidP="009047CE">
      <w:pPr>
        <w:spacing w:after="0"/>
        <w:rPr>
          <w:sz w:val="28"/>
          <w:szCs w:val="28"/>
        </w:rPr>
      </w:pPr>
    </w:p>
    <w:p w14:paraId="394DEEEF" w14:textId="4E59A331" w:rsidR="00AC6E09" w:rsidRDefault="00AC6E09" w:rsidP="009047CE">
      <w:pPr>
        <w:spacing w:after="0"/>
        <w:rPr>
          <w:sz w:val="28"/>
          <w:szCs w:val="28"/>
        </w:rPr>
      </w:pPr>
      <w:r>
        <w:rPr>
          <w:sz w:val="28"/>
          <w:szCs w:val="28"/>
        </w:rPr>
        <w:t xml:space="preserve">   </w:t>
      </w:r>
    </w:p>
    <w:p w14:paraId="501B4EAF" w14:textId="3D0B4716" w:rsidR="00D07D86" w:rsidRDefault="00D84B6F" w:rsidP="009047CE">
      <w:pPr>
        <w:spacing w:after="0"/>
        <w:rPr>
          <w:sz w:val="28"/>
          <w:szCs w:val="28"/>
        </w:rPr>
      </w:pPr>
      <w:r>
        <w:rPr>
          <w:noProof/>
          <w:sz w:val="28"/>
          <w:szCs w:val="28"/>
        </w:rPr>
        <w:lastRenderedPageBreak/>
        <mc:AlternateContent>
          <mc:Choice Requires="wps">
            <w:drawing>
              <wp:anchor distT="0" distB="0" distL="114300" distR="114300" simplePos="0" relativeHeight="251668480" behindDoc="0" locked="0" layoutInCell="1" allowOverlap="1" wp14:anchorId="14E3998B" wp14:editId="3380519E">
                <wp:simplePos x="0" y="0"/>
                <wp:positionH relativeFrom="column">
                  <wp:posOffset>601980</wp:posOffset>
                </wp:positionH>
                <wp:positionV relativeFrom="paragraph">
                  <wp:posOffset>5553075</wp:posOffset>
                </wp:positionV>
                <wp:extent cx="4655820" cy="3147060"/>
                <wp:effectExtent l="0" t="0" r="11430" b="15240"/>
                <wp:wrapNone/>
                <wp:docPr id="1807736712" name="Rectangle 13"/>
                <wp:cNvGraphicFramePr/>
                <a:graphic xmlns:a="http://schemas.openxmlformats.org/drawingml/2006/main">
                  <a:graphicData uri="http://schemas.microsoft.com/office/word/2010/wordprocessingShape">
                    <wps:wsp>
                      <wps:cNvSpPr/>
                      <wps:spPr>
                        <a:xfrm>
                          <a:off x="0" y="0"/>
                          <a:ext cx="4655820" cy="3147060"/>
                        </a:xfrm>
                        <a:prstGeom prst="rect">
                          <a:avLst/>
                        </a:prstGeom>
                        <a:blipFill dpi="0" rotWithShape="1">
                          <a:blip r:embed="rId3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96821" id="Rectangle 13" o:spid="_x0000_s1026" style="position:absolute;margin-left:47.4pt;margin-top:437.25pt;width:366.6pt;height:247.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" strokecolor="#030e13 [484]" strokeweight="1.5pt">
                <v:fill r:id="rId37" o:title="" recolor="t" rotate="t" type="frame"/>
              </v:rect>
            </w:pict>
          </mc:Fallback>
        </mc:AlternateContent>
      </w:r>
      <w:r w:rsidR="00D07D86">
        <w:rPr>
          <w:noProof/>
          <w:sz w:val="28"/>
          <w:szCs w:val="28"/>
        </w:rPr>
        <mc:AlternateContent>
          <mc:Choice Requires="wps">
            <w:drawing>
              <wp:anchor distT="0" distB="0" distL="114300" distR="114300" simplePos="0" relativeHeight="251667456" behindDoc="0" locked="0" layoutInCell="1" allowOverlap="1" wp14:anchorId="25774F8F" wp14:editId="26E89039">
                <wp:simplePos x="0" y="0"/>
                <wp:positionH relativeFrom="column">
                  <wp:posOffset>-655320</wp:posOffset>
                </wp:positionH>
                <wp:positionV relativeFrom="paragraph">
                  <wp:posOffset>-40005</wp:posOffset>
                </wp:positionV>
                <wp:extent cx="7018020" cy="5463540"/>
                <wp:effectExtent l="0" t="0" r="11430" b="22860"/>
                <wp:wrapNone/>
                <wp:docPr id="1671192904" name="Rectangle 12"/>
                <wp:cNvGraphicFramePr/>
                <a:graphic xmlns:a="http://schemas.openxmlformats.org/drawingml/2006/main">
                  <a:graphicData uri="http://schemas.microsoft.com/office/word/2010/wordprocessingShape">
                    <wps:wsp>
                      <wps:cNvSpPr/>
                      <wps:spPr>
                        <a:xfrm>
                          <a:off x="0" y="0"/>
                          <a:ext cx="7018020" cy="5463540"/>
                        </a:xfrm>
                        <a:prstGeom prst="rect">
                          <a:avLst/>
                        </a:prstGeom>
                        <a:blipFill dpi="0" rotWithShape="1">
                          <a:blip r:embed="rId3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9595E" id="Rectangle 12" o:spid="_x0000_s1026" style="position:absolute;margin-left:-51.6pt;margin-top:-3.15pt;width:552.6pt;height:43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" strokecolor="#030e13 [484]" strokeweight="1.5pt">
                <v:fill r:id="rId39" o:title="" recolor="t" rotate="t" type="frame"/>
              </v:rect>
            </w:pict>
          </mc:Fallback>
        </mc:AlternateContent>
      </w:r>
      <w:r w:rsidR="00D640A0">
        <w:rPr>
          <w:sz w:val="28"/>
          <w:szCs w:val="28"/>
        </w:rPr>
        <w:t xml:space="preserve">   </w:t>
      </w:r>
    </w:p>
    <w:p w14:paraId="0DB4653D" w14:textId="77777777" w:rsidR="00D640A0" w:rsidRDefault="00D640A0" w:rsidP="009047CE">
      <w:pPr>
        <w:spacing w:after="0"/>
        <w:rPr>
          <w:sz w:val="28"/>
          <w:szCs w:val="28"/>
        </w:rPr>
      </w:pPr>
    </w:p>
    <w:p w14:paraId="7CA5A1B6" w14:textId="77777777" w:rsidR="00D640A0" w:rsidRDefault="00D640A0" w:rsidP="009047CE">
      <w:pPr>
        <w:spacing w:after="0"/>
        <w:rPr>
          <w:sz w:val="28"/>
          <w:szCs w:val="28"/>
        </w:rPr>
      </w:pPr>
    </w:p>
    <w:p w14:paraId="3640C6F8" w14:textId="77777777" w:rsidR="00D640A0" w:rsidRDefault="00D640A0" w:rsidP="009047CE">
      <w:pPr>
        <w:spacing w:after="0"/>
        <w:rPr>
          <w:sz w:val="28"/>
          <w:szCs w:val="28"/>
        </w:rPr>
      </w:pPr>
    </w:p>
    <w:p w14:paraId="0EABE5EE" w14:textId="77777777" w:rsidR="00D640A0" w:rsidRDefault="00D640A0" w:rsidP="009047CE">
      <w:pPr>
        <w:spacing w:after="0"/>
        <w:rPr>
          <w:sz w:val="28"/>
          <w:szCs w:val="28"/>
        </w:rPr>
      </w:pPr>
    </w:p>
    <w:p w14:paraId="71D1DC45" w14:textId="77777777" w:rsidR="00D640A0" w:rsidRDefault="00D640A0" w:rsidP="009047CE">
      <w:pPr>
        <w:spacing w:after="0"/>
        <w:rPr>
          <w:sz w:val="28"/>
          <w:szCs w:val="28"/>
        </w:rPr>
      </w:pPr>
    </w:p>
    <w:p w14:paraId="59C78A28" w14:textId="77777777" w:rsidR="00D640A0" w:rsidRDefault="00D640A0" w:rsidP="009047CE">
      <w:pPr>
        <w:spacing w:after="0"/>
        <w:rPr>
          <w:sz w:val="28"/>
          <w:szCs w:val="28"/>
        </w:rPr>
      </w:pPr>
    </w:p>
    <w:p w14:paraId="05F4CD9F" w14:textId="77777777" w:rsidR="00D640A0" w:rsidRDefault="00D640A0" w:rsidP="009047CE">
      <w:pPr>
        <w:spacing w:after="0"/>
        <w:rPr>
          <w:sz w:val="28"/>
          <w:szCs w:val="28"/>
        </w:rPr>
      </w:pPr>
    </w:p>
    <w:p w14:paraId="3EDED6BD" w14:textId="77777777" w:rsidR="00D640A0" w:rsidRDefault="00D640A0" w:rsidP="009047CE">
      <w:pPr>
        <w:spacing w:after="0"/>
        <w:rPr>
          <w:sz w:val="28"/>
          <w:szCs w:val="28"/>
        </w:rPr>
      </w:pPr>
    </w:p>
    <w:p w14:paraId="1F12B360" w14:textId="77777777" w:rsidR="00D640A0" w:rsidRDefault="00D640A0" w:rsidP="009047CE">
      <w:pPr>
        <w:spacing w:after="0"/>
        <w:rPr>
          <w:sz w:val="28"/>
          <w:szCs w:val="28"/>
        </w:rPr>
      </w:pPr>
    </w:p>
    <w:p w14:paraId="3BA02522" w14:textId="77777777" w:rsidR="00D640A0" w:rsidRDefault="00D640A0" w:rsidP="009047CE">
      <w:pPr>
        <w:spacing w:after="0"/>
        <w:rPr>
          <w:sz w:val="28"/>
          <w:szCs w:val="28"/>
        </w:rPr>
      </w:pPr>
    </w:p>
    <w:p w14:paraId="40AA4AF3" w14:textId="77777777" w:rsidR="00D640A0" w:rsidRDefault="00D640A0" w:rsidP="009047CE">
      <w:pPr>
        <w:spacing w:after="0"/>
        <w:rPr>
          <w:sz w:val="28"/>
          <w:szCs w:val="28"/>
        </w:rPr>
      </w:pPr>
    </w:p>
    <w:p w14:paraId="7E9C1321" w14:textId="77777777" w:rsidR="00D640A0" w:rsidRDefault="00D640A0" w:rsidP="009047CE">
      <w:pPr>
        <w:spacing w:after="0"/>
        <w:rPr>
          <w:sz w:val="28"/>
          <w:szCs w:val="28"/>
        </w:rPr>
      </w:pPr>
    </w:p>
    <w:p w14:paraId="6A7B9A18" w14:textId="77777777" w:rsidR="00D640A0" w:rsidRDefault="00D640A0" w:rsidP="009047CE">
      <w:pPr>
        <w:spacing w:after="0"/>
        <w:rPr>
          <w:sz w:val="28"/>
          <w:szCs w:val="28"/>
        </w:rPr>
      </w:pPr>
    </w:p>
    <w:p w14:paraId="262C8C70" w14:textId="77777777" w:rsidR="00D640A0" w:rsidRDefault="00D640A0" w:rsidP="009047CE">
      <w:pPr>
        <w:spacing w:after="0"/>
        <w:rPr>
          <w:sz w:val="28"/>
          <w:szCs w:val="28"/>
        </w:rPr>
      </w:pPr>
    </w:p>
    <w:p w14:paraId="280DD7D5" w14:textId="77777777" w:rsidR="00D640A0" w:rsidRDefault="00D640A0" w:rsidP="009047CE">
      <w:pPr>
        <w:spacing w:after="0"/>
        <w:rPr>
          <w:sz w:val="28"/>
          <w:szCs w:val="28"/>
        </w:rPr>
      </w:pPr>
    </w:p>
    <w:p w14:paraId="3224420B" w14:textId="77777777" w:rsidR="00D640A0" w:rsidRDefault="00D640A0" w:rsidP="009047CE">
      <w:pPr>
        <w:spacing w:after="0"/>
        <w:rPr>
          <w:sz w:val="28"/>
          <w:szCs w:val="28"/>
        </w:rPr>
      </w:pPr>
    </w:p>
    <w:p w14:paraId="775D39D5" w14:textId="77777777" w:rsidR="00D640A0" w:rsidRDefault="00D640A0" w:rsidP="009047CE">
      <w:pPr>
        <w:spacing w:after="0"/>
        <w:rPr>
          <w:sz w:val="28"/>
          <w:szCs w:val="28"/>
        </w:rPr>
      </w:pPr>
    </w:p>
    <w:p w14:paraId="38975AB3" w14:textId="77777777" w:rsidR="00D640A0" w:rsidRDefault="00D640A0" w:rsidP="009047CE">
      <w:pPr>
        <w:spacing w:after="0"/>
        <w:rPr>
          <w:sz w:val="28"/>
          <w:szCs w:val="28"/>
        </w:rPr>
      </w:pPr>
    </w:p>
    <w:p w14:paraId="2E6FDBEF" w14:textId="77777777" w:rsidR="00D640A0" w:rsidRDefault="00D640A0" w:rsidP="009047CE">
      <w:pPr>
        <w:spacing w:after="0"/>
        <w:rPr>
          <w:sz w:val="28"/>
          <w:szCs w:val="28"/>
        </w:rPr>
      </w:pPr>
    </w:p>
    <w:p w14:paraId="22A6768C" w14:textId="77777777" w:rsidR="00D640A0" w:rsidRDefault="00D640A0" w:rsidP="009047CE">
      <w:pPr>
        <w:spacing w:after="0"/>
        <w:rPr>
          <w:sz w:val="28"/>
          <w:szCs w:val="28"/>
        </w:rPr>
      </w:pPr>
    </w:p>
    <w:p w14:paraId="1C089940" w14:textId="77777777" w:rsidR="00D640A0" w:rsidRDefault="00D640A0" w:rsidP="009047CE">
      <w:pPr>
        <w:spacing w:after="0"/>
        <w:rPr>
          <w:sz w:val="28"/>
          <w:szCs w:val="28"/>
        </w:rPr>
      </w:pPr>
    </w:p>
    <w:p w14:paraId="16A4794F" w14:textId="77777777" w:rsidR="00D640A0" w:rsidRDefault="00D640A0" w:rsidP="009047CE">
      <w:pPr>
        <w:spacing w:after="0"/>
        <w:rPr>
          <w:sz w:val="28"/>
          <w:szCs w:val="28"/>
        </w:rPr>
      </w:pPr>
    </w:p>
    <w:p w14:paraId="4896726F" w14:textId="77777777" w:rsidR="00D640A0" w:rsidRDefault="00D640A0" w:rsidP="009047CE">
      <w:pPr>
        <w:spacing w:after="0"/>
        <w:rPr>
          <w:sz w:val="28"/>
          <w:szCs w:val="28"/>
        </w:rPr>
      </w:pPr>
    </w:p>
    <w:p w14:paraId="74F05A1D" w14:textId="77777777" w:rsidR="00D640A0" w:rsidRDefault="00D640A0" w:rsidP="009047CE">
      <w:pPr>
        <w:spacing w:after="0"/>
        <w:rPr>
          <w:sz w:val="28"/>
          <w:szCs w:val="28"/>
        </w:rPr>
      </w:pPr>
    </w:p>
    <w:p w14:paraId="6CD144DA" w14:textId="77777777" w:rsidR="00D640A0" w:rsidRDefault="00D640A0" w:rsidP="009047CE">
      <w:pPr>
        <w:spacing w:after="0"/>
        <w:rPr>
          <w:sz w:val="28"/>
          <w:szCs w:val="28"/>
        </w:rPr>
      </w:pPr>
    </w:p>
    <w:p w14:paraId="6CE845C3" w14:textId="77777777" w:rsidR="00D640A0" w:rsidRDefault="00D640A0" w:rsidP="009047CE">
      <w:pPr>
        <w:spacing w:after="0"/>
        <w:rPr>
          <w:sz w:val="28"/>
          <w:szCs w:val="28"/>
        </w:rPr>
      </w:pPr>
    </w:p>
    <w:p w14:paraId="359D8028" w14:textId="77777777" w:rsidR="00D640A0" w:rsidRDefault="00D640A0" w:rsidP="009047CE">
      <w:pPr>
        <w:spacing w:after="0"/>
        <w:rPr>
          <w:sz w:val="28"/>
          <w:szCs w:val="28"/>
        </w:rPr>
      </w:pPr>
    </w:p>
    <w:p w14:paraId="1AF6BFAA" w14:textId="77777777" w:rsidR="00D640A0" w:rsidRDefault="00D640A0" w:rsidP="009047CE">
      <w:pPr>
        <w:spacing w:after="0"/>
        <w:rPr>
          <w:sz w:val="28"/>
          <w:szCs w:val="28"/>
        </w:rPr>
      </w:pPr>
    </w:p>
    <w:p w14:paraId="7B415561" w14:textId="77777777" w:rsidR="00D640A0" w:rsidRDefault="00D640A0" w:rsidP="009047CE">
      <w:pPr>
        <w:spacing w:after="0"/>
        <w:rPr>
          <w:sz w:val="28"/>
          <w:szCs w:val="28"/>
        </w:rPr>
      </w:pPr>
    </w:p>
    <w:p w14:paraId="75425CA9" w14:textId="77777777" w:rsidR="00D640A0" w:rsidRDefault="00D640A0" w:rsidP="009047CE">
      <w:pPr>
        <w:spacing w:after="0"/>
        <w:rPr>
          <w:sz w:val="28"/>
          <w:szCs w:val="28"/>
        </w:rPr>
      </w:pPr>
    </w:p>
    <w:p w14:paraId="596B594B" w14:textId="77777777" w:rsidR="00D640A0" w:rsidRDefault="00D640A0" w:rsidP="009047CE">
      <w:pPr>
        <w:spacing w:after="0"/>
        <w:rPr>
          <w:sz w:val="28"/>
          <w:szCs w:val="28"/>
        </w:rPr>
      </w:pPr>
    </w:p>
    <w:p w14:paraId="70E80AD6" w14:textId="02AEFB05" w:rsidR="00D640A0" w:rsidRDefault="00731831" w:rsidP="009047CE">
      <w:pPr>
        <w:spacing w:after="0"/>
        <w:rPr>
          <w:sz w:val="28"/>
          <w:szCs w:val="28"/>
        </w:rPr>
      </w:pPr>
      <w:r>
        <w:rPr>
          <w:sz w:val="28"/>
          <w:szCs w:val="28"/>
        </w:rPr>
        <w:lastRenderedPageBreak/>
        <w:t xml:space="preserve">SEMANTIC </w:t>
      </w:r>
      <w:proofErr w:type="gramStart"/>
      <w:r>
        <w:rPr>
          <w:sz w:val="28"/>
          <w:szCs w:val="28"/>
        </w:rPr>
        <w:t>TAGS :</w:t>
      </w:r>
      <w:proofErr w:type="gramEnd"/>
      <w:r>
        <w:rPr>
          <w:sz w:val="28"/>
          <w:szCs w:val="28"/>
        </w:rPr>
        <w:t xml:space="preserve"> </w:t>
      </w:r>
    </w:p>
    <w:p w14:paraId="184678CA" w14:textId="200B924C" w:rsidR="00EA0C5F" w:rsidRDefault="00EA0C5F" w:rsidP="009047CE">
      <w:pPr>
        <w:spacing w:after="0"/>
        <w:rPr>
          <w:sz w:val="28"/>
          <w:szCs w:val="28"/>
        </w:rPr>
      </w:pPr>
      <w:r>
        <w:rPr>
          <w:sz w:val="28"/>
          <w:szCs w:val="28"/>
        </w:rPr>
        <w:t>CODE</w:t>
      </w:r>
      <w:r w:rsidR="00EB33F9">
        <w:rPr>
          <w:sz w:val="28"/>
          <w:szCs w:val="28"/>
        </w:rPr>
        <w:t>:</w:t>
      </w:r>
    </w:p>
    <w:p w14:paraId="635B91B3" w14:textId="77777777" w:rsidR="00EB33F9" w:rsidRPr="00EB33F9" w:rsidRDefault="00EB33F9" w:rsidP="00EB33F9">
      <w:pPr>
        <w:spacing w:after="0"/>
        <w:rPr>
          <w:sz w:val="28"/>
          <w:szCs w:val="28"/>
        </w:rPr>
      </w:pPr>
      <w:r w:rsidRPr="00EB33F9">
        <w:rPr>
          <w:sz w:val="28"/>
          <w:szCs w:val="28"/>
        </w:rPr>
        <w:t>&lt;!DOCTYPE html&gt;</w:t>
      </w:r>
    </w:p>
    <w:p w14:paraId="4AF17896" w14:textId="77777777" w:rsidR="00EB33F9" w:rsidRPr="00EB33F9" w:rsidRDefault="00EB33F9" w:rsidP="00EB33F9">
      <w:pPr>
        <w:spacing w:after="0"/>
        <w:rPr>
          <w:sz w:val="28"/>
          <w:szCs w:val="28"/>
        </w:rPr>
      </w:pPr>
      <w:r w:rsidRPr="00EB33F9">
        <w:rPr>
          <w:sz w:val="28"/>
          <w:szCs w:val="28"/>
        </w:rPr>
        <w:t>&lt;html&gt;</w:t>
      </w:r>
    </w:p>
    <w:p w14:paraId="2CABF64C" w14:textId="77777777" w:rsidR="00EB33F9" w:rsidRPr="00EB33F9" w:rsidRDefault="00EB33F9" w:rsidP="00EB33F9">
      <w:pPr>
        <w:spacing w:after="0"/>
        <w:rPr>
          <w:sz w:val="28"/>
          <w:szCs w:val="28"/>
        </w:rPr>
      </w:pPr>
      <w:r w:rsidRPr="00EB33F9">
        <w:rPr>
          <w:sz w:val="28"/>
          <w:szCs w:val="28"/>
        </w:rPr>
        <w:t>&lt;head&gt;</w:t>
      </w:r>
    </w:p>
    <w:p w14:paraId="5C149959" w14:textId="77777777" w:rsidR="00EB33F9" w:rsidRPr="00EB33F9" w:rsidRDefault="00EB33F9" w:rsidP="00EB33F9">
      <w:pPr>
        <w:spacing w:after="0"/>
        <w:rPr>
          <w:sz w:val="28"/>
          <w:szCs w:val="28"/>
        </w:rPr>
      </w:pPr>
      <w:r w:rsidRPr="00EB33F9">
        <w:rPr>
          <w:sz w:val="28"/>
          <w:szCs w:val="28"/>
        </w:rPr>
        <w:t>&lt;style&gt;</w:t>
      </w:r>
    </w:p>
    <w:p w14:paraId="1D4BE013" w14:textId="77777777" w:rsidR="00EB33F9" w:rsidRPr="00EB33F9" w:rsidRDefault="00EB33F9" w:rsidP="00EB33F9">
      <w:pPr>
        <w:spacing w:after="0"/>
        <w:rPr>
          <w:sz w:val="28"/>
          <w:szCs w:val="28"/>
        </w:rPr>
      </w:pPr>
      <w:r w:rsidRPr="00EB33F9">
        <w:rPr>
          <w:sz w:val="28"/>
          <w:szCs w:val="28"/>
        </w:rPr>
        <w:t>aside {</w:t>
      </w:r>
    </w:p>
    <w:p w14:paraId="02DFEC3B" w14:textId="77777777" w:rsidR="00EB33F9" w:rsidRPr="00EB33F9" w:rsidRDefault="00EB33F9" w:rsidP="00EB33F9">
      <w:pPr>
        <w:spacing w:after="0"/>
        <w:rPr>
          <w:sz w:val="28"/>
          <w:szCs w:val="28"/>
        </w:rPr>
      </w:pPr>
      <w:r w:rsidRPr="00EB33F9">
        <w:rPr>
          <w:sz w:val="28"/>
          <w:szCs w:val="28"/>
        </w:rPr>
        <w:t xml:space="preserve">  width: </w:t>
      </w:r>
      <w:proofErr w:type="gramStart"/>
      <w:r w:rsidRPr="00EB33F9">
        <w:rPr>
          <w:sz w:val="28"/>
          <w:szCs w:val="28"/>
        </w:rPr>
        <w:t>30%;</w:t>
      </w:r>
      <w:proofErr w:type="gramEnd"/>
    </w:p>
    <w:p w14:paraId="6376572B" w14:textId="77777777" w:rsidR="00EB33F9" w:rsidRPr="00EB33F9" w:rsidRDefault="00EB33F9" w:rsidP="00EB33F9">
      <w:pPr>
        <w:spacing w:after="0"/>
        <w:rPr>
          <w:sz w:val="28"/>
          <w:szCs w:val="28"/>
        </w:rPr>
      </w:pPr>
      <w:r w:rsidRPr="00EB33F9">
        <w:rPr>
          <w:sz w:val="28"/>
          <w:szCs w:val="28"/>
        </w:rPr>
        <w:t xml:space="preserve">  padding-left: </w:t>
      </w:r>
      <w:proofErr w:type="gramStart"/>
      <w:r w:rsidRPr="00EB33F9">
        <w:rPr>
          <w:sz w:val="28"/>
          <w:szCs w:val="28"/>
        </w:rPr>
        <w:t>15px;</w:t>
      </w:r>
      <w:proofErr w:type="gramEnd"/>
    </w:p>
    <w:p w14:paraId="4DFAEE41" w14:textId="77777777" w:rsidR="00EB33F9" w:rsidRPr="00EB33F9" w:rsidRDefault="00EB33F9" w:rsidP="00EB33F9">
      <w:pPr>
        <w:spacing w:after="0"/>
        <w:rPr>
          <w:sz w:val="28"/>
          <w:szCs w:val="28"/>
        </w:rPr>
      </w:pPr>
      <w:r w:rsidRPr="00EB33F9">
        <w:rPr>
          <w:sz w:val="28"/>
          <w:szCs w:val="28"/>
        </w:rPr>
        <w:t xml:space="preserve">  margin-left: </w:t>
      </w:r>
      <w:proofErr w:type="gramStart"/>
      <w:r w:rsidRPr="00EB33F9">
        <w:rPr>
          <w:sz w:val="28"/>
          <w:szCs w:val="28"/>
        </w:rPr>
        <w:t>15px;</w:t>
      </w:r>
      <w:proofErr w:type="gramEnd"/>
    </w:p>
    <w:p w14:paraId="2E931818" w14:textId="77777777" w:rsidR="00EB33F9" w:rsidRPr="00EB33F9" w:rsidRDefault="00EB33F9" w:rsidP="00EB33F9">
      <w:pPr>
        <w:spacing w:after="0"/>
        <w:rPr>
          <w:sz w:val="28"/>
          <w:szCs w:val="28"/>
        </w:rPr>
      </w:pPr>
      <w:r w:rsidRPr="00EB33F9">
        <w:rPr>
          <w:sz w:val="28"/>
          <w:szCs w:val="28"/>
        </w:rPr>
        <w:t xml:space="preserve">  float: </w:t>
      </w:r>
      <w:proofErr w:type="gramStart"/>
      <w:r w:rsidRPr="00EB33F9">
        <w:rPr>
          <w:sz w:val="28"/>
          <w:szCs w:val="28"/>
        </w:rPr>
        <w:t>right;</w:t>
      </w:r>
      <w:proofErr w:type="gramEnd"/>
    </w:p>
    <w:p w14:paraId="5C101A72" w14:textId="77777777" w:rsidR="00EB33F9" w:rsidRPr="00EB33F9" w:rsidRDefault="00EB33F9" w:rsidP="00EB33F9">
      <w:pPr>
        <w:spacing w:after="0"/>
        <w:rPr>
          <w:sz w:val="28"/>
          <w:szCs w:val="28"/>
        </w:rPr>
      </w:pPr>
      <w:r w:rsidRPr="00EB33F9">
        <w:rPr>
          <w:sz w:val="28"/>
          <w:szCs w:val="28"/>
        </w:rPr>
        <w:t xml:space="preserve">  font-style: </w:t>
      </w:r>
      <w:proofErr w:type="gramStart"/>
      <w:r w:rsidRPr="00EB33F9">
        <w:rPr>
          <w:sz w:val="28"/>
          <w:szCs w:val="28"/>
        </w:rPr>
        <w:t>italic;</w:t>
      </w:r>
      <w:proofErr w:type="gramEnd"/>
    </w:p>
    <w:p w14:paraId="70D37D6C" w14:textId="77777777" w:rsidR="00EB33F9" w:rsidRPr="00EB33F9" w:rsidRDefault="00EB33F9" w:rsidP="00EB33F9">
      <w:pPr>
        <w:spacing w:after="0"/>
        <w:rPr>
          <w:sz w:val="28"/>
          <w:szCs w:val="28"/>
        </w:rPr>
      </w:pPr>
      <w:r w:rsidRPr="00EB33F9">
        <w:rPr>
          <w:sz w:val="28"/>
          <w:szCs w:val="28"/>
        </w:rPr>
        <w:t xml:space="preserve">  background-</w:t>
      </w:r>
      <w:proofErr w:type="spellStart"/>
      <w:r w:rsidRPr="00EB33F9">
        <w:rPr>
          <w:sz w:val="28"/>
          <w:szCs w:val="28"/>
        </w:rPr>
        <w:t>color</w:t>
      </w:r>
      <w:proofErr w:type="spellEnd"/>
      <w:r w:rsidRPr="00EB33F9">
        <w:rPr>
          <w:sz w:val="28"/>
          <w:szCs w:val="28"/>
        </w:rPr>
        <w:t xml:space="preserve">: </w:t>
      </w:r>
      <w:proofErr w:type="spellStart"/>
      <w:proofErr w:type="gramStart"/>
      <w:r w:rsidRPr="00EB33F9">
        <w:rPr>
          <w:sz w:val="28"/>
          <w:szCs w:val="28"/>
        </w:rPr>
        <w:t>lightgray</w:t>
      </w:r>
      <w:proofErr w:type="spellEnd"/>
      <w:r w:rsidRPr="00EB33F9">
        <w:rPr>
          <w:sz w:val="28"/>
          <w:szCs w:val="28"/>
        </w:rPr>
        <w:t>;</w:t>
      </w:r>
      <w:proofErr w:type="gramEnd"/>
    </w:p>
    <w:p w14:paraId="7C7F9BA8" w14:textId="77777777" w:rsidR="00EB33F9" w:rsidRPr="00EB33F9" w:rsidRDefault="00EB33F9" w:rsidP="00EB33F9">
      <w:pPr>
        <w:spacing w:after="0"/>
        <w:rPr>
          <w:sz w:val="28"/>
          <w:szCs w:val="28"/>
        </w:rPr>
      </w:pPr>
      <w:r w:rsidRPr="00EB33F9">
        <w:rPr>
          <w:sz w:val="28"/>
          <w:szCs w:val="28"/>
        </w:rPr>
        <w:t>}</w:t>
      </w:r>
    </w:p>
    <w:p w14:paraId="46836CF3" w14:textId="77777777" w:rsidR="00EB33F9" w:rsidRPr="00EB33F9" w:rsidRDefault="00EB33F9" w:rsidP="00EB33F9">
      <w:pPr>
        <w:spacing w:after="0"/>
        <w:rPr>
          <w:sz w:val="28"/>
          <w:szCs w:val="28"/>
        </w:rPr>
      </w:pPr>
      <w:r w:rsidRPr="00EB33F9">
        <w:rPr>
          <w:sz w:val="28"/>
          <w:szCs w:val="28"/>
        </w:rPr>
        <w:t>&lt;/style&gt;</w:t>
      </w:r>
    </w:p>
    <w:p w14:paraId="3AF775ED" w14:textId="77777777" w:rsidR="00EB33F9" w:rsidRPr="00EB33F9" w:rsidRDefault="00EB33F9" w:rsidP="00EB33F9">
      <w:pPr>
        <w:spacing w:after="0"/>
        <w:rPr>
          <w:sz w:val="28"/>
          <w:szCs w:val="28"/>
        </w:rPr>
      </w:pPr>
      <w:r w:rsidRPr="00EB33F9">
        <w:rPr>
          <w:sz w:val="28"/>
          <w:szCs w:val="28"/>
        </w:rPr>
        <w:t>&lt;/head&gt;</w:t>
      </w:r>
    </w:p>
    <w:p w14:paraId="4273E229" w14:textId="77777777" w:rsidR="00EB33F9" w:rsidRPr="00EB33F9" w:rsidRDefault="00EB33F9" w:rsidP="00EB33F9">
      <w:pPr>
        <w:spacing w:after="0"/>
        <w:rPr>
          <w:sz w:val="28"/>
          <w:szCs w:val="28"/>
        </w:rPr>
      </w:pPr>
      <w:r w:rsidRPr="00EB33F9">
        <w:rPr>
          <w:sz w:val="28"/>
          <w:szCs w:val="28"/>
        </w:rPr>
        <w:t>&lt;body&gt;</w:t>
      </w:r>
    </w:p>
    <w:p w14:paraId="72B8094C" w14:textId="77777777" w:rsidR="00EB33F9" w:rsidRPr="00EB33F9" w:rsidRDefault="00EB33F9" w:rsidP="00EB33F9">
      <w:pPr>
        <w:spacing w:after="0"/>
        <w:rPr>
          <w:sz w:val="28"/>
          <w:szCs w:val="28"/>
        </w:rPr>
      </w:pPr>
    </w:p>
    <w:p w14:paraId="1949909D" w14:textId="77777777" w:rsidR="00EB33F9" w:rsidRPr="00EB33F9" w:rsidRDefault="00EB33F9" w:rsidP="00EB33F9">
      <w:pPr>
        <w:spacing w:after="0"/>
        <w:rPr>
          <w:sz w:val="28"/>
          <w:szCs w:val="28"/>
        </w:rPr>
      </w:pPr>
      <w:r w:rsidRPr="00EB33F9">
        <w:rPr>
          <w:sz w:val="28"/>
          <w:szCs w:val="28"/>
        </w:rPr>
        <w:t xml:space="preserve">&lt;p&gt;My family and I visited The Epcot </w:t>
      </w:r>
      <w:proofErr w:type="spellStart"/>
      <w:r w:rsidRPr="00EB33F9">
        <w:rPr>
          <w:sz w:val="28"/>
          <w:szCs w:val="28"/>
        </w:rPr>
        <w:t>center</w:t>
      </w:r>
      <w:proofErr w:type="spellEnd"/>
      <w:r w:rsidRPr="00EB33F9">
        <w:rPr>
          <w:sz w:val="28"/>
          <w:szCs w:val="28"/>
        </w:rPr>
        <w:t xml:space="preserve"> this summer. The weather was nice, and Epcot was amazing! I had a great summer together with my </w:t>
      </w:r>
      <w:proofErr w:type="gramStart"/>
      <w:r w:rsidRPr="00EB33F9">
        <w:rPr>
          <w:sz w:val="28"/>
          <w:szCs w:val="28"/>
        </w:rPr>
        <w:t>family!&lt;</w:t>
      </w:r>
      <w:proofErr w:type="gramEnd"/>
      <w:r w:rsidRPr="00EB33F9">
        <w:rPr>
          <w:sz w:val="28"/>
          <w:szCs w:val="28"/>
        </w:rPr>
        <w:t>/p&gt;</w:t>
      </w:r>
    </w:p>
    <w:p w14:paraId="363D8F02" w14:textId="77777777" w:rsidR="00EB33F9" w:rsidRPr="00EB33F9" w:rsidRDefault="00EB33F9" w:rsidP="00EB33F9">
      <w:pPr>
        <w:spacing w:after="0"/>
        <w:rPr>
          <w:sz w:val="28"/>
          <w:szCs w:val="28"/>
        </w:rPr>
      </w:pPr>
    </w:p>
    <w:p w14:paraId="72A40D80" w14:textId="77777777" w:rsidR="00EB33F9" w:rsidRPr="00EB33F9" w:rsidRDefault="00EB33F9" w:rsidP="00EB33F9">
      <w:pPr>
        <w:spacing w:after="0"/>
        <w:rPr>
          <w:sz w:val="28"/>
          <w:szCs w:val="28"/>
        </w:rPr>
      </w:pPr>
      <w:r w:rsidRPr="00EB33F9">
        <w:rPr>
          <w:sz w:val="28"/>
          <w:szCs w:val="28"/>
        </w:rPr>
        <w:t>&lt;aside&gt;</w:t>
      </w:r>
    </w:p>
    <w:p w14:paraId="1AA6D62C" w14:textId="77777777" w:rsidR="00EB33F9" w:rsidRPr="00EB33F9" w:rsidRDefault="00EB33F9" w:rsidP="00EB33F9">
      <w:pPr>
        <w:spacing w:after="0"/>
        <w:rPr>
          <w:sz w:val="28"/>
          <w:szCs w:val="28"/>
        </w:rPr>
      </w:pPr>
      <w:r w:rsidRPr="00EB33F9">
        <w:rPr>
          <w:sz w:val="28"/>
          <w:szCs w:val="28"/>
        </w:rPr>
        <w:t xml:space="preserve">&lt;p&gt;The Epcot </w:t>
      </w:r>
      <w:proofErr w:type="spellStart"/>
      <w:r w:rsidRPr="00EB33F9">
        <w:rPr>
          <w:sz w:val="28"/>
          <w:szCs w:val="28"/>
        </w:rPr>
        <w:t>center</w:t>
      </w:r>
      <w:proofErr w:type="spellEnd"/>
      <w:r w:rsidRPr="00EB33F9">
        <w:rPr>
          <w:sz w:val="28"/>
          <w:szCs w:val="28"/>
        </w:rPr>
        <w:t xml:space="preserve"> is a theme park at Walt Disney World Resort featuring exciting attractions, international pavilions, award-winning fireworks and seasonal special </w:t>
      </w:r>
      <w:proofErr w:type="gramStart"/>
      <w:r w:rsidRPr="00EB33F9">
        <w:rPr>
          <w:sz w:val="28"/>
          <w:szCs w:val="28"/>
        </w:rPr>
        <w:t>events.&lt;</w:t>
      </w:r>
      <w:proofErr w:type="gramEnd"/>
      <w:r w:rsidRPr="00EB33F9">
        <w:rPr>
          <w:sz w:val="28"/>
          <w:szCs w:val="28"/>
        </w:rPr>
        <w:t>/p&gt;</w:t>
      </w:r>
    </w:p>
    <w:p w14:paraId="0D731467" w14:textId="77777777" w:rsidR="00EB33F9" w:rsidRPr="00EB33F9" w:rsidRDefault="00EB33F9" w:rsidP="00EB33F9">
      <w:pPr>
        <w:spacing w:after="0"/>
        <w:rPr>
          <w:sz w:val="28"/>
          <w:szCs w:val="28"/>
        </w:rPr>
      </w:pPr>
      <w:r w:rsidRPr="00EB33F9">
        <w:rPr>
          <w:sz w:val="28"/>
          <w:szCs w:val="28"/>
        </w:rPr>
        <w:t>&lt;/aside&gt;</w:t>
      </w:r>
    </w:p>
    <w:p w14:paraId="12E272A9" w14:textId="77777777" w:rsidR="00EB33F9" w:rsidRPr="00EB33F9" w:rsidRDefault="00EB33F9" w:rsidP="00EB33F9">
      <w:pPr>
        <w:spacing w:after="0"/>
        <w:rPr>
          <w:sz w:val="28"/>
          <w:szCs w:val="28"/>
        </w:rPr>
      </w:pPr>
    </w:p>
    <w:p w14:paraId="14557C90" w14:textId="77777777" w:rsidR="00EB33F9" w:rsidRPr="00EB33F9" w:rsidRDefault="00EB33F9" w:rsidP="00EB33F9">
      <w:pPr>
        <w:spacing w:after="0"/>
        <w:rPr>
          <w:sz w:val="28"/>
          <w:szCs w:val="28"/>
        </w:rPr>
      </w:pPr>
      <w:r w:rsidRPr="00EB33F9">
        <w:rPr>
          <w:sz w:val="28"/>
          <w:szCs w:val="28"/>
        </w:rPr>
        <w:t xml:space="preserve">&lt;p&gt;My family and I visited The Epcot </w:t>
      </w:r>
      <w:proofErr w:type="spellStart"/>
      <w:r w:rsidRPr="00EB33F9">
        <w:rPr>
          <w:sz w:val="28"/>
          <w:szCs w:val="28"/>
        </w:rPr>
        <w:t>center</w:t>
      </w:r>
      <w:proofErr w:type="spellEnd"/>
      <w:r w:rsidRPr="00EB33F9">
        <w:rPr>
          <w:sz w:val="28"/>
          <w:szCs w:val="28"/>
        </w:rPr>
        <w:t xml:space="preserve"> this summer. The weather was nice, and Epcot was amazing! I had a great summer together with my </w:t>
      </w:r>
      <w:proofErr w:type="gramStart"/>
      <w:r w:rsidRPr="00EB33F9">
        <w:rPr>
          <w:sz w:val="28"/>
          <w:szCs w:val="28"/>
        </w:rPr>
        <w:t>family!&lt;</w:t>
      </w:r>
      <w:proofErr w:type="gramEnd"/>
      <w:r w:rsidRPr="00EB33F9">
        <w:rPr>
          <w:sz w:val="28"/>
          <w:szCs w:val="28"/>
        </w:rPr>
        <w:t>/p&gt;</w:t>
      </w:r>
    </w:p>
    <w:p w14:paraId="2E985883" w14:textId="77777777" w:rsidR="00EB33F9" w:rsidRPr="00EB33F9" w:rsidRDefault="00EB33F9" w:rsidP="00EB33F9">
      <w:pPr>
        <w:spacing w:after="0"/>
        <w:rPr>
          <w:sz w:val="28"/>
          <w:szCs w:val="28"/>
        </w:rPr>
      </w:pPr>
      <w:r w:rsidRPr="00EB33F9">
        <w:rPr>
          <w:sz w:val="28"/>
          <w:szCs w:val="28"/>
        </w:rPr>
        <w:lastRenderedPageBreak/>
        <w:t xml:space="preserve">&lt;p&gt;My family and I visited The Epcot </w:t>
      </w:r>
      <w:proofErr w:type="spellStart"/>
      <w:r w:rsidRPr="00EB33F9">
        <w:rPr>
          <w:sz w:val="28"/>
          <w:szCs w:val="28"/>
        </w:rPr>
        <w:t>center</w:t>
      </w:r>
      <w:proofErr w:type="spellEnd"/>
      <w:r w:rsidRPr="00EB33F9">
        <w:rPr>
          <w:sz w:val="28"/>
          <w:szCs w:val="28"/>
        </w:rPr>
        <w:t xml:space="preserve"> this summer. The weather was nice, and Epcot was amazing! I had a great summer together with my </w:t>
      </w:r>
      <w:proofErr w:type="gramStart"/>
      <w:r w:rsidRPr="00EB33F9">
        <w:rPr>
          <w:sz w:val="28"/>
          <w:szCs w:val="28"/>
        </w:rPr>
        <w:t>family!&lt;</w:t>
      </w:r>
      <w:proofErr w:type="gramEnd"/>
      <w:r w:rsidRPr="00EB33F9">
        <w:rPr>
          <w:sz w:val="28"/>
          <w:szCs w:val="28"/>
        </w:rPr>
        <w:t>/p&gt;</w:t>
      </w:r>
    </w:p>
    <w:p w14:paraId="258855E9" w14:textId="77777777" w:rsidR="00EB33F9" w:rsidRPr="00EB33F9" w:rsidRDefault="00EB33F9" w:rsidP="00EB33F9">
      <w:pPr>
        <w:spacing w:after="0"/>
        <w:rPr>
          <w:sz w:val="28"/>
          <w:szCs w:val="28"/>
        </w:rPr>
      </w:pPr>
    </w:p>
    <w:p w14:paraId="7A548795" w14:textId="77777777" w:rsidR="00EB33F9" w:rsidRPr="00EB33F9" w:rsidRDefault="00EB33F9" w:rsidP="00EB33F9">
      <w:pPr>
        <w:spacing w:after="0"/>
        <w:rPr>
          <w:sz w:val="28"/>
          <w:szCs w:val="28"/>
        </w:rPr>
      </w:pPr>
      <w:r w:rsidRPr="00EB33F9">
        <w:rPr>
          <w:sz w:val="28"/>
          <w:szCs w:val="28"/>
        </w:rPr>
        <w:t>&lt;/body&gt;</w:t>
      </w:r>
    </w:p>
    <w:p w14:paraId="2AC91BC2" w14:textId="17E26B53" w:rsidR="00EB33F9" w:rsidRDefault="00EB33F9" w:rsidP="00EB33F9">
      <w:pPr>
        <w:spacing w:after="0"/>
        <w:rPr>
          <w:sz w:val="28"/>
          <w:szCs w:val="28"/>
        </w:rPr>
      </w:pPr>
      <w:r w:rsidRPr="00EB33F9">
        <w:rPr>
          <w:sz w:val="28"/>
          <w:szCs w:val="28"/>
        </w:rPr>
        <w:t>&lt;/html&gt;</w:t>
      </w:r>
    </w:p>
    <w:p w14:paraId="0396C8E7" w14:textId="227B9EEB" w:rsidR="00EB33F9" w:rsidRDefault="00EB33F9" w:rsidP="00EB33F9">
      <w:pPr>
        <w:spacing w:after="0"/>
        <w:rPr>
          <w:sz w:val="28"/>
          <w:szCs w:val="28"/>
        </w:rPr>
      </w:pPr>
      <w:proofErr w:type="gramStart"/>
      <w:r>
        <w:rPr>
          <w:sz w:val="28"/>
          <w:szCs w:val="28"/>
        </w:rPr>
        <w:t>OUTPUT :</w:t>
      </w:r>
      <w:proofErr w:type="gramEnd"/>
    </w:p>
    <w:p w14:paraId="55A6B138" w14:textId="15C9A2B4" w:rsidR="00EB33F9" w:rsidRDefault="002D499C" w:rsidP="00EB33F9">
      <w:pPr>
        <w:spacing w:after="0"/>
        <w:rPr>
          <w:sz w:val="28"/>
          <w:szCs w:val="28"/>
        </w:rPr>
      </w:pPr>
      <w:r>
        <w:rPr>
          <w:noProof/>
          <w:sz w:val="28"/>
          <w:szCs w:val="28"/>
        </w:rPr>
        <mc:AlternateContent>
          <mc:Choice Requires="wps">
            <w:drawing>
              <wp:anchor distT="0" distB="0" distL="114300" distR="114300" simplePos="0" relativeHeight="251669504" behindDoc="0" locked="0" layoutInCell="1" allowOverlap="1" wp14:anchorId="382F7FCD" wp14:editId="2746499F">
                <wp:simplePos x="0" y="0"/>
                <wp:positionH relativeFrom="column">
                  <wp:posOffset>-541020</wp:posOffset>
                </wp:positionH>
                <wp:positionV relativeFrom="paragraph">
                  <wp:posOffset>89535</wp:posOffset>
                </wp:positionV>
                <wp:extent cx="6766560" cy="3314700"/>
                <wp:effectExtent l="0" t="0" r="15240" b="19050"/>
                <wp:wrapNone/>
                <wp:docPr id="720062399" name="Rectangle 14"/>
                <wp:cNvGraphicFramePr/>
                <a:graphic xmlns:a="http://schemas.openxmlformats.org/drawingml/2006/main">
                  <a:graphicData uri="http://schemas.microsoft.com/office/word/2010/wordprocessingShape">
                    <wps:wsp>
                      <wps:cNvSpPr/>
                      <wps:spPr>
                        <a:xfrm>
                          <a:off x="0" y="0"/>
                          <a:ext cx="6766560" cy="3314700"/>
                        </a:xfrm>
                        <a:prstGeom prst="rect">
                          <a:avLst/>
                        </a:prstGeom>
                        <a:blipFill dpi="0" rotWithShape="1">
                          <a:blip r:embed="rId4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24A9CA" id="Rectangle 14" o:spid="_x0000_s1026" style="position:absolute;margin-left:-42.6pt;margin-top:7.05pt;width:532.8pt;height:26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" strokecolor="#030e13 [484]" strokeweight="1.5pt">
                <v:fill r:id="rId41" o:title="" recolor="t" rotate="t" type="frame"/>
              </v:rect>
            </w:pict>
          </mc:Fallback>
        </mc:AlternateContent>
      </w:r>
      <w:r>
        <w:rPr>
          <w:sz w:val="28"/>
          <w:szCs w:val="28"/>
        </w:rPr>
        <w:t xml:space="preserve">  </w:t>
      </w:r>
    </w:p>
    <w:p w14:paraId="3473C884" w14:textId="77777777" w:rsidR="002D499C" w:rsidRDefault="002D499C" w:rsidP="00EB33F9">
      <w:pPr>
        <w:spacing w:after="0"/>
        <w:rPr>
          <w:sz w:val="28"/>
          <w:szCs w:val="28"/>
        </w:rPr>
      </w:pPr>
    </w:p>
    <w:p w14:paraId="2EE08967" w14:textId="77777777" w:rsidR="002D499C" w:rsidRDefault="002D499C" w:rsidP="00EB33F9">
      <w:pPr>
        <w:spacing w:after="0"/>
        <w:rPr>
          <w:sz w:val="28"/>
          <w:szCs w:val="28"/>
        </w:rPr>
      </w:pPr>
    </w:p>
    <w:p w14:paraId="706D599D" w14:textId="77777777" w:rsidR="002D499C" w:rsidRDefault="002D499C" w:rsidP="00EB33F9">
      <w:pPr>
        <w:spacing w:after="0"/>
        <w:rPr>
          <w:sz w:val="28"/>
          <w:szCs w:val="28"/>
        </w:rPr>
      </w:pPr>
    </w:p>
    <w:p w14:paraId="489EFCCE" w14:textId="77777777" w:rsidR="002D499C" w:rsidRDefault="002D499C" w:rsidP="00EB33F9">
      <w:pPr>
        <w:spacing w:after="0"/>
        <w:rPr>
          <w:sz w:val="28"/>
          <w:szCs w:val="28"/>
        </w:rPr>
      </w:pPr>
    </w:p>
    <w:p w14:paraId="632C7081" w14:textId="77777777" w:rsidR="002D499C" w:rsidRDefault="002D499C" w:rsidP="00EB33F9">
      <w:pPr>
        <w:spacing w:after="0"/>
        <w:rPr>
          <w:sz w:val="28"/>
          <w:szCs w:val="28"/>
        </w:rPr>
      </w:pPr>
    </w:p>
    <w:p w14:paraId="7D7C204E" w14:textId="77777777" w:rsidR="002D499C" w:rsidRDefault="002D499C" w:rsidP="00EB33F9">
      <w:pPr>
        <w:spacing w:after="0"/>
        <w:rPr>
          <w:sz w:val="28"/>
          <w:szCs w:val="28"/>
        </w:rPr>
      </w:pPr>
    </w:p>
    <w:p w14:paraId="246051B6" w14:textId="77777777" w:rsidR="002D499C" w:rsidRDefault="002D499C" w:rsidP="00EB33F9">
      <w:pPr>
        <w:spacing w:after="0"/>
        <w:rPr>
          <w:sz w:val="28"/>
          <w:szCs w:val="28"/>
        </w:rPr>
      </w:pPr>
    </w:p>
    <w:p w14:paraId="0447AD29" w14:textId="77777777" w:rsidR="002D499C" w:rsidRDefault="002D499C" w:rsidP="00EB33F9">
      <w:pPr>
        <w:spacing w:after="0"/>
        <w:rPr>
          <w:sz w:val="28"/>
          <w:szCs w:val="28"/>
        </w:rPr>
      </w:pPr>
    </w:p>
    <w:p w14:paraId="14C754EC" w14:textId="77777777" w:rsidR="002D499C" w:rsidRDefault="002D499C" w:rsidP="00EB33F9">
      <w:pPr>
        <w:spacing w:after="0"/>
        <w:rPr>
          <w:sz w:val="28"/>
          <w:szCs w:val="28"/>
        </w:rPr>
      </w:pPr>
    </w:p>
    <w:p w14:paraId="45AF921B" w14:textId="77777777" w:rsidR="002D499C" w:rsidRDefault="002D499C" w:rsidP="00EB33F9">
      <w:pPr>
        <w:spacing w:after="0"/>
        <w:rPr>
          <w:sz w:val="28"/>
          <w:szCs w:val="28"/>
        </w:rPr>
      </w:pPr>
    </w:p>
    <w:p w14:paraId="3557EB93" w14:textId="77777777" w:rsidR="002D499C" w:rsidRDefault="002D499C" w:rsidP="00EB33F9">
      <w:pPr>
        <w:spacing w:after="0"/>
        <w:rPr>
          <w:sz w:val="28"/>
          <w:szCs w:val="28"/>
        </w:rPr>
      </w:pPr>
    </w:p>
    <w:p w14:paraId="40A07F5F" w14:textId="77777777" w:rsidR="002D499C" w:rsidRDefault="002D499C" w:rsidP="00EB33F9">
      <w:pPr>
        <w:spacing w:after="0"/>
        <w:rPr>
          <w:sz w:val="28"/>
          <w:szCs w:val="28"/>
        </w:rPr>
      </w:pPr>
    </w:p>
    <w:p w14:paraId="21388947" w14:textId="77777777" w:rsidR="00E02F8C" w:rsidRDefault="00E02F8C" w:rsidP="00EB33F9">
      <w:pPr>
        <w:spacing w:after="0"/>
        <w:rPr>
          <w:sz w:val="28"/>
          <w:szCs w:val="28"/>
        </w:rPr>
      </w:pPr>
    </w:p>
    <w:p w14:paraId="58451901" w14:textId="77777777" w:rsidR="002D499C" w:rsidRDefault="002D499C" w:rsidP="00EB33F9">
      <w:pPr>
        <w:spacing w:after="0"/>
        <w:rPr>
          <w:sz w:val="28"/>
          <w:szCs w:val="28"/>
        </w:rPr>
      </w:pPr>
    </w:p>
    <w:p w14:paraId="5977100A" w14:textId="77777777" w:rsidR="002D499C" w:rsidRDefault="002D499C" w:rsidP="00EB33F9">
      <w:pPr>
        <w:spacing w:after="0"/>
        <w:rPr>
          <w:sz w:val="28"/>
          <w:szCs w:val="28"/>
        </w:rPr>
      </w:pPr>
    </w:p>
    <w:p w14:paraId="26DF4CBC" w14:textId="7724FC2E" w:rsidR="002D499C" w:rsidRDefault="00E02F8C" w:rsidP="00EB33F9">
      <w:pPr>
        <w:spacing w:after="0"/>
        <w:rPr>
          <w:sz w:val="28"/>
          <w:szCs w:val="28"/>
        </w:rPr>
      </w:pPr>
      <w:r>
        <w:rPr>
          <w:sz w:val="28"/>
          <w:szCs w:val="28"/>
        </w:rPr>
        <w:t>DATE</w:t>
      </w:r>
      <w:r w:rsidR="005708E1">
        <w:rPr>
          <w:sz w:val="28"/>
          <w:szCs w:val="28"/>
        </w:rPr>
        <w:t>-10/07/25                                    DAY 6</w:t>
      </w:r>
    </w:p>
    <w:p w14:paraId="403E3673" w14:textId="77777777" w:rsidR="005708E1" w:rsidRDefault="005708E1" w:rsidP="00EB33F9">
      <w:pPr>
        <w:spacing w:after="0"/>
        <w:rPr>
          <w:sz w:val="28"/>
          <w:szCs w:val="28"/>
        </w:rPr>
      </w:pPr>
    </w:p>
    <w:p w14:paraId="13DB321A" w14:textId="7AA417C6" w:rsidR="005708E1" w:rsidRDefault="005708E1" w:rsidP="00EB33F9">
      <w:pPr>
        <w:spacing w:after="0"/>
        <w:rPr>
          <w:sz w:val="28"/>
          <w:szCs w:val="28"/>
        </w:rPr>
      </w:pPr>
      <w:r>
        <w:rPr>
          <w:sz w:val="28"/>
          <w:szCs w:val="28"/>
        </w:rPr>
        <w:t>AIM:</w:t>
      </w:r>
      <w:r w:rsidR="00370741">
        <w:rPr>
          <w:sz w:val="28"/>
          <w:szCs w:val="28"/>
        </w:rPr>
        <w:t xml:space="preserve">  HTML FORMS</w:t>
      </w:r>
      <w:r w:rsidR="00A02BDE">
        <w:rPr>
          <w:sz w:val="28"/>
          <w:szCs w:val="28"/>
        </w:rPr>
        <w:t xml:space="preserve"> – INPUT </w:t>
      </w:r>
      <w:proofErr w:type="gramStart"/>
      <w:r w:rsidR="00A02BDE">
        <w:rPr>
          <w:sz w:val="28"/>
          <w:szCs w:val="28"/>
        </w:rPr>
        <w:t>ATTRIBUTES ,</w:t>
      </w:r>
      <w:proofErr w:type="gramEnd"/>
      <w:r w:rsidR="00A02BDE">
        <w:rPr>
          <w:sz w:val="28"/>
          <w:szCs w:val="28"/>
        </w:rPr>
        <w:t xml:space="preserve"> HTML </w:t>
      </w:r>
      <w:proofErr w:type="gramStart"/>
      <w:r w:rsidR="00A02BDE">
        <w:rPr>
          <w:sz w:val="28"/>
          <w:szCs w:val="28"/>
        </w:rPr>
        <w:t>CANVAS ,</w:t>
      </w:r>
      <w:proofErr w:type="gramEnd"/>
    </w:p>
    <w:p w14:paraId="4EA3373E" w14:textId="10009BAA" w:rsidR="00370741" w:rsidRDefault="00EB77A5" w:rsidP="00EB33F9">
      <w:pPr>
        <w:spacing w:after="0"/>
        <w:rPr>
          <w:sz w:val="28"/>
          <w:szCs w:val="28"/>
        </w:rPr>
      </w:pPr>
      <w:r>
        <w:rPr>
          <w:sz w:val="28"/>
          <w:szCs w:val="28"/>
        </w:rPr>
        <w:t xml:space="preserve">Checkboxes </w:t>
      </w:r>
    </w:p>
    <w:p w14:paraId="4E311170" w14:textId="0AF97EBC" w:rsidR="00EB77A5" w:rsidRDefault="00EB77A5" w:rsidP="00EB33F9">
      <w:pPr>
        <w:spacing w:after="0"/>
        <w:rPr>
          <w:sz w:val="28"/>
          <w:szCs w:val="28"/>
        </w:rPr>
      </w:pPr>
      <w:r>
        <w:rPr>
          <w:sz w:val="28"/>
          <w:szCs w:val="28"/>
        </w:rPr>
        <w:t>Code:</w:t>
      </w:r>
    </w:p>
    <w:p w14:paraId="3D17BE17" w14:textId="77777777" w:rsidR="00EB77A5" w:rsidRPr="00EB77A5" w:rsidRDefault="00EB77A5" w:rsidP="00EB77A5">
      <w:pPr>
        <w:spacing w:after="0"/>
        <w:rPr>
          <w:sz w:val="28"/>
          <w:szCs w:val="28"/>
        </w:rPr>
      </w:pPr>
      <w:r w:rsidRPr="00EB77A5">
        <w:rPr>
          <w:sz w:val="28"/>
          <w:szCs w:val="28"/>
        </w:rPr>
        <w:t>&lt;!DOCTYPE html&gt;</w:t>
      </w:r>
    </w:p>
    <w:p w14:paraId="52E457D0" w14:textId="77777777" w:rsidR="00EB77A5" w:rsidRPr="00EB77A5" w:rsidRDefault="00EB77A5" w:rsidP="00EB77A5">
      <w:pPr>
        <w:spacing w:after="0"/>
        <w:rPr>
          <w:sz w:val="28"/>
          <w:szCs w:val="28"/>
        </w:rPr>
      </w:pPr>
      <w:r w:rsidRPr="00EB77A5">
        <w:rPr>
          <w:sz w:val="28"/>
          <w:szCs w:val="28"/>
        </w:rPr>
        <w:t>&lt;html&gt;</w:t>
      </w:r>
    </w:p>
    <w:p w14:paraId="1D09B024" w14:textId="77777777" w:rsidR="00EB77A5" w:rsidRPr="00EB77A5" w:rsidRDefault="00EB77A5" w:rsidP="00EB77A5">
      <w:pPr>
        <w:spacing w:after="0"/>
        <w:rPr>
          <w:sz w:val="28"/>
          <w:szCs w:val="28"/>
        </w:rPr>
      </w:pPr>
      <w:r w:rsidRPr="00EB77A5">
        <w:rPr>
          <w:sz w:val="28"/>
          <w:szCs w:val="28"/>
        </w:rPr>
        <w:t>&lt;body&gt;</w:t>
      </w:r>
    </w:p>
    <w:p w14:paraId="17B705EF" w14:textId="77777777" w:rsidR="00EB77A5" w:rsidRPr="00EB77A5" w:rsidRDefault="00EB77A5" w:rsidP="00EB77A5">
      <w:pPr>
        <w:spacing w:after="0"/>
        <w:rPr>
          <w:sz w:val="28"/>
          <w:szCs w:val="28"/>
        </w:rPr>
      </w:pPr>
    </w:p>
    <w:p w14:paraId="636B65C8" w14:textId="77777777" w:rsidR="00EB77A5" w:rsidRPr="00EB77A5" w:rsidRDefault="00EB77A5" w:rsidP="00EB77A5">
      <w:pPr>
        <w:spacing w:after="0"/>
        <w:rPr>
          <w:sz w:val="28"/>
          <w:szCs w:val="28"/>
        </w:rPr>
      </w:pPr>
      <w:r w:rsidRPr="00EB77A5">
        <w:rPr>
          <w:sz w:val="28"/>
          <w:szCs w:val="28"/>
        </w:rPr>
        <w:lastRenderedPageBreak/>
        <w:t>&lt;h2&gt;Checkboxes&lt;/h2&gt;</w:t>
      </w:r>
    </w:p>
    <w:p w14:paraId="2A2CA032" w14:textId="77777777" w:rsidR="00EB77A5" w:rsidRPr="00EB77A5" w:rsidRDefault="00EB77A5" w:rsidP="00EB77A5">
      <w:pPr>
        <w:spacing w:after="0"/>
        <w:rPr>
          <w:sz w:val="28"/>
          <w:szCs w:val="28"/>
        </w:rPr>
      </w:pPr>
      <w:r w:rsidRPr="00EB77A5">
        <w:rPr>
          <w:sz w:val="28"/>
          <w:szCs w:val="28"/>
        </w:rPr>
        <w:t>&lt;p&gt;The &lt;strong&gt;input type="checkbox"&lt;/strong&gt; defines a checkbox:&lt;/p&gt;</w:t>
      </w:r>
    </w:p>
    <w:p w14:paraId="0D0A5F48" w14:textId="77777777" w:rsidR="00EB77A5" w:rsidRPr="00EB77A5" w:rsidRDefault="00EB77A5" w:rsidP="00EB77A5">
      <w:pPr>
        <w:spacing w:after="0"/>
        <w:rPr>
          <w:sz w:val="28"/>
          <w:szCs w:val="28"/>
        </w:rPr>
      </w:pPr>
    </w:p>
    <w:p w14:paraId="61F5FAB6" w14:textId="77777777" w:rsidR="00EB77A5" w:rsidRPr="00EB77A5" w:rsidRDefault="00EB77A5" w:rsidP="00EB77A5">
      <w:pPr>
        <w:spacing w:after="0"/>
        <w:rPr>
          <w:sz w:val="28"/>
          <w:szCs w:val="28"/>
        </w:rPr>
      </w:pPr>
      <w:r w:rsidRPr="00EB77A5">
        <w:rPr>
          <w:sz w:val="28"/>
          <w:szCs w:val="28"/>
        </w:rPr>
        <w:t>&lt;form action="/</w:t>
      </w:r>
      <w:proofErr w:type="spellStart"/>
      <w:r w:rsidRPr="00EB77A5">
        <w:rPr>
          <w:sz w:val="28"/>
          <w:szCs w:val="28"/>
        </w:rPr>
        <w:t>action_page.php</w:t>
      </w:r>
      <w:proofErr w:type="spellEnd"/>
      <w:r w:rsidRPr="00EB77A5">
        <w:rPr>
          <w:sz w:val="28"/>
          <w:szCs w:val="28"/>
        </w:rPr>
        <w:t>"&gt;</w:t>
      </w:r>
    </w:p>
    <w:p w14:paraId="34A002BE" w14:textId="77777777" w:rsidR="00EB77A5" w:rsidRPr="00EB77A5" w:rsidRDefault="00EB77A5" w:rsidP="00EB77A5">
      <w:pPr>
        <w:spacing w:after="0"/>
        <w:rPr>
          <w:sz w:val="28"/>
          <w:szCs w:val="28"/>
        </w:rPr>
      </w:pPr>
      <w:r w:rsidRPr="00EB77A5">
        <w:rPr>
          <w:sz w:val="28"/>
          <w:szCs w:val="28"/>
        </w:rPr>
        <w:t xml:space="preserve">  &lt;input type="checkbox" id="vehicle1" name="vehicle1" value="Bike"&gt;</w:t>
      </w:r>
    </w:p>
    <w:p w14:paraId="7995F8B4" w14:textId="77777777" w:rsidR="00EB77A5" w:rsidRPr="00EB77A5" w:rsidRDefault="00EB77A5" w:rsidP="00EB77A5">
      <w:pPr>
        <w:spacing w:after="0"/>
        <w:rPr>
          <w:sz w:val="28"/>
          <w:szCs w:val="28"/>
        </w:rPr>
      </w:pPr>
      <w:r w:rsidRPr="00EB77A5">
        <w:rPr>
          <w:sz w:val="28"/>
          <w:szCs w:val="28"/>
        </w:rPr>
        <w:t xml:space="preserve">  &lt;label for="vehicle1"&gt; I have a bike&lt;/label&gt;&lt;</w:t>
      </w:r>
      <w:proofErr w:type="spellStart"/>
      <w:r w:rsidRPr="00EB77A5">
        <w:rPr>
          <w:sz w:val="28"/>
          <w:szCs w:val="28"/>
        </w:rPr>
        <w:t>br</w:t>
      </w:r>
      <w:proofErr w:type="spellEnd"/>
      <w:r w:rsidRPr="00EB77A5">
        <w:rPr>
          <w:sz w:val="28"/>
          <w:szCs w:val="28"/>
        </w:rPr>
        <w:t>&gt;</w:t>
      </w:r>
    </w:p>
    <w:p w14:paraId="09730EC0" w14:textId="77777777" w:rsidR="00EB77A5" w:rsidRPr="00EB77A5" w:rsidRDefault="00EB77A5" w:rsidP="00EB77A5">
      <w:pPr>
        <w:spacing w:after="0"/>
        <w:rPr>
          <w:sz w:val="28"/>
          <w:szCs w:val="28"/>
        </w:rPr>
      </w:pPr>
      <w:r w:rsidRPr="00EB77A5">
        <w:rPr>
          <w:sz w:val="28"/>
          <w:szCs w:val="28"/>
        </w:rPr>
        <w:t xml:space="preserve">  &lt;input type="checkbox" id="vehicle2" name="vehicle2" value="Car"&gt;</w:t>
      </w:r>
    </w:p>
    <w:p w14:paraId="1E098AE2" w14:textId="77777777" w:rsidR="00EB77A5" w:rsidRPr="00EB77A5" w:rsidRDefault="00EB77A5" w:rsidP="00EB77A5">
      <w:pPr>
        <w:spacing w:after="0"/>
        <w:rPr>
          <w:sz w:val="28"/>
          <w:szCs w:val="28"/>
        </w:rPr>
      </w:pPr>
      <w:r w:rsidRPr="00EB77A5">
        <w:rPr>
          <w:sz w:val="28"/>
          <w:szCs w:val="28"/>
        </w:rPr>
        <w:t xml:space="preserve">  &lt;label for="vehicle2"&gt; I have a car&lt;/label&gt;&lt;</w:t>
      </w:r>
      <w:proofErr w:type="spellStart"/>
      <w:r w:rsidRPr="00EB77A5">
        <w:rPr>
          <w:sz w:val="28"/>
          <w:szCs w:val="28"/>
        </w:rPr>
        <w:t>br</w:t>
      </w:r>
      <w:proofErr w:type="spellEnd"/>
      <w:r w:rsidRPr="00EB77A5">
        <w:rPr>
          <w:sz w:val="28"/>
          <w:szCs w:val="28"/>
        </w:rPr>
        <w:t>&gt;</w:t>
      </w:r>
    </w:p>
    <w:p w14:paraId="6F21BD3E" w14:textId="77777777" w:rsidR="00EB77A5" w:rsidRPr="00EB77A5" w:rsidRDefault="00EB77A5" w:rsidP="00EB77A5">
      <w:pPr>
        <w:spacing w:after="0"/>
        <w:rPr>
          <w:sz w:val="28"/>
          <w:szCs w:val="28"/>
        </w:rPr>
      </w:pPr>
      <w:r w:rsidRPr="00EB77A5">
        <w:rPr>
          <w:sz w:val="28"/>
          <w:szCs w:val="28"/>
        </w:rPr>
        <w:t xml:space="preserve">  &lt;input type="checkbox" id="vehicle3" name="vehicle3" value="Boat"&gt;</w:t>
      </w:r>
    </w:p>
    <w:p w14:paraId="7C65D5C0" w14:textId="77777777" w:rsidR="00EB77A5" w:rsidRPr="00EB77A5" w:rsidRDefault="00EB77A5" w:rsidP="00EB77A5">
      <w:pPr>
        <w:spacing w:after="0"/>
        <w:rPr>
          <w:sz w:val="28"/>
          <w:szCs w:val="28"/>
        </w:rPr>
      </w:pPr>
      <w:r w:rsidRPr="00EB77A5">
        <w:rPr>
          <w:sz w:val="28"/>
          <w:szCs w:val="28"/>
        </w:rPr>
        <w:t xml:space="preserve">  &lt;label for="vehicle3"&gt; I have a boat&lt;/label&gt;&lt;</w:t>
      </w:r>
      <w:proofErr w:type="spellStart"/>
      <w:r w:rsidRPr="00EB77A5">
        <w:rPr>
          <w:sz w:val="28"/>
          <w:szCs w:val="28"/>
        </w:rPr>
        <w:t>br</w:t>
      </w:r>
      <w:proofErr w:type="spellEnd"/>
      <w:r w:rsidRPr="00EB77A5">
        <w:rPr>
          <w:sz w:val="28"/>
          <w:szCs w:val="28"/>
        </w:rPr>
        <w:t>&gt;&lt;</w:t>
      </w:r>
      <w:proofErr w:type="spellStart"/>
      <w:r w:rsidRPr="00EB77A5">
        <w:rPr>
          <w:sz w:val="28"/>
          <w:szCs w:val="28"/>
        </w:rPr>
        <w:t>br</w:t>
      </w:r>
      <w:proofErr w:type="spellEnd"/>
      <w:r w:rsidRPr="00EB77A5">
        <w:rPr>
          <w:sz w:val="28"/>
          <w:szCs w:val="28"/>
        </w:rPr>
        <w:t>&gt;</w:t>
      </w:r>
    </w:p>
    <w:p w14:paraId="69C62C0C" w14:textId="77777777" w:rsidR="00EB77A5" w:rsidRPr="00EB77A5" w:rsidRDefault="00EB77A5" w:rsidP="00EB77A5">
      <w:pPr>
        <w:spacing w:after="0"/>
        <w:rPr>
          <w:sz w:val="28"/>
          <w:szCs w:val="28"/>
        </w:rPr>
      </w:pPr>
      <w:r w:rsidRPr="00EB77A5">
        <w:rPr>
          <w:sz w:val="28"/>
          <w:szCs w:val="28"/>
        </w:rPr>
        <w:t xml:space="preserve">  &lt;input type="submit" value="Submit"&gt;</w:t>
      </w:r>
    </w:p>
    <w:p w14:paraId="7294A797" w14:textId="77777777" w:rsidR="00EB77A5" w:rsidRPr="00EB77A5" w:rsidRDefault="00EB77A5" w:rsidP="00EB77A5">
      <w:pPr>
        <w:spacing w:after="0"/>
        <w:rPr>
          <w:sz w:val="28"/>
          <w:szCs w:val="28"/>
        </w:rPr>
      </w:pPr>
      <w:r w:rsidRPr="00EB77A5">
        <w:rPr>
          <w:sz w:val="28"/>
          <w:szCs w:val="28"/>
        </w:rPr>
        <w:t xml:space="preserve">&lt;/form&gt; </w:t>
      </w:r>
    </w:p>
    <w:p w14:paraId="4BEE46E3" w14:textId="77777777" w:rsidR="00EB77A5" w:rsidRPr="00EB77A5" w:rsidRDefault="00EB77A5" w:rsidP="00EB77A5">
      <w:pPr>
        <w:spacing w:after="0"/>
        <w:rPr>
          <w:sz w:val="28"/>
          <w:szCs w:val="28"/>
        </w:rPr>
      </w:pPr>
    </w:p>
    <w:p w14:paraId="0F225633" w14:textId="77777777" w:rsidR="00EB77A5" w:rsidRPr="00EB77A5" w:rsidRDefault="00EB77A5" w:rsidP="00EB77A5">
      <w:pPr>
        <w:spacing w:after="0"/>
        <w:rPr>
          <w:sz w:val="28"/>
          <w:szCs w:val="28"/>
        </w:rPr>
      </w:pPr>
      <w:r w:rsidRPr="00EB77A5">
        <w:rPr>
          <w:sz w:val="28"/>
          <w:szCs w:val="28"/>
        </w:rPr>
        <w:t>&lt;/body&gt;</w:t>
      </w:r>
    </w:p>
    <w:p w14:paraId="5BBF91D5" w14:textId="33518CF0" w:rsidR="00EB77A5" w:rsidRDefault="00EB77A5" w:rsidP="00EB77A5">
      <w:pPr>
        <w:spacing w:after="0"/>
        <w:rPr>
          <w:sz w:val="28"/>
          <w:szCs w:val="28"/>
        </w:rPr>
      </w:pPr>
      <w:r w:rsidRPr="00EB77A5">
        <w:rPr>
          <w:sz w:val="28"/>
          <w:szCs w:val="28"/>
        </w:rPr>
        <w:t>&lt;/html&gt;</w:t>
      </w:r>
    </w:p>
    <w:p w14:paraId="5D53C30F" w14:textId="1291DF7B" w:rsidR="00EB77A5" w:rsidRDefault="00505B4B" w:rsidP="00EB77A5">
      <w:pPr>
        <w:spacing w:after="0"/>
        <w:rPr>
          <w:sz w:val="28"/>
          <w:szCs w:val="28"/>
        </w:rPr>
      </w:pPr>
      <w:r>
        <w:rPr>
          <w:noProof/>
          <w:sz w:val="28"/>
          <w:szCs w:val="28"/>
        </w:rPr>
        <mc:AlternateContent>
          <mc:Choice Requires="wps">
            <w:drawing>
              <wp:anchor distT="0" distB="0" distL="114300" distR="114300" simplePos="0" relativeHeight="251670528" behindDoc="0" locked="0" layoutInCell="1" allowOverlap="1" wp14:anchorId="24A9235D" wp14:editId="4CDF35EE">
                <wp:simplePos x="0" y="0"/>
                <wp:positionH relativeFrom="margin">
                  <wp:posOffset>586740</wp:posOffset>
                </wp:positionH>
                <wp:positionV relativeFrom="paragraph">
                  <wp:posOffset>227330</wp:posOffset>
                </wp:positionV>
                <wp:extent cx="4099560" cy="2385060"/>
                <wp:effectExtent l="0" t="0" r="0" b="0"/>
                <wp:wrapNone/>
                <wp:docPr id="995146790" name="Rectangle 15"/>
                <wp:cNvGraphicFramePr/>
                <a:graphic xmlns:a="http://schemas.openxmlformats.org/drawingml/2006/main">
                  <a:graphicData uri="http://schemas.microsoft.com/office/word/2010/wordprocessingShape">
                    <wps:wsp>
                      <wps:cNvSpPr/>
                      <wps:spPr>
                        <a:xfrm>
                          <a:off x="0" y="0"/>
                          <a:ext cx="4099560" cy="2385060"/>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264E2" id="Rectangle 15" o:spid="_x0000_s1026" style="position:absolute;margin-left:46.2pt;margin-top:17.9pt;width:322.8pt;height:187.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" stroked="f" strokeweight="1.5pt">
                <v:fill r:id="rId43" o:title="" recolor="t" rotate="t" type="frame"/>
                <w10:wrap anchorx="margin"/>
              </v:rect>
            </w:pict>
          </mc:Fallback>
        </mc:AlternateContent>
      </w:r>
    </w:p>
    <w:p w14:paraId="4983675B" w14:textId="4B6591A9" w:rsidR="00EB77A5" w:rsidRDefault="00EB77A5" w:rsidP="00EB77A5">
      <w:pPr>
        <w:spacing w:after="0"/>
        <w:rPr>
          <w:sz w:val="28"/>
          <w:szCs w:val="28"/>
        </w:rPr>
      </w:pPr>
    </w:p>
    <w:p w14:paraId="1F27659F" w14:textId="5EC89EC7" w:rsidR="002D499C" w:rsidRDefault="00505B4B" w:rsidP="00EB33F9">
      <w:pPr>
        <w:spacing w:after="0"/>
        <w:rPr>
          <w:sz w:val="28"/>
          <w:szCs w:val="28"/>
        </w:rPr>
      </w:pPr>
      <w:r>
        <w:rPr>
          <w:sz w:val="28"/>
          <w:szCs w:val="28"/>
        </w:rPr>
        <w:t xml:space="preserve">   </w:t>
      </w:r>
    </w:p>
    <w:p w14:paraId="3958931E" w14:textId="77777777" w:rsidR="00505B4B" w:rsidRDefault="00505B4B" w:rsidP="00EB33F9">
      <w:pPr>
        <w:spacing w:after="0"/>
        <w:rPr>
          <w:sz w:val="28"/>
          <w:szCs w:val="28"/>
        </w:rPr>
      </w:pPr>
    </w:p>
    <w:p w14:paraId="7263F69A" w14:textId="77777777" w:rsidR="00505B4B" w:rsidRDefault="00505B4B" w:rsidP="00EB33F9">
      <w:pPr>
        <w:spacing w:after="0"/>
        <w:rPr>
          <w:sz w:val="28"/>
          <w:szCs w:val="28"/>
        </w:rPr>
      </w:pPr>
    </w:p>
    <w:p w14:paraId="78E6D17C" w14:textId="77777777" w:rsidR="00505B4B" w:rsidRDefault="00505B4B" w:rsidP="00EB33F9">
      <w:pPr>
        <w:spacing w:after="0"/>
        <w:rPr>
          <w:sz w:val="28"/>
          <w:szCs w:val="28"/>
        </w:rPr>
      </w:pPr>
    </w:p>
    <w:p w14:paraId="664C5000" w14:textId="77777777" w:rsidR="00505B4B" w:rsidRDefault="00505B4B" w:rsidP="00EB33F9">
      <w:pPr>
        <w:spacing w:after="0"/>
        <w:rPr>
          <w:sz w:val="28"/>
          <w:szCs w:val="28"/>
        </w:rPr>
      </w:pPr>
    </w:p>
    <w:p w14:paraId="33362A2E" w14:textId="77777777" w:rsidR="00505B4B" w:rsidRDefault="00505B4B" w:rsidP="00EB33F9">
      <w:pPr>
        <w:spacing w:after="0"/>
        <w:rPr>
          <w:sz w:val="28"/>
          <w:szCs w:val="28"/>
        </w:rPr>
      </w:pPr>
    </w:p>
    <w:p w14:paraId="65AC6E2E" w14:textId="77777777" w:rsidR="00505B4B" w:rsidRDefault="00505B4B" w:rsidP="00EB33F9">
      <w:pPr>
        <w:spacing w:after="0"/>
        <w:rPr>
          <w:sz w:val="28"/>
          <w:szCs w:val="28"/>
        </w:rPr>
      </w:pPr>
    </w:p>
    <w:p w14:paraId="16DD4B93" w14:textId="77777777" w:rsidR="00505B4B" w:rsidRDefault="00505B4B" w:rsidP="00EB33F9">
      <w:pPr>
        <w:spacing w:after="0"/>
        <w:rPr>
          <w:sz w:val="28"/>
          <w:szCs w:val="28"/>
        </w:rPr>
      </w:pPr>
    </w:p>
    <w:p w14:paraId="6789DE47" w14:textId="77777777" w:rsidR="00505B4B" w:rsidRDefault="00505B4B" w:rsidP="00EB33F9">
      <w:pPr>
        <w:spacing w:after="0"/>
        <w:rPr>
          <w:sz w:val="28"/>
          <w:szCs w:val="28"/>
        </w:rPr>
      </w:pPr>
    </w:p>
    <w:p w14:paraId="2A713533" w14:textId="5D2048BA" w:rsidR="00505B4B" w:rsidRDefault="004F3D97" w:rsidP="004F3D97">
      <w:pPr>
        <w:spacing w:after="0"/>
        <w:rPr>
          <w:sz w:val="28"/>
          <w:szCs w:val="28"/>
        </w:rPr>
      </w:pPr>
      <w:r>
        <w:rPr>
          <w:sz w:val="28"/>
          <w:szCs w:val="28"/>
        </w:rPr>
        <w:t xml:space="preserve">Form target </w:t>
      </w:r>
      <w:proofErr w:type="gramStart"/>
      <w:r>
        <w:rPr>
          <w:sz w:val="28"/>
          <w:szCs w:val="28"/>
        </w:rPr>
        <w:t>attributes :</w:t>
      </w:r>
      <w:proofErr w:type="gramEnd"/>
      <w:r>
        <w:rPr>
          <w:sz w:val="28"/>
          <w:szCs w:val="28"/>
        </w:rPr>
        <w:t xml:space="preserve"> </w:t>
      </w:r>
    </w:p>
    <w:p w14:paraId="7985B4AC" w14:textId="77777777" w:rsidR="004F3D97" w:rsidRPr="004F3D97" w:rsidRDefault="004F3D97" w:rsidP="004F3D97">
      <w:pPr>
        <w:spacing w:after="0"/>
        <w:rPr>
          <w:sz w:val="28"/>
          <w:szCs w:val="28"/>
        </w:rPr>
      </w:pPr>
      <w:r w:rsidRPr="004F3D97">
        <w:rPr>
          <w:sz w:val="28"/>
          <w:szCs w:val="28"/>
        </w:rPr>
        <w:t>&lt;!DOCTYPE html&gt;</w:t>
      </w:r>
    </w:p>
    <w:p w14:paraId="197134E1" w14:textId="77777777" w:rsidR="004F3D97" w:rsidRPr="004F3D97" w:rsidRDefault="004F3D97" w:rsidP="004F3D97">
      <w:pPr>
        <w:spacing w:after="0"/>
        <w:rPr>
          <w:sz w:val="28"/>
          <w:szCs w:val="28"/>
        </w:rPr>
      </w:pPr>
      <w:r w:rsidRPr="004F3D97">
        <w:rPr>
          <w:sz w:val="28"/>
          <w:szCs w:val="28"/>
        </w:rPr>
        <w:t>&lt;html&gt;</w:t>
      </w:r>
    </w:p>
    <w:p w14:paraId="27066219" w14:textId="77777777" w:rsidR="004F3D97" w:rsidRPr="004F3D97" w:rsidRDefault="004F3D97" w:rsidP="004F3D97">
      <w:pPr>
        <w:spacing w:after="0"/>
        <w:rPr>
          <w:sz w:val="28"/>
          <w:szCs w:val="28"/>
        </w:rPr>
      </w:pPr>
      <w:r w:rsidRPr="004F3D97">
        <w:rPr>
          <w:sz w:val="28"/>
          <w:szCs w:val="28"/>
        </w:rPr>
        <w:t>&lt;body&gt;</w:t>
      </w:r>
    </w:p>
    <w:p w14:paraId="3AEE2210" w14:textId="77777777" w:rsidR="004F3D97" w:rsidRPr="004F3D97" w:rsidRDefault="004F3D97" w:rsidP="004F3D97">
      <w:pPr>
        <w:spacing w:after="0"/>
        <w:rPr>
          <w:sz w:val="28"/>
          <w:szCs w:val="28"/>
        </w:rPr>
      </w:pPr>
    </w:p>
    <w:p w14:paraId="5C9D9681" w14:textId="77777777" w:rsidR="004F3D97" w:rsidRPr="004F3D97" w:rsidRDefault="004F3D97" w:rsidP="004F3D97">
      <w:pPr>
        <w:spacing w:after="0"/>
        <w:rPr>
          <w:sz w:val="28"/>
          <w:szCs w:val="28"/>
        </w:rPr>
      </w:pPr>
      <w:r w:rsidRPr="004F3D97">
        <w:rPr>
          <w:sz w:val="28"/>
          <w:szCs w:val="28"/>
        </w:rPr>
        <w:t>&lt;h2&gt;The form target attribute&lt;/h2&gt;</w:t>
      </w:r>
    </w:p>
    <w:p w14:paraId="24A3B2C6" w14:textId="77777777" w:rsidR="004F3D97" w:rsidRPr="004F3D97" w:rsidRDefault="004F3D97" w:rsidP="004F3D97">
      <w:pPr>
        <w:spacing w:after="0"/>
        <w:rPr>
          <w:sz w:val="28"/>
          <w:szCs w:val="28"/>
        </w:rPr>
      </w:pPr>
    </w:p>
    <w:p w14:paraId="370E1C97" w14:textId="77777777" w:rsidR="004F3D97" w:rsidRPr="004F3D97" w:rsidRDefault="004F3D97" w:rsidP="004F3D97">
      <w:pPr>
        <w:spacing w:after="0"/>
        <w:rPr>
          <w:sz w:val="28"/>
          <w:szCs w:val="28"/>
        </w:rPr>
      </w:pPr>
      <w:r w:rsidRPr="004F3D97">
        <w:rPr>
          <w:sz w:val="28"/>
          <w:szCs w:val="28"/>
        </w:rPr>
        <w:t>&lt;p&gt;When submitting this form, the result will be opened in a new browser tab:&lt;/p&gt;</w:t>
      </w:r>
    </w:p>
    <w:p w14:paraId="336B8B59" w14:textId="77777777" w:rsidR="004F3D97" w:rsidRPr="004F3D97" w:rsidRDefault="004F3D97" w:rsidP="004F3D97">
      <w:pPr>
        <w:spacing w:after="0"/>
        <w:rPr>
          <w:sz w:val="28"/>
          <w:szCs w:val="28"/>
        </w:rPr>
      </w:pPr>
    </w:p>
    <w:p w14:paraId="3FCD9B8A" w14:textId="77777777" w:rsidR="004F3D97" w:rsidRPr="004F3D97" w:rsidRDefault="004F3D97" w:rsidP="004F3D97">
      <w:pPr>
        <w:spacing w:after="0"/>
        <w:rPr>
          <w:sz w:val="28"/>
          <w:szCs w:val="28"/>
        </w:rPr>
      </w:pPr>
      <w:r w:rsidRPr="004F3D97">
        <w:rPr>
          <w:sz w:val="28"/>
          <w:szCs w:val="28"/>
        </w:rPr>
        <w:t>&lt;form action="/</w:t>
      </w:r>
      <w:proofErr w:type="spellStart"/>
      <w:r w:rsidRPr="004F3D97">
        <w:rPr>
          <w:sz w:val="28"/>
          <w:szCs w:val="28"/>
        </w:rPr>
        <w:t>action_page.php</w:t>
      </w:r>
      <w:proofErr w:type="spellEnd"/>
      <w:r w:rsidRPr="004F3D97">
        <w:rPr>
          <w:sz w:val="28"/>
          <w:szCs w:val="28"/>
        </w:rPr>
        <w:t>" target="_blank"&gt;</w:t>
      </w:r>
    </w:p>
    <w:p w14:paraId="4DD4DE8A" w14:textId="77777777" w:rsidR="004F3D97" w:rsidRPr="004F3D97" w:rsidRDefault="004F3D97" w:rsidP="004F3D97">
      <w:pPr>
        <w:spacing w:after="0"/>
        <w:rPr>
          <w:sz w:val="28"/>
          <w:szCs w:val="28"/>
        </w:rPr>
      </w:pPr>
      <w:r w:rsidRPr="004F3D97">
        <w:rPr>
          <w:sz w:val="28"/>
          <w:szCs w:val="28"/>
        </w:rPr>
        <w:t xml:space="preserve">  &lt;label for="</w:t>
      </w:r>
      <w:proofErr w:type="spellStart"/>
      <w:r w:rsidRPr="004F3D97">
        <w:rPr>
          <w:sz w:val="28"/>
          <w:szCs w:val="28"/>
        </w:rPr>
        <w:t>fname</w:t>
      </w:r>
      <w:proofErr w:type="spellEnd"/>
      <w:r w:rsidRPr="004F3D97">
        <w:rPr>
          <w:sz w:val="28"/>
          <w:szCs w:val="28"/>
        </w:rPr>
        <w:t>"&gt;First name:&lt;/label&gt;&lt;</w:t>
      </w:r>
      <w:proofErr w:type="spellStart"/>
      <w:r w:rsidRPr="004F3D97">
        <w:rPr>
          <w:sz w:val="28"/>
          <w:szCs w:val="28"/>
        </w:rPr>
        <w:t>br</w:t>
      </w:r>
      <w:proofErr w:type="spellEnd"/>
      <w:r w:rsidRPr="004F3D97">
        <w:rPr>
          <w:sz w:val="28"/>
          <w:szCs w:val="28"/>
        </w:rPr>
        <w:t>&gt;</w:t>
      </w:r>
    </w:p>
    <w:p w14:paraId="7A6A3310" w14:textId="77777777" w:rsidR="004F3D97" w:rsidRPr="004F3D97" w:rsidRDefault="004F3D97" w:rsidP="004F3D97">
      <w:pPr>
        <w:spacing w:after="0"/>
        <w:rPr>
          <w:sz w:val="28"/>
          <w:szCs w:val="28"/>
        </w:rPr>
      </w:pPr>
      <w:r w:rsidRPr="004F3D97">
        <w:rPr>
          <w:sz w:val="28"/>
          <w:szCs w:val="28"/>
        </w:rPr>
        <w:t xml:space="preserve">  &lt;input type="text" id="</w:t>
      </w:r>
      <w:proofErr w:type="spellStart"/>
      <w:r w:rsidRPr="004F3D97">
        <w:rPr>
          <w:sz w:val="28"/>
          <w:szCs w:val="28"/>
        </w:rPr>
        <w:t>fname</w:t>
      </w:r>
      <w:proofErr w:type="spellEnd"/>
      <w:r w:rsidRPr="004F3D97">
        <w:rPr>
          <w:sz w:val="28"/>
          <w:szCs w:val="28"/>
        </w:rPr>
        <w:t>" name="</w:t>
      </w:r>
      <w:proofErr w:type="spellStart"/>
      <w:r w:rsidRPr="004F3D97">
        <w:rPr>
          <w:sz w:val="28"/>
          <w:szCs w:val="28"/>
        </w:rPr>
        <w:t>fname</w:t>
      </w:r>
      <w:proofErr w:type="spellEnd"/>
      <w:r w:rsidRPr="004F3D97">
        <w:rPr>
          <w:sz w:val="28"/>
          <w:szCs w:val="28"/>
        </w:rPr>
        <w:t>" value="John"&gt;&lt;</w:t>
      </w:r>
      <w:proofErr w:type="spellStart"/>
      <w:r w:rsidRPr="004F3D97">
        <w:rPr>
          <w:sz w:val="28"/>
          <w:szCs w:val="28"/>
        </w:rPr>
        <w:t>br</w:t>
      </w:r>
      <w:proofErr w:type="spellEnd"/>
      <w:r w:rsidRPr="004F3D97">
        <w:rPr>
          <w:sz w:val="28"/>
          <w:szCs w:val="28"/>
        </w:rPr>
        <w:t>&gt;</w:t>
      </w:r>
    </w:p>
    <w:p w14:paraId="5735F255" w14:textId="77777777" w:rsidR="004F3D97" w:rsidRPr="004F3D97" w:rsidRDefault="004F3D97" w:rsidP="004F3D97">
      <w:pPr>
        <w:spacing w:after="0"/>
        <w:rPr>
          <w:sz w:val="28"/>
          <w:szCs w:val="28"/>
        </w:rPr>
      </w:pPr>
      <w:r w:rsidRPr="004F3D97">
        <w:rPr>
          <w:sz w:val="28"/>
          <w:szCs w:val="28"/>
        </w:rPr>
        <w:t xml:space="preserve">  &lt;label for="</w:t>
      </w:r>
      <w:proofErr w:type="spellStart"/>
      <w:r w:rsidRPr="004F3D97">
        <w:rPr>
          <w:sz w:val="28"/>
          <w:szCs w:val="28"/>
        </w:rPr>
        <w:t>lname</w:t>
      </w:r>
      <w:proofErr w:type="spellEnd"/>
      <w:r w:rsidRPr="004F3D97">
        <w:rPr>
          <w:sz w:val="28"/>
          <w:szCs w:val="28"/>
        </w:rPr>
        <w:t>"&gt;Last name:&lt;/label&gt;&lt;</w:t>
      </w:r>
      <w:proofErr w:type="spellStart"/>
      <w:r w:rsidRPr="004F3D97">
        <w:rPr>
          <w:sz w:val="28"/>
          <w:szCs w:val="28"/>
        </w:rPr>
        <w:t>br</w:t>
      </w:r>
      <w:proofErr w:type="spellEnd"/>
      <w:r w:rsidRPr="004F3D97">
        <w:rPr>
          <w:sz w:val="28"/>
          <w:szCs w:val="28"/>
        </w:rPr>
        <w:t>&gt;</w:t>
      </w:r>
    </w:p>
    <w:p w14:paraId="4B9E9B18" w14:textId="77777777" w:rsidR="004F3D97" w:rsidRPr="004F3D97" w:rsidRDefault="004F3D97" w:rsidP="004F3D97">
      <w:pPr>
        <w:spacing w:after="0"/>
        <w:rPr>
          <w:sz w:val="28"/>
          <w:szCs w:val="28"/>
        </w:rPr>
      </w:pPr>
      <w:r w:rsidRPr="004F3D97">
        <w:rPr>
          <w:sz w:val="28"/>
          <w:szCs w:val="28"/>
        </w:rPr>
        <w:t xml:space="preserve">  &lt;input type="text" id="</w:t>
      </w:r>
      <w:proofErr w:type="spellStart"/>
      <w:r w:rsidRPr="004F3D97">
        <w:rPr>
          <w:sz w:val="28"/>
          <w:szCs w:val="28"/>
        </w:rPr>
        <w:t>lname</w:t>
      </w:r>
      <w:proofErr w:type="spellEnd"/>
      <w:r w:rsidRPr="004F3D97">
        <w:rPr>
          <w:sz w:val="28"/>
          <w:szCs w:val="28"/>
        </w:rPr>
        <w:t>" name="</w:t>
      </w:r>
      <w:proofErr w:type="spellStart"/>
      <w:r w:rsidRPr="004F3D97">
        <w:rPr>
          <w:sz w:val="28"/>
          <w:szCs w:val="28"/>
        </w:rPr>
        <w:t>lname</w:t>
      </w:r>
      <w:proofErr w:type="spellEnd"/>
      <w:r w:rsidRPr="004F3D97">
        <w:rPr>
          <w:sz w:val="28"/>
          <w:szCs w:val="28"/>
        </w:rPr>
        <w:t>" value="Doe"&gt;&lt;</w:t>
      </w:r>
      <w:proofErr w:type="spellStart"/>
      <w:r w:rsidRPr="004F3D97">
        <w:rPr>
          <w:sz w:val="28"/>
          <w:szCs w:val="28"/>
        </w:rPr>
        <w:t>br</w:t>
      </w:r>
      <w:proofErr w:type="spellEnd"/>
      <w:r w:rsidRPr="004F3D97">
        <w:rPr>
          <w:sz w:val="28"/>
          <w:szCs w:val="28"/>
        </w:rPr>
        <w:t>&gt;&lt;</w:t>
      </w:r>
      <w:proofErr w:type="spellStart"/>
      <w:r w:rsidRPr="004F3D97">
        <w:rPr>
          <w:sz w:val="28"/>
          <w:szCs w:val="28"/>
        </w:rPr>
        <w:t>br</w:t>
      </w:r>
      <w:proofErr w:type="spellEnd"/>
      <w:r w:rsidRPr="004F3D97">
        <w:rPr>
          <w:sz w:val="28"/>
          <w:szCs w:val="28"/>
        </w:rPr>
        <w:t>&gt;</w:t>
      </w:r>
    </w:p>
    <w:p w14:paraId="1EB0B6FF" w14:textId="77777777" w:rsidR="004F3D97" w:rsidRPr="004F3D97" w:rsidRDefault="004F3D97" w:rsidP="004F3D97">
      <w:pPr>
        <w:spacing w:after="0"/>
        <w:rPr>
          <w:sz w:val="28"/>
          <w:szCs w:val="28"/>
        </w:rPr>
      </w:pPr>
      <w:r w:rsidRPr="004F3D97">
        <w:rPr>
          <w:sz w:val="28"/>
          <w:szCs w:val="28"/>
        </w:rPr>
        <w:t xml:space="preserve">  &lt;input type="submit" value="Submit"&gt;</w:t>
      </w:r>
    </w:p>
    <w:p w14:paraId="7C690EDA" w14:textId="77777777" w:rsidR="004F3D97" w:rsidRPr="004F3D97" w:rsidRDefault="004F3D97" w:rsidP="004F3D97">
      <w:pPr>
        <w:spacing w:after="0"/>
        <w:rPr>
          <w:sz w:val="28"/>
          <w:szCs w:val="28"/>
        </w:rPr>
      </w:pPr>
      <w:r w:rsidRPr="004F3D97">
        <w:rPr>
          <w:sz w:val="28"/>
          <w:szCs w:val="28"/>
        </w:rPr>
        <w:t xml:space="preserve">&lt;/form&gt; </w:t>
      </w:r>
    </w:p>
    <w:p w14:paraId="656BC691" w14:textId="77777777" w:rsidR="004F3D97" w:rsidRPr="004F3D97" w:rsidRDefault="004F3D97" w:rsidP="004F3D97">
      <w:pPr>
        <w:spacing w:after="0"/>
        <w:rPr>
          <w:sz w:val="28"/>
          <w:szCs w:val="28"/>
        </w:rPr>
      </w:pPr>
    </w:p>
    <w:p w14:paraId="72AD8ECD" w14:textId="77777777" w:rsidR="004F3D97" w:rsidRPr="004F3D97" w:rsidRDefault="004F3D97" w:rsidP="004F3D97">
      <w:pPr>
        <w:spacing w:after="0"/>
        <w:rPr>
          <w:sz w:val="28"/>
          <w:szCs w:val="28"/>
        </w:rPr>
      </w:pPr>
      <w:r w:rsidRPr="004F3D97">
        <w:rPr>
          <w:sz w:val="28"/>
          <w:szCs w:val="28"/>
        </w:rPr>
        <w:t>&lt;/body&gt;</w:t>
      </w:r>
    </w:p>
    <w:p w14:paraId="327C0CAF" w14:textId="594CDDFC" w:rsidR="004F3D97" w:rsidRDefault="004F3D97" w:rsidP="004F3D97">
      <w:pPr>
        <w:spacing w:after="0"/>
        <w:rPr>
          <w:sz w:val="28"/>
          <w:szCs w:val="28"/>
        </w:rPr>
      </w:pPr>
      <w:r w:rsidRPr="004F3D97">
        <w:rPr>
          <w:sz w:val="28"/>
          <w:szCs w:val="28"/>
        </w:rPr>
        <w:t>&lt;/html&gt;</w:t>
      </w:r>
    </w:p>
    <w:p w14:paraId="2D8ADA37" w14:textId="2F0D12E0" w:rsidR="004F3D97" w:rsidRDefault="00542A1B" w:rsidP="004F3D97">
      <w:pPr>
        <w:spacing w:after="0"/>
        <w:rPr>
          <w:sz w:val="28"/>
          <w:szCs w:val="28"/>
        </w:rPr>
      </w:pPr>
      <w:r>
        <w:rPr>
          <w:noProof/>
          <w:sz w:val="28"/>
          <w:szCs w:val="28"/>
        </w:rPr>
        <mc:AlternateContent>
          <mc:Choice Requires="wps">
            <w:drawing>
              <wp:anchor distT="0" distB="0" distL="114300" distR="114300" simplePos="0" relativeHeight="251671552" behindDoc="0" locked="0" layoutInCell="1" allowOverlap="1" wp14:anchorId="090780BF" wp14:editId="559856CA">
                <wp:simplePos x="0" y="0"/>
                <wp:positionH relativeFrom="column">
                  <wp:posOffset>-22860</wp:posOffset>
                </wp:positionH>
                <wp:positionV relativeFrom="paragraph">
                  <wp:posOffset>90170</wp:posOffset>
                </wp:positionV>
                <wp:extent cx="6096000" cy="3276600"/>
                <wp:effectExtent l="0" t="0" r="19050" b="19050"/>
                <wp:wrapNone/>
                <wp:docPr id="144589334" name="Rectangle 16"/>
                <wp:cNvGraphicFramePr/>
                <a:graphic xmlns:a="http://schemas.openxmlformats.org/drawingml/2006/main">
                  <a:graphicData uri="http://schemas.microsoft.com/office/word/2010/wordprocessingShape">
                    <wps:wsp>
                      <wps:cNvSpPr/>
                      <wps:spPr>
                        <a:xfrm>
                          <a:off x="0" y="0"/>
                          <a:ext cx="6096000" cy="3276600"/>
                        </a:xfrm>
                        <a:prstGeom prst="rect">
                          <a:avLst/>
                        </a:prstGeom>
                        <a:blipFill dpi="0" rotWithShape="1">
                          <a:blip r:embed="rId4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F722F9" id="Rectangle 16" o:spid="_x0000_s1026" style="position:absolute;margin-left:-1.8pt;margin-top:7.1pt;width:480pt;height:25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" strokecolor="#030e13 [484]" strokeweight="1.5pt">
                <v:fill r:id="rId45" o:title="" recolor="t" rotate="t" type="frame"/>
              </v:rect>
            </w:pict>
          </mc:Fallback>
        </mc:AlternateContent>
      </w:r>
      <w:r w:rsidR="00041CAC">
        <w:rPr>
          <w:sz w:val="28"/>
          <w:szCs w:val="28"/>
        </w:rPr>
        <w:t xml:space="preserve">   </w:t>
      </w:r>
    </w:p>
    <w:p w14:paraId="629DC4F4" w14:textId="77777777" w:rsidR="00041CAC" w:rsidRDefault="00041CAC" w:rsidP="004F3D97">
      <w:pPr>
        <w:spacing w:after="0"/>
        <w:rPr>
          <w:sz w:val="28"/>
          <w:szCs w:val="28"/>
        </w:rPr>
      </w:pPr>
    </w:p>
    <w:p w14:paraId="7A49CDD6" w14:textId="77777777" w:rsidR="00041CAC" w:rsidRDefault="00041CAC" w:rsidP="004F3D97">
      <w:pPr>
        <w:spacing w:after="0"/>
        <w:rPr>
          <w:sz w:val="28"/>
          <w:szCs w:val="28"/>
        </w:rPr>
      </w:pPr>
    </w:p>
    <w:p w14:paraId="1EA354C3" w14:textId="77777777" w:rsidR="00041CAC" w:rsidRDefault="00041CAC" w:rsidP="004F3D97">
      <w:pPr>
        <w:spacing w:after="0"/>
        <w:rPr>
          <w:sz w:val="28"/>
          <w:szCs w:val="28"/>
        </w:rPr>
      </w:pPr>
    </w:p>
    <w:p w14:paraId="06AFEAA5" w14:textId="77777777" w:rsidR="00041CAC" w:rsidRDefault="00041CAC" w:rsidP="004F3D97">
      <w:pPr>
        <w:spacing w:after="0"/>
        <w:rPr>
          <w:sz w:val="28"/>
          <w:szCs w:val="28"/>
        </w:rPr>
      </w:pPr>
    </w:p>
    <w:p w14:paraId="3E481093" w14:textId="77777777" w:rsidR="00041CAC" w:rsidRDefault="00041CAC" w:rsidP="004F3D97">
      <w:pPr>
        <w:spacing w:after="0"/>
        <w:rPr>
          <w:sz w:val="28"/>
          <w:szCs w:val="28"/>
        </w:rPr>
      </w:pPr>
    </w:p>
    <w:p w14:paraId="2E1F2E1C" w14:textId="77777777" w:rsidR="00041CAC" w:rsidRDefault="00041CAC" w:rsidP="004F3D97">
      <w:pPr>
        <w:spacing w:after="0"/>
        <w:rPr>
          <w:sz w:val="28"/>
          <w:szCs w:val="28"/>
        </w:rPr>
      </w:pPr>
    </w:p>
    <w:p w14:paraId="05DF3A1C" w14:textId="77777777" w:rsidR="00041CAC" w:rsidRDefault="00041CAC" w:rsidP="004F3D97">
      <w:pPr>
        <w:spacing w:after="0"/>
        <w:rPr>
          <w:sz w:val="28"/>
          <w:szCs w:val="28"/>
        </w:rPr>
      </w:pPr>
    </w:p>
    <w:p w14:paraId="231564B4" w14:textId="77777777" w:rsidR="00041CAC" w:rsidRDefault="00041CAC" w:rsidP="004F3D97">
      <w:pPr>
        <w:spacing w:after="0"/>
        <w:rPr>
          <w:sz w:val="28"/>
          <w:szCs w:val="28"/>
        </w:rPr>
      </w:pPr>
    </w:p>
    <w:p w14:paraId="4F65CED2" w14:textId="77777777" w:rsidR="00041CAC" w:rsidRDefault="00041CAC" w:rsidP="004F3D97">
      <w:pPr>
        <w:spacing w:after="0"/>
        <w:rPr>
          <w:sz w:val="28"/>
          <w:szCs w:val="28"/>
        </w:rPr>
      </w:pPr>
    </w:p>
    <w:p w14:paraId="3EF7DBB2" w14:textId="77777777" w:rsidR="00041CAC" w:rsidRDefault="00041CAC" w:rsidP="004F3D97">
      <w:pPr>
        <w:spacing w:after="0"/>
        <w:rPr>
          <w:sz w:val="28"/>
          <w:szCs w:val="28"/>
        </w:rPr>
      </w:pPr>
    </w:p>
    <w:p w14:paraId="2A6FF31A" w14:textId="77777777" w:rsidR="00041CAC" w:rsidRDefault="00041CAC" w:rsidP="004F3D97">
      <w:pPr>
        <w:spacing w:after="0"/>
        <w:rPr>
          <w:sz w:val="28"/>
          <w:szCs w:val="28"/>
        </w:rPr>
      </w:pPr>
    </w:p>
    <w:p w14:paraId="31EAEF28" w14:textId="77777777" w:rsidR="00041CAC" w:rsidRDefault="00041CAC" w:rsidP="004F3D97">
      <w:pPr>
        <w:spacing w:after="0"/>
        <w:rPr>
          <w:sz w:val="28"/>
          <w:szCs w:val="28"/>
        </w:rPr>
      </w:pPr>
    </w:p>
    <w:p w14:paraId="32A9E4A6" w14:textId="77777777" w:rsidR="00041CAC" w:rsidRDefault="00041CAC" w:rsidP="004F3D97">
      <w:pPr>
        <w:spacing w:after="0"/>
        <w:rPr>
          <w:sz w:val="28"/>
          <w:szCs w:val="28"/>
        </w:rPr>
      </w:pPr>
    </w:p>
    <w:p w14:paraId="241F65D3" w14:textId="77777777" w:rsidR="00041CAC" w:rsidRDefault="00041CAC" w:rsidP="004F3D97">
      <w:pPr>
        <w:spacing w:after="0"/>
        <w:rPr>
          <w:sz w:val="28"/>
          <w:szCs w:val="28"/>
        </w:rPr>
      </w:pPr>
    </w:p>
    <w:p w14:paraId="4DC0204C" w14:textId="77777777" w:rsidR="00041CAC" w:rsidRDefault="00041CAC" w:rsidP="004F3D97">
      <w:pPr>
        <w:spacing w:after="0"/>
        <w:rPr>
          <w:sz w:val="28"/>
          <w:szCs w:val="28"/>
        </w:rPr>
      </w:pPr>
    </w:p>
    <w:p w14:paraId="4F1A3A75" w14:textId="604AAE95" w:rsidR="00041CAC" w:rsidRDefault="00041CAC" w:rsidP="004F3D97">
      <w:pPr>
        <w:spacing w:after="0"/>
        <w:rPr>
          <w:sz w:val="28"/>
          <w:szCs w:val="28"/>
        </w:rPr>
      </w:pPr>
      <w:r>
        <w:rPr>
          <w:sz w:val="28"/>
          <w:szCs w:val="28"/>
        </w:rPr>
        <w:t xml:space="preserve">Select </w:t>
      </w:r>
      <w:proofErr w:type="gramStart"/>
      <w:r>
        <w:rPr>
          <w:sz w:val="28"/>
          <w:szCs w:val="28"/>
        </w:rPr>
        <w:t>tag :</w:t>
      </w:r>
      <w:proofErr w:type="gramEnd"/>
    </w:p>
    <w:p w14:paraId="3C51E439" w14:textId="77777777" w:rsidR="00041CAC" w:rsidRDefault="00041CAC" w:rsidP="004F3D97">
      <w:pPr>
        <w:spacing w:after="0"/>
        <w:rPr>
          <w:sz w:val="28"/>
          <w:szCs w:val="28"/>
        </w:rPr>
      </w:pPr>
    </w:p>
    <w:p w14:paraId="0F9132CA" w14:textId="6E6BE8E7" w:rsidR="00041CAC" w:rsidRDefault="00041CAC" w:rsidP="004F3D97">
      <w:pPr>
        <w:spacing w:after="0"/>
        <w:rPr>
          <w:sz w:val="28"/>
          <w:szCs w:val="28"/>
        </w:rPr>
      </w:pPr>
      <w:r>
        <w:rPr>
          <w:noProof/>
          <w:sz w:val="28"/>
          <w:szCs w:val="28"/>
        </w:rPr>
        <w:lastRenderedPageBreak/>
        <mc:AlternateContent>
          <mc:Choice Requires="wps">
            <w:drawing>
              <wp:anchor distT="0" distB="0" distL="114300" distR="114300" simplePos="0" relativeHeight="251672576" behindDoc="0" locked="0" layoutInCell="1" allowOverlap="1" wp14:anchorId="407A7E85" wp14:editId="577AD500">
                <wp:simplePos x="0" y="0"/>
                <wp:positionH relativeFrom="column">
                  <wp:posOffset>-457200</wp:posOffset>
                </wp:positionH>
                <wp:positionV relativeFrom="paragraph">
                  <wp:posOffset>-93345</wp:posOffset>
                </wp:positionV>
                <wp:extent cx="6682740" cy="3467100"/>
                <wp:effectExtent l="0" t="0" r="22860" b="19050"/>
                <wp:wrapNone/>
                <wp:docPr id="900941985" name="Rectangle 17"/>
                <wp:cNvGraphicFramePr/>
                <a:graphic xmlns:a="http://schemas.openxmlformats.org/drawingml/2006/main">
                  <a:graphicData uri="http://schemas.microsoft.com/office/word/2010/wordprocessingShape">
                    <wps:wsp>
                      <wps:cNvSpPr/>
                      <wps:spPr>
                        <a:xfrm>
                          <a:off x="0" y="0"/>
                          <a:ext cx="6682740" cy="3467100"/>
                        </a:xfrm>
                        <a:prstGeom prst="rect">
                          <a:avLst/>
                        </a:prstGeom>
                        <a:blipFill dpi="0" rotWithShape="1">
                          <a:blip r:embed="rId4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F1D8C" id="Rectangle 17" o:spid="_x0000_s1026" style="position:absolute;margin-left:-36pt;margin-top:-7.35pt;width:526.2pt;height:27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" strokecolor="#030e13 [484]" strokeweight="1.5pt">
                <v:fill r:id="rId47" o:title="" recolor="t" rotate="t" type="frame"/>
              </v:rect>
            </w:pict>
          </mc:Fallback>
        </mc:AlternateContent>
      </w:r>
      <w:r w:rsidR="00592DEA">
        <w:rPr>
          <w:sz w:val="28"/>
          <w:szCs w:val="28"/>
        </w:rPr>
        <w:t xml:space="preserve">  </w:t>
      </w:r>
    </w:p>
    <w:p w14:paraId="01600A30" w14:textId="77777777" w:rsidR="00592DEA" w:rsidRDefault="00592DEA" w:rsidP="004F3D97">
      <w:pPr>
        <w:spacing w:after="0"/>
        <w:rPr>
          <w:sz w:val="28"/>
          <w:szCs w:val="28"/>
        </w:rPr>
      </w:pPr>
    </w:p>
    <w:p w14:paraId="53FAD3FC" w14:textId="77777777" w:rsidR="00592DEA" w:rsidRDefault="00592DEA" w:rsidP="004F3D97">
      <w:pPr>
        <w:spacing w:after="0"/>
        <w:rPr>
          <w:sz w:val="28"/>
          <w:szCs w:val="28"/>
        </w:rPr>
      </w:pPr>
    </w:p>
    <w:p w14:paraId="0E09F308" w14:textId="77777777" w:rsidR="00592DEA" w:rsidRDefault="00592DEA" w:rsidP="004F3D97">
      <w:pPr>
        <w:spacing w:after="0"/>
        <w:rPr>
          <w:sz w:val="28"/>
          <w:szCs w:val="28"/>
        </w:rPr>
      </w:pPr>
    </w:p>
    <w:p w14:paraId="2BFE4934" w14:textId="77777777" w:rsidR="00592DEA" w:rsidRDefault="00592DEA" w:rsidP="004F3D97">
      <w:pPr>
        <w:spacing w:after="0"/>
        <w:rPr>
          <w:sz w:val="28"/>
          <w:szCs w:val="28"/>
        </w:rPr>
      </w:pPr>
    </w:p>
    <w:p w14:paraId="3E730948" w14:textId="77777777" w:rsidR="00592DEA" w:rsidRDefault="00592DEA" w:rsidP="004F3D97">
      <w:pPr>
        <w:spacing w:after="0"/>
        <w:rPr>
          <w:sz w:val="28"/>
          <w:szCs w:val="28"/>
        </w:rPr>
      </w:pPr>
    </w:p>
    <w:p w14:paraId="1F297062" w14:textId="77777777" w:rsidR="00592DEA" w:rsidRDefault="00592DEA" w:rsidP="004F3D97">
      <w:pPr>
        <w:spacing w:after="0"/>
        <w:rPr>
          <w:sz w:val="28"/>
          <w:szCs w:val="28"/>
        </w:rPr>
      </w:pPr>
    </w:p>
    <w:p w14:paraId="278B4E4C" w14:textId="77777777" w:rsidR="00592DEA" w:rsidRDefault="00592DEA" w:rsidP="004F3D97">
      <w:pPr>
        <w:spacing w:after="0"/>
        <w:rPr>
          <w:sz w:val="28"/>
          <w:szCs w:val="28"/>
        </w:rPr>
      </w:pPr>
    </w:p>
    <w:p w14:paraId="1F7B1C49" w14:textId="77777777" w:rsidR="00592DEA" w:rsidRDefault="00592DEA" w:rsidP="004F3D97">
      <w:pPr>
        <w:spacing w:after="0"/>
        <w:rPr>
          <w:sz w:val="28"/>
          <w:szCs w:val="28"/>
        </w:rPr>
      </w:pPr>
    </w:p>
    <w:p w14:paraId="74BD7664" w14:textId="77777777" w:rsidR="00592DEA" w:rsidRDefault="00592DEA" w:rsidP="004F3D97">
      <w:pPr>
        <w:spacing w:after="0"/>
        <w:rPr>
          <w:sz w:val="28"/>
          <w:szCs w:val="28"/>
        </w:rPr>
      </w:pPr>
    </w:p>
    <w:p w14:paraId="2E096B5D" w14:textId="77777777" w:rsidR="00592DEA" w:rsidRDefault="00592DEA" w:rsidP="004F3D97">
      <w:pPr>
        <w:spacing w:after="0"/>
        <w:rPr>
          <w:sz w:val="28"/>
          <w:szCs w:val="28"/>
        </w:rPr>
      </w:pPr>
    </w:p>
    <w:p w14:paraId="583A206A" w14:textId="77777777" w:rsidR="00592DEA" w:rsidRDefault="00592DEA" w:rsidP="004F3D97">
      <w:pPr>
        <w:spacing w:after="0"/>
        <w:rPr>
          <w:sz w:val="28"/>
          <w:szCs w:val="28"/>
        </w:rPr>
      </w:pPr>
    </w:p>
    <w:p w14:paraId="47FD70C5" w14:textId="77777777" w:rsidR="00592DEA" w:rsidRDefault="00592DEA" w:rsidP="004F3D97">
      <w:pPr>
        <w:spacing w:after="0"/>
        <w:rPr>
          <w:sz w:val="28"/>
          <w:szCs w:val="28"/>
        </w:rPr>
      </w:pPr>
    </w:p>
    <w:p w14:paraId="77056668" w14:textId="77777777" w:rsidR="00592DEA" w:rsidRDefault="00592DEA" w:rsidP="004F3D97">
      <w:pPr>
        <w:spacing w:after="0"/>
        <w:rPr>
          <w:sz w:val="28"/>
          <w:szCs w:val="28"/>
        </w:rPr>
      </w:pPr>
    </w:p>
    <w:p w14:paraId="386F5810" w14:textId="77777777" w:rsidR="00592DEA" w:rsidRDefault="00592DEA" w:rsidP="004F3D97">
      <w:pPr>
        <w:spacing w:after="0"/>
        <w:rPr>
          <w:sz w:val="28"/>
          <w:szCs w:val="28"/>
        </w:rPr>
      </w:pPr>
    </w:p>
    <w:p w14:paraId="39CEDA26" w14:textId="77777777" w:rsidR="003E27BF" w:rsidRDefault="00E55A31" w:rsidP="004F3D97">
      <w:pPr>
        <w:spacing w:after="0"/>
        <w:rPr>
          <w:sz w:val="28"/>
          <w:szCs w:val="28"/>
        </w:rPr>
      </w:pPr>
      <w:r>
        <w:rPr>
          <w:sz w:val="28"/>
          <w:szCs w:val="28"/>
        </w:rPr>
        <w:t xml:space="preserve">Text </w:t>
      </w:r>
      <w:proofErr w:type="gramStart"/>
      <w:r>
        <w:rPr>
          <w:sz w:val="28"/>
          <w:szCs w:val="28"/>
        </w:rPr>
        <w:t>Area :</w:t>
      </w:r>
      <w:proofErr w:type="gramEnd"/>
    </w:p>
    <w:p w14:paraId="30B9CC45" w14:textId="22EFDA81" w:rsidR="003E27BF" w:rsidRDefault="00E55A31" w:rsidP="004F3D97">
      <w:pPr>
        <w:spacing w:after="0"/>
        <w:rPr>
          <w:sz w:val="28"/>
          <w:szCs w:val="28"/>
        </w:rPr>
      </w:pPr>
      <w:r>
        <w:rPr>
          <w:noProof/>
          <w:sz w:val="28"/>
          <w:szCs w:val="28"/>
        </w:rPr>
        <mc:AlternateContent>
          <mc:Choice Requires="wps">
            <w:drawing>
              <wp:anchor distT="0" distB="0" distL="114300" distR="114300" simplePos="0" relativeHeight="251673600" behindDoc="0" locked="0" layoutInCell="1" allowOverlap="1" wp14:anchorId="31BF7F9D" wp14:editId="51ECB2DC">
                <wp:simplePos x="0" y="0"/>
                <wp:positionH relativeFrom="column">
                  <wp:posOffset>-624840</wp:posOffset>
                </wp:positionH>
                <wp:positionV relativeFrom="paragraph">
                  <wp:posOffset>105410</wp:posOffset>
                </wp:positionV>
                <wp:extent cx="6926580" cy="2865120"/>
                <wp:effectExtent l="0" t="0" r="26670" b="11430"/>
                <wp:wrapNone/>
                <wp:docPr id="1750022760" name="Rectangle 18"/>
                <wp:cNvGraphicFramePr/>
                <a:graphic xmlns:a="http://schemas.openxmlformats.org/drawingml/2006/main">
                  <a:graphicData uri="http://schemas.microsoft.com/office/word/2010/wordprocessingShape">
                    <wps:wsp>
                      <wps:cNvSpPr/>
                      <wps:spPr>
                        <a:xfrm>
                          <a:off x="0" y="0"/>
                          <a:ext cx="6926580" cy="2865120"/>
                        </a:xfrm>
                        <a:prstGeom prst="rect">
                          <a:avLst/>
                        </a:prstGeom>
                        <a:blipFill dpi="0" rotWithShape="1">
                          <a:blip r:embed="rId4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00EAE" id="Rectangle 18" o:spid="_x0000_s1026" style="position:absolute;margin-left:-49.2pt;margin-top:8.3pt;width:545.4pt;height:225.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" strokecolor="#030e13 [484]" strokeweight="1.5pt">
                <v:fill r:id="rId49" o:title="" recolor="t" rotate="t" type="frame"/>
              </v:rect>
            </w:pict>
          </mc:Fallback>
        </mc:AlternateContent>
      </w:r>
      <w:r w:rsidR="003E27BF">
        <w:rPr>
          <w:sz w:val="28"/>
          <w:szCs w:val="28"/>
        </w:rPr>
        <w:t xml:space="preserve">         </w:t>
      </w:r>
    </w:p>
    <w:p w14:paraId="5FD7A5C6" w14:textId="77777777" w:rsidR="003E27BF" w:rsidRDefault="003E27BF" w:rsidP="004F3D97">
      <w:pPr>
        <w:spacing w:after="0"/>
        <w:rPr>
          <w:sz w:val="28"/>
          <w:szCs w:val="28"/>
        </w:rPr>
      </w:pPr>
    </w:p>
    <w:p w14:paraId="5DD7830F" w14:textId="77777777" w:rsidR="003E27BF" w:rsidRDefault="003E27BF" w:rsidP="004F3D97">
      <w:pPr>
        <w:spacing w:after="0"/>
        <w:rPr>
          <w:sz w:val="28"/>
          <w:szCs w:val="28"/>
        </w:rPr>
      </w:pPr>
    </w:p>
    <w:p w14:paraId="3602C3DD" w14:textId="77777777" w:rsidR="003E27BF" w:rsidRDefault="003E27BF" w:rsidP="004F3D97">
      <w:pPr>
        <w:spacing w:after="0"/>
        <w:rPr>
          <w:sz w:val="28"/>
          <w:szCs w:val="28"/>
        </w:rPr>
      </w:pPr>
    </w:p>
    <w:p w14:paraId="3B919D7D" w14:textId="77777777" w:rsidR="003E27BF" w:rsidRDefault="003E27BF" w:rsidP="004F3D97">
      <w:pPr>
        <w:spacing w:after="0"/>
        <w:rPr>
          <w:sz w:val="28"/>
          <w:szCs w:val="28"/>
        </w:rPr>
      </w:pPr>
    </w:p>
    <w:p w14:paraId="0E9A528C" w14:textId="77777777" w:rsidR="003E27BF" w:rsidRDefault="003E27BF" w:rsidP="004F3D97">
      <w:pPr>
        <w:spacing w:after="0"/>
        <w:rPr>
          <w:sz w:val="28"/>
          <w:szCs w:val="28"/>
        </w:rPr>
      </w:pPr>
    </w:p>
    <w:p w14:paraId="09D88D2D" w14:textId="77777777" w:rsidR="003E27BF" w:rsidRDefault="003E27BF" w:rsidP="004F3D97">
      <w:pPr>
        <w:spacing w:after="0"/>
        <w:rPr>
          <w:sz w:val="28"/>
          <w:szCs w:val="28"/>
        </w:rPr>
      </w:pPr>
    </w:p>
    <w:p w14:paraId="234D24E0" w14:textId="77777777" w:rsidR="003E27BF" w:rsidRDefault="003E27BF" w:rsidP="004F3D97">
      <w:pPr>
        <w:spacing w:after="0"/>
        <w:rPr>
          <w:sz w:val="28"/>
          <w:szCs w:val="28"/>
        </w:rPr>
      </w:pPr>
    </w:p>
    <w:p w14:paraId="64EAFECF" w14:textId="77777777" w:rsidR="003E27BF" w:rsidRDefault="003E27BF" w:rsidP="004F3D97">
      <w:pPr>
        <w:spacing w:after="0"/>
        <w:rPr>
          <w:sz w:val="28"/>
          <w:szCs w:val="28"/>
        </w:rPr>
      </w:pPr>
    </w:p>
    <w:p w14:paraId="399E3C9D" w14:textId="77777777" w:rsidR="003E27BF" w:rsidRDefault="003E27BF" w:rsidP="004F3D97">
      <w:pPr>
        <w:spacing w:after="0"/>
        <w:rPr>
          <w:sz w:val="28"/>
          <w:szCs w:val="28"/>
        </w:rPr>
      </w:pPr>
    </w:p>
    <w:p w14:paraId="32AF8DB8" w14:textId="77777777" w:rsidR="003E27BF" w:rsidRDefault="003E27BF" w:rsidP="004F3D97">
      <w:pPr>
        <w:spacing w:after="0"/>
        <w:rPr>
          <w:sz w:val="28"/>
          <w:szCs w:val="28"/>
        </w:rPr>
      </w:pPr>
    </w:p>
    <w:p w14:paraId="10771726" w14:textId="77777777" w:rsidR="003E27BF" w:rsidRDefault="003E27BF" w:rsidP="004F3D97">
      <w:pPr>
        <w:spacing w:after="0"/>
        <w:rPr>
          <w:sz w:val="28"/>
          <w:szCs w:val="28"/>
        </w:rPr>
      </w:pPr>
    </w:p>
    <w:p w14:paraId="302905D8" w14:textId="77777777" w:rsidR="003E27BF" w:rsidRDefault="003E27BF" w:rsidP="004F3D97">
      <w:pPr>
        <w:spacing w:after="0"/>
        <w:rPr>
          <w:sz w:val="28"/>
          <w:szCs w:val="28"/>
        </w:rPr>
      </w:pPr>
    </w:p>
    <w:p w14:paraId="03297F7B" w14:textId="77777777" w:rsidR="003E27BF" w:rsidRDefault="003E27BF" w:rsidP="004F3D97">
      <w:pPr>
        <w:spacing w:after="0"/>
        <w:rPr>
          <w:sz w:val="28"/>
          <w:szCs w:val="28"/>
        </w:rPr>
      </w:pPr>
    </w:p>
    <w:p w14:paraId="3F08C2AF" w14:textId="4BE64276" w:rsidR="003E27BF" w:rsidRDefault="004D2A9E" w:rsidP="004F3D97">
      <w:pPr>
        <w:spacing w:after="0"/>
        <w:rPr>
          <w:sz w:val="28"/>
          <w:szCs w:val="28"/>
        </w:rPr>
      </w:pPr>
      <w:r>
        <w:rPr>
          <w:sz w:val="28"/>
          <w:szCs w:val="28"/>
        </w:rPr>
        <w:t xml:space="preserve">Grouping Data </w:t>
      </w:r>
      <w:proofErr w:type="gramStart"/>
      <w:r>
        <w:rPr>
          <w:sz w:val="28"/>
          <w:szCs w:val="28"/>
        </w:rPr>
        <w:t>Elements :</w:t>
      </w:r>
      <w:proofErr w:type="gramEnd"/>
      <w:r>
        <w:rPr>
          <w:sz w:val="28"/>
          <w:szCs w:val="28"/>
        </w:rPr>
        <w:t xml:space="preserve"> </w:t>
      </w:r>
    </w:p>
    <w:p w14:paraId="526EC5DD" w14:textId="77777777" w:rsidR="004D2A9E" w:rsidRDefault="004D2A9E" w:rsidP="004F3D97">
      <w:pPr>
        <w:spacing w:after="0"/>
        <w:rPr>
          <w:sz w:val="28"/>
          <w:szCs w:val="28"/>
        </w:rPr>
      </w:pPr>
    </w:p>
    <w:p w14:paraId="4B1DA9DB" w14:textId="3757FF6B" w:rsidR="004D2A9E" w:rsidRDefault="004D2A9E" w:rsidP="004F3D97">
      <w:pPr>
        <w:spacing w:after="0"/>
        <w:rPr>
          <w:sz w:val="28"/>
          <w:szCs w:val="28"/>
        </w:rPr>
      </w:pPr>
      <w:r>
        <w:rPr>
          <w:noProof/>
          <w:sz w:val="28"/>
          <w:szCs w:val="28"/>
        </w:rPr>
        <w:lastRenderedPageBreak/>
        <mc:AlternateContent>
          <mc:Choice Requires="wps">
            <w:drawing>
              <wp:anchor distT="0" distB="0" distL="114300" distR="114300" simplePos="0" relativeHeight="251674624" behindDoc="0" locked="0" layoutInCell="1" allowOverlap="1" wp14:anchorId="45EE8C74" wp14:editId="2BF495F3">
                <wp:simplePos x="0" y="0"/>
                <wp:positionH relativeFrom="margin">
                  <wp:posOffset>-579120</wp:posOffset>
                </wp:positionH>
                <wp:positionV relativeFrom="paragraph">
                  <wp:posOffset>-108585</wp:posOffset>
                </wp:positionV>
                <wp:extent cx="6629400" cy="2994660"/>
                <wp:effectExtent l="0" t="0" r="0" b="0"/>
                <wp:wrapNone/>
                <wp:docPr id="1153484749" name="Rectangle 19"/>
                <wp:cNvGraphicFramePr/>
                <a:graphic xmlns:a="http://schemas.openxmlformats.org/drawingml/2006/main">
                  <a:graphicData uri="http://schemas.microsoft.com/office/word/2010/wordprocessingShape">
                    <wps:wsp>
                      <wps:cNvSpPr/>
                      <wps:spPr>
                        <a:xfrm>
                          <a:off x="0" y="0"/>
                          <a:ext cx="6629400" cy="2994660"/>
                        </a:xfrm>
                        <a:prstGeom prst="rect">
                          <a:avLst/>
                        </a:prstGeom>
                        <a:blipFill dpi="0" rotWithShape="1">
                          <a:blip r:embed="rId5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8162A" id="Rectangle 19" o:spid="_x0000_s1026" style="position:absolute;margin-left:-45.6pt;margin-top:-8.55pt;width:522pt;height:235.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" stroked="f" strokeweight="1.5pt">
                <v:fill r:id="rId51" o:title="" recolor="t" rotate="t" type="frame"/>
                <w10:wrap anchorx="margin"/>
              </v:rect>
            </w:pict>
          </mc:Fallback>
        </mc:AlternateContent>
      </w:r>
    </w:p>
    <w:p w14:paraId="4B7ECCBC" w14:textId="77777777" w:rsidR="003E27BF" w:rsidRDefault="003E27BF" w:rsidP="004F3D97">
      <w:pPr>
        <w:spacing w:after="0"/>
        <w:rPr>
          <w:sz w:val="28"/>
          <w:szCs w:val="28"/>
        </w:rPr>
      </w:pPr>
    </w:p>
    <w:p w14:paraId="2A2F260C" w14:textId="468E20CB" w:rsidR="003E27BF" w:rsidRDefault="004D2A9E" w:rsidP="004F3D97">
      <w:pPr>
        <w:spacing w:after="0"/>
        <w:rPr>
          <w:sz w:val="28"/>
          <w:szCs w:val="28"/>
        </w:rPr>
      </w:pPr>
      <w:r>
        <w:rPr>
          <w:sz w:val="28"/>
          <w:szCs w:val="28"/>
        </w:rPr>
        <w:t xml:space="preserve">   </w:t>
      </w:r>
    </w:p>
    <w:p w14:paraId="1BCBC096" w14:textId="77777777" w:rsidR="004D2A9E" w:rsidRDefault="004D2A9E" w:rsidP="004F3D97">
      <w:pPr>
        <w:spacing w:after="0"/>
        <w:rPr>
          <w:sz w:val="28"/>
          <w:szCs w:val="28"/>
        </w:rPr>
      </w:pPr>
    </w:p>
    <w:p w14:paraId="30CE2458" w14:textId="77777777" w:rsidR="004D2A9E" w:rsidRDefault="004D2A9E" w:rsidP="004F3D97">
      <w:pPr>
        <w:spacing w:after="0"/>
        <w:rPr>
          <w:sz w:val="28"/>
          <w:szCs w:val="28"/>
        </w:rPr>
      </w:pPr>
    </w:p>
    <w:p w14:paraId="2BA54B11" w14:textId="77777777" w:rsidR="004D2A9E" w:rsidRDefault="004D2A9E" w:rsidP="004F3D97">
      <w:pPr>
        <w:spacing w:after="0"/>
        <w:rPr>
          <w:sz w:val="28"/>
          <w:szCs w:val="28"/>
        </w:rPr>
      </w:pPr>
    </w:p>
    <w:p w14:paraId="7A2CE4EA" w14:textId="77777777" w:rsidR="004D2A9E" w:rsidRDefault="004D2A9E" w:rsidP="004F3D97">
      <w:pPr>
        <w:spacing w:after="0"/>
        <w:rPr>
          <w:sz w:val="28"/>
          <w:szCs w:val="28"/>
        </w:rPr>
      </w:pPr>
    </w:p>
    <w:p w14:paraId="4D5906B5" w14:textId="77777777" w:rsidR="004D2A9E" w:rsidRDefault="004D2A9E" w:rsidP="004F3D97">
      <w:pPr>
        <w:spacing w:after="0"/>
        <w:rPr>
          <w:sz w:val="28"/>
          <w:szCs w:val="28"/>
        </w:rPr>
      </w:pPr>
    </w:p>
    <w:p w14:paraId="5509EE5D" w14:textId="77777777" w:rsidR="004D2A9E" w:rsidRDefault="004D2A9E" w:rsidP="004F3D97">
      <w:pPr>
        <w:spacing w:after="0"/>
        <w:rPr>
          <w:sz w:val="28"/>
          <w:szCs w:val="28"/>
        </w:rPr>
      </w:pPr>
    </w:p>
    <w:p w14:paraId="1D314105" w14:textId="77777777" w:rsidR="004D2A9E" w:rsidRDefault="004D2A9E" w:rsidP="004F3D97">
      <w:pPr>
        <w:spacing w:after="0"/>
        <w:rPr>
          <w:sz w:val="28"/>
          <w:szCs w:val="28"/>
        </w:rPr>
      </w:pPr>
    </w:p>
    <w:p w14:paraId="357C6181" w14:textId="77777777" w:rsidR="004D2A9E" w:rsidRDefault="004D2A9E" w:rsidP="004F3D97">
      <w:pPr>
        <w:spacing w:after="0"/>
        <w:rPr>
          <w:sz w:val="28"/>
          <w:szCs w:val="28"/>
        </w:rPr>
      </w:pPr>
    </w:p>
    <w:p w14:paraId="6B654450" w14:textId="7B009CB5" w:rsidR="004C24CF" w:rsidRDefault="004C24CF" w:rsidP="004F3D97">
      <w:pPr>
        <w:spacing w:after="0"/>
        <w:rPr>
          <w:sz w:val="28"/>
          <w:szCs w:val="28"/>
        </w:rPr>
      </w:pPr>
    </w:p>
    <w:p w14:paraId="4B610978" w14:textId="77777777" w:rsidR="004C24CF" w:rsidRDefault="004C24CF" w:rsidP="004F3D97">
      <w:pPr>
        <w:spacing w:after="0"/>
        <w:rPr>
          <w:sz w:val="28"/>
          <w:szCs w:val="28"/>
        </w:rPr>
      </w:pPr>
    </w:p>
    <w:p w14:paraId="119BD352" w14:textId="77777777" w:rsidR="004C24CF" w:rsidRDefault="004C24CF" w:rsidP="004F3D97">
      <w:pPr>
        <w:spacing w:after="0"/>
        <w:rPr>
          <w:sz w:val="28"/>
          <w:szCs w:val="28"/>
        </w:rPr>
      </w:pPr>
    </w:p>
    <w:p w14:paraId="742632E1" w14:textId="3A0A4C40" w:rsidR="004C24CF" w:rsidRDefault="004C24CF" w:rsidP="004F3D97">
      <w:pPr>
        <w:spacing w:after="0"/>
        <w:rPr>
          <w:sz w:val="28"/>
          <w:szCs w:val="28"/>
        </w:rPr>
      </w:pPr>
      <w:r>
        <w:rPr>
          <w:sz w:val="28"/>
          <w:szCs w:val="28"/>
        </w:rPr>
        <w:t>DATE-</w:t>
      </w:r>
      <w:r w:rsidR="009C170B">
        <w:rPr>
          <w:sz w:val="28"/>
          <w:szCs w:val="28"/>
        </w:rPr>
        <w:t xml:space="preserve">12-07-25                                   DAY-07           </w:t>
      </w:r>
    </w:p>
    <w:p w14:paraId="27E13503" w14:textId="77777777" w:rsidR="009C170B" w:rsidRDefault="009C170B" w:rsidP="004F3D97">
      <w:pPr>
        <w:spacing w:after="0"/>
        <w:rPr>
          <w:sz w:val="28"/>
          <w:szCs w:val="28"/>
        </w:rPr>
      </w:pPr>
    </w:p>
    <w:p w14:paraId="5A891037" w14:textId="11B84976" w:rsidR="00A40C0F" w:rsidRDefault="00A40C0F" w:rsidP="004F3D97">
      <w:pPr>
        <w:spacing w:after="0"/>
        <w:rPr>
          <w:sz w:val="28"/>
          <w:szCs w:val="28"/>
        </w:rPr>
      </w:pPr>
      <w:r>
        <w:rPr>
          <w:sz w:val="28"/>
          <w:szCs w:val="28"/>
        </w:rPr>
        <w:t xml:space="preserve">AIM: </w:t>
      </w:r>
    </w:p>
    <w:p w14:paraId="670683F9" w14:textId="03D578EC" w:rsidR="00A40C0F" w:rsidRDefault="008D76ED" w:rsidP="004F3D97">
      <w:pPr>
        <w:spacing w:after="0"/>
        <w:rPr>
          <w:sz w:val="28"/>
          <w:szCs w:val="28"/>
        </w:rPr>
      </w:pPr>
      <w:r>
        <w:rPr>
          <w:sz w:val="28"/>
          <w:szCs w:val="28"/>
        </w:rPr>
        <w:t xml:space="preserve">INPUT SIZE </w:t>
      </w:r>
      <w:proofErr w:type="gramStart"/>
      <w:r>
        <w:rPr>
          <w:sz w:val="28"/>
          <w:szCs w:val="28"/>
        </w:rPr>
        <w:t>ATTRIBUTE :</w:t>
      </w:r>
      <w:proofErr w:type="gramEnd"/>
    </w:p>
    <w:p w14:paraId="58ADDEA8" w14:textId="441BB914" w:rsidR="008D76ED" w:rsidRDefault="00E92403" w:rsidP="004F3D97">
      <w:pPr>
        <w:spacing w:after="0"/>
        <w:rPr>
          <w:sz w:val="28"/>
          <w:szCs w:val="28"/>
        </w:rPr>
      </w:pPr>
      <w:r>
        <w:rPr>
          <w:noProof/>
          <w:sz w:val="28"/>
          <w:szCs w:val="28"/>
        </w:rPr>
        <mc:AlternateContent>
          <mc:Choice Requires="wps">
            <w:drawing>
              <wp:anchor distT="0" distB="0" distL="114300" distR="114300" simplePos="0" relativeHeight="251675648" behindDoc="0" locked="0" layoutInCell="1" allowOverlap="1" wp14:anchorId="10037FAD" wp14:editId="24AA7109">
                <wp:simplePos x="0" y="0"/>
                <wp:positionH relativeFrom="column">
                  <wp:posOffset>-403860</wp:posOffset>
                </wp:positionH>
                <wp:positionV relativeFrom="paragraph">
                  <wp:posOffset>303530</wp:posOffset>
                </wp:positionV>
                <wp:extent cx="6637020" cy="2598420"/>
                <wp:effectExtent l="0" t="0" r="11430" b="11430"/>
                <wp:wrapNone/>
                <wp:docPr id="391275800" name="Rectangle 20"/>
                <wp:cNvGraphicFramePr/>
                <a:graphic xmlns:a="http://schemas.openxmlformats.org/drawingml/2006/main">
                  <a:graphicData uri="http://schemas.microsoft.com/office/word/2010/wordprocessingShape">
                    <wps:wsp>
                      <wps:cNvSpPr/>
                      <wps:spPr>
                        <a:xfrm>
                          <a:off x="0" y="0"/>
                          <a:ext cx="6637020" cy="2598420"/>
                        </a:xfrm>
                        <a:prstGeom prst="rect">
                          <a:avLst/>
                        </a:prstGeom>
                        <a:blipFill dpi="0" rotWithShape="1">
                          <a:blip r:embed="rId5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E959C" id="Rectangle 20" o:spid="_x0000_s1026" style="position:absolute;margin-left:-31.8pt;margin-top:23.9pt;width:522.6pt;height:20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" strokecolor="#030e13 [484]" strokeweight="1.5pt">
                <v:fill r:id="rId53" o:title="" recolor="t" rotate="t" type="frame"/>
              </v:rect>
            </w:pict>
          </mc:Fallback>
        </mc:AlternateContent>
      </w:r>
      <w:r>
        <w:rPr>
          <w:sz w:val="28"/>
          <w:szCs w:val="28"/>
        </w:rPr>
        <w:t xml:space="preserve"> </w:t>
      </w:r>
    </w:p>
    <w:p w14:paraId="44841AE9" w14:textId="77777777" w:rsidR="00E92403" w:rsidRDefault="00E92403" w:rsidP="004F3D97">
      <w:pPr>
        <w:spacing w:after="0"/>
        <w:rPr>
          <w:sz w:val="28"/>
          <w:szCs w:val="28"/>
        </w:rPr>
      </w:pPr>
    </w:p>
    <w:p w14:paraId="490F20A7" w14:textId="77777777" w:rsidR="00E92403" w:rsidRDefault="00E92403" w:rsidP="004F3D97">
      <w:pPr>
        <w:spacing w:after="0"/>
        <w:rPr>
          <w:sz w:val="28"/>
          <w:szCs w:val="28"/>
        </w:rPr>
      </w:pPr>
    </w:p>
    <w:p w14:paraId="7FBC8039" w14:textId="77777777" w:rsidR="00E92403" w:rsidRDefault="00E92403" w:rsidP="004F3D97">
      <w:pPr>
        <w:spacing w:after="0"/>
        <w:rPr>
          <w:sz w:val="28"/>
          <w:szCs w:val="28"/>
        </w:rPr>
      </w:pPr>
    </w:p>
    <w:p w14:paraId="16E60217" w14:textId="77777777" w:rsidR="00E92403" w:rsidRDefault="00E92403" w:rsidP="004F3D97">
      <w:pPr>
        <w:spacing w:after="0"/>
        <w:rPr>
          <w:sz w:val="28"/>
          <w:szCs w:val="28"/>
        </w:rPr>
      </w:pPr>
    </w:p>
    <w:p w14:paraId="1C914BF4" w14:textId="77777777" w:rsidR="00E92403" w:rsidRDefault="00E92403" w:rsidP="004F3D97">
      <w:pPr>
        <w:spacing w:after="0"/>
        <w:rPr>
          <w:sz w:val="28"/>
          <w:szCs w:val="28"/>
        </w:rPr>
      </w:pPr>
    </w:p>
    <w:p w14:paraId="72C4301A" w14:textId="77777777" w:rsidR="00E92403" w:rsidRDefault="00E92403" w:rsidP="004F3D97">
      <w:pPr>
        <w:spacing w:after="0"/>
        <w:rPr>
          <w:sz w:val="28"/>
          <w:szCs w:val="28"/>
        </w:rPr>
      </w:pPr>
    </w:p>
    <w:p w14:paraId="36338DE1" w14:textId="77777777" w:rsidR="00E92403" w:rsidRDefault="00E92403" w:rsidP="004F3D97">
      <w:pPr>
        <w:spacing w:after="0"/>
        <w:rPr>
          <w:sz w:val="28"/>
          <w:szCs w:val="28"/>
        </w:rPr>
      </w:pPr>
    </w:p>
    <w:p w14:paraId="346E69B7" w14:textId="77777777" w:rsidR="00E92403" w:rsidRDefault="00E92403" w:rsidP="004F3D97">
      <w:pPr>
        <w:spacing w:after="0"/>
        <w:rPr>
          <w:sz w:val="28"/>
          <w:szCs w:val="28"/>
        </w:rPr>
      </w:pPr>
    </w:p>
    <w:p w14:paraId="77908341" w14:textId="77777777" w:rsidR="00E92403" w:rsidRDefault="00E92403" w:rsidP="004F3D97">
      <w:pPr>
        <w:spacing w:after="0"/>
        <w:rPr>
          <w:sz w:val="28"/>
          <w:szCs w:val="28"/>
        </w:rPr>
      </w:pPr>
    </w:p>
    <w:p w14:paraId="1C9A167E" w14:textId="77777777" w:rsidR="00E92403" w:rsidRDefault="00E92403" w:rsidP="004F3D97">
      <w:pPr>
        <w:spacing w:after="0"/>
        <w:rPr>
          <w:sz w:val="28"/>
          <w:szCs w:val="28"/>
        </w:rPr>
      </w:pPr>
    </w:p>
    <w:p w14:paraId="473D0C0B" w14:textId="77777777" w:rsidR="00E92403" w:rsidRDefault="00E92403" w:rsidP="004F3D97">
      <w:pPr>
        <w:spacing w:after="0"/>
        <w:rPr>
          <w:sz w:val="28"/>
          <w:szCs w:val="28"/>
        </w:rPr>
      </w:pPr>
    </w:p>
    <w:p w14:paraId="09BC81F0" w14:textId="77777777" w:rsidR="00E92403" w:rsidRDefault="00E92403" w:rsidP="004F3D97">
      <w:pPr>
        <w:spacing w:after="0"/>
        <w:rPr>
          <w:sz w:val="28"/>
          <w:szCs w:val="28"/>
        </w:rPr>
      </w:pPr>
    </w:p>
    <w:p w14:paraId="439C1E73" w14:textId="77777777" w:rsidR="00E92403" w:rsidRDefault="00E92403" w:rsidP="004F3D97">
      <w:pPr>
        <w:spacing w:after="0"/>
        <w:rPr>
          <w:sz w:val="28"/>
          <w:szCs w:val="28"/>
        </w:rPr>
      </w:pPr>
    </w:p>
    <w:p w14:paraId="1F1BB182" w14:textId="07504652" w:rsidR="00AF7889" w:rsidRDefault="002034C4" w:rsidP="00AF7889">
      <w:pPr>
        <w:spacing w:after="0"/>
        <w:rPr>
          <w:sz w:val="28"/>
          <w:szCs w:val="28"/>
        </w:rPr>
      </w:pPr>
      <w:r>
        <w:rPr>
          <w:noProof/>
          <w:sz w:val="28"/>
          <w:szCs w:val="28"/>
        </w:rPr>
        <w:lastRenderedPageBreak/>
        <mc:AlternateContent>
          <mc:Choice Requires="wps">
            <w:drawing>
              <wp:anchor distT="0" distB="0" distL="114300" distR="114300" simplePos="0" relativeHeight="251676672" behindDoc="0" locked="0" layoutInCell="1" allowOverlap="1" wp14:anchorId="2DA673BC" wp14:editId="06AFBFF9">
                <wp:simplePos x="0" y="0"/>
                <wp:positionH relativeFrom="column">
                  <wp:posOffset>-411480</wp:posOffset>
                </wp:positionH>
                <wp:positionV relativeFrom="paragraph">
                  <wp:posOffset>325755</wp:posOffset>
                </wp:positionV>
                <wp:extent cx="6644640" cy="3185160"/>
                <wp:effectExtent l="0" t="0" r="22860" b="15240"/>
                <wp:wrapNone/>
                <wp:docPr id="1635596739" name="Rectangle 21"/>
                <wp:cNvGraphicFramePr/>
                <a:graphic xmlns:a="http://schemas.openxmlformats.org/drawingml/2006/main">
                  <a:graphicData uri="http://schemas.microsoft.com/office/word/2010/wordprocessingShape">
                    <wps:wsp>
                      <wps:cNvSpPr/>
                      <wps:spPr>
                        <a:xfrm>
                          <a:off x="0" y="0"/>
                          <a:ext cx="6644640" cy="3185160"/>
                        </a:xfrm>
                        <a:prstGeom prst="rect">
                          <a:avLst/>
                        </a:prstGeom>
                        <a:blipFill dpi="0" rotWithShape="1">
                          <a:blip r:embed="rId5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36F67" id="Rectangle 21" o:spid="_x0000_s1026" style="position:absolute;margin-left:-32.4pt;margin-top:25.65pt;width:523.2pt;height:250.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" strokecolor="#030e13 [484]" strokeweight="1.5pt">
                <v:fill r:id="rId55" o:title="" recolor="t" rotate="t" type="frame"/>
              </v:rect>
            </w:pict>
          </mc:Fallback>
        </mc:AlternateContent>
      </w:r>
      <w:r w:rsidR="00AF7889" w:rsidRPr="00AF7889">
        <w:rPr>
          <w:sz w:val="28"/>
          <w:szCs w:val="28"/>
        </w:rPr>
        <w:t xml:space="preserve">The input min and max </w:t>
      </w:r>
      <w:proofErr w:type="gramStart"/>
      <w:r w:rsidR="00AF7889" w:rsidRPr="00AF7889">
        <w:rPr>
          <w:sz w:val="28"/>
          <w:szCs w:val="28"/>
        </w:rPr>
        <w:t>attributes</w:t>
      </w:r>
      <w:r w:rsidR="00AF7889">
        <w:rPr>
          <w:sz w:val="28"/>
          <w:szCs w:val="28"/>
        </w:rPr>
        <w:t xml:space="preserve"> :</w:t>
      </w:r>
      <w:proofErr w:type="gramEnd"/>
    </w:p>
    <w:p w14:paraId="3613D1A6" w14:textId="77777777" w:rsidR="00AF7889" w:rsidRPr="00AF7889" w:rsidRDefault="00AF7889" w:rsidP="00AF7889">
      <w:pPr>
        <w:spacing w:after="0"/>
        <w:rPr>
          <w:sz w:val="28"/>
          <w:szCs w:val="28"/>
        </w:rPr>
      </w:pPr>
    </w:p>
    <w:p w14:paraId="23E4455A" w14:textId="5B3C44F6" w:rsidR="00E92403" w:rsidRDefault="00101817" w:rsidP="004F3D97">
      <w:pPr>
        <w:spacing w:after="0"/>
        <w:rPr>
          <w:sz w:val="28"/>
          <w:szCs w:val="28"/>
        </w:rPr>
      </w:pPr>
      <w:r>
        <w:rPr>
          <w:sz w:val="28"/>
          <w:szCs w:val="28"/>
        </w:rPr>
        <w:t xml:space="preserve">   </w:t>
      </w:r>
    </w:p>
    <w:p w14:paraId="3A5D9BB8" w14:textId="77777777" w:rsidR="00101817" w:rsidRDefault="00101817" w:rsidP="004F3D97">
      <w:pPr>
        <w:spacing w:after="0"/>
        <w:rPr>
          <w:sz w:val="28"/>
          <w:szCs w:val="28"/>
        </w:rPr>
      </w:pPr>
    </w:p>
    <w:p w14:paraId="0BD4C55F" w14:textId="77777777" w:rsidR="00101817" w:rsidRDefault="00101817" w:rsidP="004F3D97">
      <w:pPr>
        <w:spacing w:after="0"/>
        <w:rPr>
          <w:sz w:val="28"/>
          <w:szCs w:val="28"/>
        </w:rPr>
      </w:pPr>
    </w:p>
    <w:p w14:paraId="4F42AC94" w14:textId="77777777" w:rsidR="00101817" w:rsidRDefault="00101817" w:rsidP="004F3D97">
      <w:pPr>
        <w:spacing w:after="0"/>
        <w:rPr>
          <w:sz w:val="28"/>
          <w:szCs w:val="28"/>
        </w:rPr>
      </w:pPr>
    </w:p>
    <w:p w14:paraId="754A7FCD" w14:textId="77777777" w:rsidR="00101817" w:rsidRDefault="00101817" w:rsidP="004F3D97">
      <w:pPr>
        <w:spacing w:after="0"/>
        <w:rPr>
          <w:sz w:val="28"/>
          <w:szCs w:val="28"/>
        </w:rPr>
      </w:pPr>
    </w:p>
    <w:p w14:paraId="4E461CDB" w14:textId="77777777" w:rsidR="00101817" w:rsidRDefault="00101817" w:rsidP="004F3D97">
      <w:pPr>
        <w:spacing w:after="0"/>
        <w:rPr>
          <w:sz w:val="28"/>
          <w:szCs w:val="28"/>
        </w:rPr>
      </w:pPr>
    </w:p>
    <w:p w14:paraId="5CEA1FF1" w14:textId="77777777" w:rsidR="00101817" w:rsidRDefault="00101817" w:rsidP="004F3D97">
      <w:pPr>
        <w:spacing w:after="0"/>
        <w:rPr>
          <w:sz w:val="28"/>
          <w:szCs w:val="28"/>
        </w:rPr>
      </w:pPr>
    </w:p>
    <w:p w14:paraId="31024072" w14:textId="77777777" w:rsidR="00101817" w:rsidRDefault="00101817" w:rsidP="004F3D97">
      <w:pPr>
        <w:spacing w:after="0"/>
        <w:rPr>
          <w:sz w:val="28"/>
          <w:szCs w:val="28"/>
        </w:rPr>
      </w:pPr>
    </w:p>
    <w:p w14:paraId="492CF107" w14:textId="77777777" w:rsidR="00101817" w:rsidRDefault="00101817" w:rsidP="004F3D97">
      <w:pPr>
        <w:spacing w:after="0"/>
        <w:rPr>
          <w:sz w:val="28"/>
          <w:szCs w:val="28"/>
        </w:rPr>
      </w:pPr>
    </w:p>
    <w:p w14:paraId="71DB38C0" w14:textId="77777777" w:rsidR="00101817" w:rsidRDefault="00101817" w:rsidP="004F3D97">
      <w:pPr>
        <w:spacing w:after="0"/>
        <w:rPr>
          <w:sz w:val="28"/>
          <w:szCs w:val="28"/>
        </w:rPr>
      </w:pPr>
    </w:p>
    <w:p w14:paraId="32A2A4EC" w14:textId="77777777" w:rsidR="00101817" w:rsidRDefault="00101817" w:rsidP="004F3D97">
      <w:pPr>
        <w:spacing w:after="0"/>
        <w:rPr>
          <w:sz w:val="28"/>
          <w:szCs w:val="28"/>
        </w:rPr>
      </w:pPr>
    </w:p>
    <w:p w14:paraId="536F9C66" w14:textId="77777777" w:rsidR="00101817" w:rsidRDefault="00101817" w:rsidP="004F3D97">
      <w:pPr>
        <w:spacing w:after="0"/>
        <w:rPr>
          <w:sz w:val="28"/>
          <w:szCs w:val="28"/>
        </w:rPr>
      </w:pPr>
    </w:p>
    <w:p w14:paraId="6D32C504" w14:textId="77777777" w:rsidR="00101817" w:rsidRDefault="00101817" w:rsidP="004F3D97">
      <w:pPr>
        <w:spacing w:after="0"/>
        <w:rPr>
          <w:sz w:val="28"/>
          <w:szCs w:val="28"/>
        </w:rPr>
      </w:pPr>
    </w:p>
    <w:p w14:paraId="6BF2AF25" w14:textId="007A27F2" w:rsidR="004523B9" w:rsidRDefault="004523B9" w:rsidP="004523B9">
      <w:pPr>
        <w:spacing w:after="0"/>
        <w:rPr>
          <w:sz w:val="28"/>
          <w:szCs w:val="28"/>
        </w:rPr>
      </w:pPr>
      <w:r w:rsidRPr="004523B9">
        <w:rPr>
          <w:sz w:val="28"/>
          <w:szCs w:val="28"/>
        </w:rPr>
        <w:t xml:space="preserve">The input multiple </w:t>
      </w:r>
      <w:proofErr w:type="gramStart"/>
      <w:r w:rsidRPr="004523B9">
        <w:rPr>
          <w:sz w:val="28"/>
          <w:szCs w:val="28"/>
        </w:rPr>
        <w:t>attributes</w:t>
      </w:r>
      <w:r>
        <w:rPr>
          <w:sz w:val="28"/>
          <w:szCs w:val="28"/>
        </w:rPr>
        <w:t xml:space="preserve"> :</w:t>
      </w:r>
      <w:proofErr w:type="gramEnd"/>
    </w:p>
    <w:p w14:paraId="66ADDA3C" w14:textId="4CB1CA9D" w:rsidR="004523B9" w:rsidRPr="004523B9" w:rsidRDefault="004523B9" w:rsidP="004523B9">
      <w:pPr>
        <w:spacing w:after="0"/>
        <w:rPr>
          <w:sz w:val="28"/>
          <w:szCs w:val="28"/>
        </w:rPr>
      </w:pPr>
    </w:p>
    <w:p w14:paraId="2798BB17" w14:textId="69694F45" w:rsidR="00101817" w:rsidRDefault="00443B54" w:rsidP="004F3D97">
      <w:pPr>
        <w:spacing w:after="0"/>
        <w:rPr>
          <w:sz w:val="28"/>
          <w:szCs w:val="28"/>
        </w:rPr>
      </w:pPr>
      <w:r>
        <w:rPr>
          <w:noProof/>
          <w:sz w:val="28"/>
          <w:szCs w:val="28"/>
        </w:rPr>
        <mc:AlternateContent>
          <mc:Choice Requires="wps">
            <w:drawing>
              <wp:anchor distT="0" distB="0" distL="114300" distR="114300" simplePos="0" relativeHeight="251677696" behindDoc="0" locked="0" layoutInCell="1" allowOverlap="1" wp14:anchorId="7014A853" wp14:editId="314C78DE">
                <wp:simplePos x="0" y="0"/>
                <wp:positionH relativeFrom="column">
                  <wp:posOffset>-518160</wp:posOffset>
                </wp:positionH>
                <wp:positionV relativeFrom="paragraph">
                  <wp:posOffset>135890</wp:posOffset>
                </wp:positionV>
                <wp:extent cx="6728460" cy="2804160"/>
                <wp:effectExtent l="0" t="0" r="15240" b="15240"/>
                <wp:wrapNone/>
                <wp:docPr id="2144495188" name="Rectangle 22"/>
                <wp:cNvGraphicFramePr/>
                <a:graphic xmlns:a="http://schemas.openxmlformats.org/drawingml/2006/main">
                  <a:graphicData uri="http://schemas.microsoft.com/office/word/2010/wordprocessingShape">
                    <wps:wsp>
                      <wps:cNvSpPr/>
                      <wps:spPr>
                        <a:xfrm>
                          <a:off x="0" y="0"/>
                          <a:ext cx="6728460" cy="2804160"/>
                        </a:xfrm>
                        <a:prstGeom prst="rect">
                          <a:avLst/>
                        </a:prstGeom>
                        <a:blipFill dpi="0" rotWithShape="1">
                          <a:blip r:embed="rId5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275993" id="Rectangle 22" o:spid="_x0000_s1026" style="position:absolute;margin-left:-40.8pt;margin-top:10.7pt;width:529.8pt;height:220.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" strokecolor="#030e13 [484]" strokeweight="1.5pt">
                <v:fill r:id="rId57" o:title="" recolor="t" rotate="t" type="frame"/>
              </v:rect>
            </w:pict>
          </mc:Fallback>
        </mc:AlternateContent>
      </w:r>
      <w:r>
        <w:rPr>
          <w:sz w:val="28"/>
          <w:szCs w:val="28"/>
        </w:rPr>
        <w:t xml:space="preserve">  </w:t>
      </w:r>
    </w:p>
    <w:p w14:paraId="5D558C8C" w14:textId="77777777" w:rsidR="00443B54" w:rsidRDefault="00443B54" w:rsidP="004F3D97">
      <w:pPr>
        <w:spacing w:after="0"/>
        <w:rPr>
          <w:sz w:val="28"/>
          <w:szCs w:val="28"/>
        </w:rPr>
      </w:pPr>
    </w:p>
    <w:p w14:paraId="6344F41B" w14:textId="77777777" w:rsidR="00443B54" w:rsidRDefault="00443B54" w:rsidP="004F3D97">
      <w:pPr>
        <w:spacing w:after="0"/>
        <w:rPr>
          <w:sz w:val="28"/>
          <w:szCs w:val="28"/>
        </w:rPr>
      </w:pPr>
    </w:p>
    <w:p w14:paraId="5CD57A31" w14:textId="77777777" w:rsidR="00443B54" w:rsidRDefault="00443B54" w:rsidP="004F3D97">
      <w:pPr>
        <w:spacing w:after="0"/>
        <w:rPr>
          <w:sz w:val="28"/>
          <w:szCs w:val="28"/>
        </w:rPr>
      </w:pPr>
    </w:p>
    <w:p w14:paraId="784FDB24" w14:textId="77777777" w:rsidR="00443B54" w:rsidRDefault="00443B54" w:rsidP="004F3D97">
      <w:pPr>
        <w:spacing w:after="0"/>
        <w:rPr>
          <w:sz w:val="28"/>
          <w:szCs w:val="28"/>
        </w:rPr>
      </w:pPr>
    </w:p>
    <w:p w14:paraId="793521C9" w14:textId="77777777" w:rsidR="00443B54" w:rsidRDefault="00443B54" w:rsidP="004F3D97">
      <w:pPr>
        <w:spacing w:after="0"/>
        <w:rPr>
          <w:sz w:val="28"/>
          <w:szCs w:val="28"/>
        </w:rPr>
      </w:pPr>
    </w:p>
    <w:p w14:paraId="5F7C95C5" w14:textId="77777777" w:rsidR="00443B54" w:rsidRDefault="00443B54" w:rsidP="004F3D97">
      <w:pPr>
        <w:spacing w:after="0"/>
        <w:rPr>
          <w:sz w:val="28"/>
          <w:szCs w:val="28"/>
        </w:rPr>
      </w:pPr>
    </w:p>
    <w:p w14:paraId="6569598A" w14:textId="77777777" w:rsidR="00443B54" w:rsidRDefault="00443B54" w:rsidP="004F3D97">
      <w:pPr>
        <w:spacing w:after="0"/>
        <w:rPr>
          <w:sz w:val="28"/>
          <w:szCs w:val="28"/>
        </w:rPr>
      </w:pPr>
    </w:p>
    <w:p w14:paraId="42BE359D" w14:textId="77777777" w:rsidR="00443B54" w:rsidRDefault="00443B54" w:rsidP="004F3D97">
      <w:pPr>
        <w:spacing w:after="0"/>
        <w:rPr>
          <w:sz w:val="28"/>
          <w:szCs w:val="28"/>
        </w:rPr>
      </w:pPr>
    </w:p>
    <w:p w14:paraId="3D5FFD13" w14:textId="77777777" w:rsidR="00443B54" w:rsidRDefault="00443B54" w:rsidP="004F3D97">
      <w:pPr>
        <w:spacing w:after="0"/>
        <w:rPr>
          <w:sz w:val="28"/>
          <w:szCs w:val="28"/>
        </w:rPr>
      </w:pPr>
    </w:p>
    <w:p w14:paraId="12A999A4" w14:textId="77777777" w:rsidR="00443B54" w:rsidRDefault="00443B54" w:rsidP="004F3D97">
      <w:pPr>
        <w:spacing w:after="0"/>
        <w:rPr>
          <w:sz w:val="28"/>
          <w:szCs w:val="28"/>
        </w:rPr>
      </w:pPr>
    </w:p>
    <w:p w14:paraId="0741543B" w14:textId="77777777" w:rsidR="00443B54" w:rsidRDefault="00443B54" w:rsidP="004F3D97">
      <w:pPr>
        <w:spacing w:after="0"/>
        <w:rPr>
          <w:sz w:val="28"/>
          <w:szCs w:val="28"/>
        </w:rPr>
      </w:pPr>
    </w:p>
    <w:p w14:paraId="3F911E03" w14:textId="77777777" w:rsidR="00443B54" w:rsidRDefault="00443B54" w:rsidP="004F3D97">
      <w:pPr>
        <w:spacing w:after="0"/>
        <w:rPr>
          <w:sz w:val="28"/>
          <w:szCs w:val="28"/>
        </w:rPr>
      </w:pPr>
    </w:p>
    <w:p w14:paraId="571B9DDB" w14:textId="77777777" w:rsidR="00443B54" w:rsidRDefault="00443B54" w:rsidP="004F3D97">
      <w:pPr>
        <w:spacing w:after="0"/>
        <w:rPr>
          <w:sz w:val="28"/>
          <w:szCs w:val="28"/>
        </w:rPr>
      </w:pPr>
    </w:p>
    <w:p w14:paraId="2D53373A" w14:textId="77777777" w:rsidR="00443B54" w:rsidRDefault="00443B54" w:rsidP="004F3D97">
      <w:pPr>
        <w:spacing w:after="0"/>
        <w:rPr>
          <w:sz w:val="28"/>
          <w:szCs w:val="28"/>
        </w:rPr>
      </w:pPr>
    </w:p>
    <w:p w14:paraId="16F441C9" w14:textId="2E6BC93C" w:rsidR="00C10840" w:rsidRDefault="00C10840" w:rsidP="00C10840">
      <w:pPr>
        <w:spacing w:after="0"/>
        <w:rPr>
          <w:sz w:val="28"/>
          <w:szCs w:val="28"/>
        </w:rPr>
      </w:pPr>
      <w:r w:rsidRPr="00C10840">
        <w:rPr>
          <w:sz w:val="28"/>
          <w:szCs w:val="28"/>
        </w:rPr>
        <w:lastRenderedPageBreak/>
        <w:t xml:space="preserve">The input placeholder </w:t>
      </w:r>
      <w:proofErr w:type="gramStart"/>
      <w:r w:rsidRPr="00C10840">
        <w:rPr>
          <w:sz w:val="28"/>
          <w:szCs w:val="28"/>
        </w:rPr>
        <w:t>attribute</w:t>
      </w:r>
      <w:r>
        <w:rPr>
          <w:sz w:val="28"/>
          <w:szCs w:val="28"/>
        </w:rPr>
        <w:t xml:space="preserve"> :</w:t>
      </w:r>
      <w:proofErr w:type="gramEnd"/>
    </w:p>
    <w:p w14:paraId="6D362700" w14:textId="32E12CF5" w:rsidR="00A4294D" w:rsidRDefault="00A4294D" w:rsidP="004F3D97">
      <w:pPr>
        <w:spacing w:after="0"/>
        <w:rPr>
          <w:sz w:val="28"/>
          <w:szCs w:val="28"/>
        </w:rPr>
      </w:pPr>
      <w:r>
        <w:rPr>
          <w:noProof/>
          <w:sz w:val="28"/>
          <w:szCs w:val="28"/>
        </w:rPr>
        <mc:AlternateContent>
          <mc:Choice Requires="wps">
            <w:drawing>
              <wp:anchor distT="0" distB="0" distL="114300" distR="114300" simplePos="0" relativeHeight="251678720" behindDoc="0" locked="0" layoutInCell="1" allowOverlap="1" wp14:anchorId="7F7DC634" wp14:editId="21E0E194">
                <wp:simplePos x="0" y="0"/>
                <wp:positionH relativeFrom="margin">
                  <wp:align>center</wp:align>
                </wp:positionH>
                <wp:positionV relativeFrom="paragraph">
                  <wp:posOffset>226695</wp:posOffset>
                </wp:positionV>
                <wp:extent cx="6469380" cy="2865120"/>
                <wp:effectExtent l="0" t="0" r="7620" b="0"/>
                <wp:wrapNone/>
                <wp:docPr id="248106823" name="Rectangle 23"/>
                <wp:cNvGraphicFramePr/>
                <a:graphic xmlns:a="http://schemas.openxmlformats.org/drawingml/2006/main">
                  <a:graphicData uri="http://schemas.microsoft.com/office/word/2010/wordprocessingShape">
                    <wps:wsp>
                      <wps:cNvSpPr/>
                      <wps:spPr>
                        <a:xfrm>
                          <a:off x="0" y="0"/>
                          <a:ext cx="6469380" cy="2865120"/>
                        </a:xfrm>
                        <a:prstGeom prst="rect">
                          <a:avLst/>
                        </a:prstGeom>
                        <a:blipFill dpi="0" rotWithShape="1">
                          <a:blip r:embed="rId5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8FC36" id="Rectangle 23" o:spid="_x0000_s1026" style="position:absolute;margin-left:0;margin-top:17.85pt;width:509.4pt;height:225.6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" stroked="f" strokeweight="1.5pt">
                <v:fill r:id="rId59" o:title="" recolor="t" rotate="t" type="frame"/>
                <w10:wrap anchorx="margin"/>
              </v:rect>
            </w:pict>
          </mc:Fallback>
        </mc:AlternateContent>
      </w:r>
    </w:p>
    <w:p w14:paraId="5B0FB510" w14:textId="77777777" w:rsidR="00A4294D" w:rsidRDefault="00A4294D" w:rsidP="004F3D97">
      <w:pPr>
        <w:spacing w:after="0"/>
        <w:rPr>
          <w:sz w:val="28"/>
          <w:szCs w:val="28"/>
        </w:rPr>
      </w:pPr>
    </w:p>
    <w:p w14:paraId="584D1DD4" w14:textId="77777777" w:rsidR="00A4294D" w:rsidRDefault="00A4294D" w:rsidP="004F3D97">
      <w:pPr>
        <w:spacing w:after="0"/>
        <w:rPr>
          <w:sz w:val="28"/>
          <w:szCs w:val="28"/>
        </w:rPr>
      </w:pPr>
    </w:p>
    <w:p w14:paraId="7F9AF06D" w14:textId="77777777" w:rsidR="00A4294D" w:rsidRDefault="00A4294D" w:rsidP="004F3D97">
      <w:pPr>
        <w:spacing w:after="0"/>
        <w:rPr>
          <w:sz w:val="28"/>
          <w:szCs w:val="28"/>
        </w:rPr>
      </w:pPr>
    </w:p>
    <w:p w14:paraId="7236C76D" w14:textId="77777777" w:rsidR="00A4294D" w:rsidRDefault="00A4294D" w:rsidP="004F3D97">
      <w:pPr>
        <w:spacing w:after="0"/>
        <w:rPr>
          <w:sz w:val="28"/>
          <w:szCs w:val="28"/>
        </w:rPr>
      </w:pPr>
    </w:p>
    <w:p w14:paraId="677E1D49" w14:textId="77777777" w:rsidR="00A4294D" w:rsidRDefault="00A4294D" w:rsidP="004F3D97">
      <w:pPr>
        <w:spacing w:after="0"/>
        <w:rPr>
          <w:sz w:val="28"/>
          <w:szCs w:val="28"/>
        </w:rPr>
      </w:pPr>
    </w:p>
    <w:p w14:paraId="7D9E45C5" w14:textId="77777777" w:rsidR="00A4294D" w:rsidRDefault="00A4294D" w:rsidP="004F3D97">
      <w:pPr>
        <w:spacing w:after="0"/>
        <w:rPr>
          <w:sz w:val="28"/>
          <w:szCs w:val="28"/>
        </w:rPr>
      </w:pPr>
    </w:p>
    <w:p w14:paraId="3B7C38C0" w14:textId="77777777" w:rsidR="00A4294D" w:rsidRDefault="00A4294D" w:rsidP="004F3D97">
      <w:pPr>
        <w:spacing w:after="0"/>
        <w:rPr>
          <w:sz w:val="28"/>
          <w:szCs w:val="28"/>
        </w:rPr>
      </w:pPr>
    </w:p>
    <w:p w14:paraId="5674A7C8" w14:textId="77777777" w:rsidR="00A4294D" w:rsidRDefault="00A4294D" w:rsidP="004F3D97">
      <w:pPr>
        <w:spacing w:after="0"/>
        <w:rPr>
          <w:sz w:val="28"/>
          <w:szCs w:val="28"/>
        </w:rPr>
      </w:pPr>
    </w:p>
    <w:p w14:paraId="6D8E7063" w14:textId="77777777" w:rsidR="00A4294D" w:rsidRDefault="00A4294D" w:rsidP="004F3D97">
      <w:pPr>
        <w:spacing w:after="0"/>
        <w:rPr>
          <w:sz w:val="28"/>
          <w:szCs w:val="28"/>
        </w:rPr>
      </w:pPr>
    </w:p>
    <w:p w14:paraId="4F4401CA" w14:textId="77777777" w:rsidR="00A4294D" w:rsidRDefault="00A4294D" w:rsidP="004F3D97">
      <w:pPr>
        <w:spacing w:after="0"/>
        <w:rPr>
          <w:sz w:val="28"/>
          <w:szCs w:val="28"/>
        </w:rPr>
      </w:pPr>
    </w:p>
    <w:p w14:paraId="120AF668" w14:textId="77777777" w:rsidR="00A4294D" w:rsidRDefault="00A4294D" w:rsidP="004F3D97">
      <w:pPr>
        <w:spacing w:after="0"/>
        <w:rPr>
          <w:sz w:val="28"/>
          <w:szCs w:val="28"/>
        </w:rPr>
      </w:pPr>
    </w:p>
    <w:p w14:paraId="73C29CC4" w14:textId="77777777" w:rsidR="00A4294D" w:rsidRDefault="00A4294D" w:rsidP="004F3D97">
      <w:pPr>
        <w:spacing w:after="0"/>
        <w:rPr>
          <w:sz w:val="28"/>
          <w:szCs w:val="28"/>
        </w:rPr>
      </w:pPr>
    </w:p>
    <w:p w14:paraId="373A760C" w14:textId="77777777" w:rsidR="00A4294D" w:rsidRDefault="00A4294D" w:rsidP="004F3D97">
      <w:pPr>
        <w:spacing w:after="0"/>
        <w:rPr>
          <w:sz w:val="28"/>
          <w:szCs w:val="28"/>
        </w:rPr>
      </w:pPr>
    </w:p>
    <w:p w14:paraId="2C688631" w14:textId="77777777" w:rsidR="00A4294D" w:rsidRPr="000930AD" w:rsidRDefault="00A4294D" w:rsidP="004F3D97">
      <w:pPr>
        <w:spacing w:after="0"/>
        <w:rPr>
          <w:sz w:val="28"/>
          <w:szCs w:val="28"/>
        </w:rPr>
      </w:pPr>
    </w:p>
    <w:p w14:paraId="6F29CD23" w14:textId="693951A6" w:rsidR="00D015DC" w:rsidRDefault="00D015DC" w:rsidP="00D015DC">
      <w:pPr>
        <w:spacing w:after="0"/>
        <w:rPr>
          <w:sz w:val="28"/>
          <w:szCs w:val="28"/>
        </w:rPr>
      </w:pPr>
      <w:r w:rsidRPr="00D015DC">
        <w:rPr>
          <w:sz w:val="28"/>
          <w:szCs w:val="28"/>
        </w:rPr>
        <w:t xml:space="preserve">The input required </w:t>
      </w:r>
      <w:proofErr w:type="gramStart"/>
      <w:r w:rsidRPr="00D015DC">
        <w:rPr>
          <w:sz w:val="28"/>
          <w:szCs w:val="28"/>
        </w:rPr>
        <w:t>attribute</w:t>
      </w:r>
      <w:r w:rsidR="000930AD">
        <w:rPr>
          <w:sz w:val="28"/>
          <w:szCs w:val="28"/>
        </w:rPr>
        <w:t xml:space="preserve"> :</w:t>
      </w:r>
      <w:proofErr w:type="gramEnd"/>
    </w:p>
    <w:p w14:paraId="704FFB2E" w14:textId="61073BAC" w:rsidR="000930AD" w:rsidRDefault="000930AD" w:rsidP="00D015DC">
      <w:pPr>
        <w:spacing w:after="0"/>
        <w:rPr>
          <w:sz w:val="28"/>
          <w:szCs w:val="28"/>
        </w:rPr>
      </w:pPr>
      <w:r>
        <w:rPr>
          <w:noProof/>
          <w:sz w:val="28"/>
          <w:szCs w:val="28"/>
        </w:rPr>
        <mc:AlternateContent>
          <mc:Choice Requires="wps">
            <w:drawing>
              <wp:anchor distT="0" distB="0" distL="114300" distR="114300" simplePos="0" relativeHeight="251679744" behindDoc="0" locked="0" layoutInCell="1" allowOverlap="1" wp14:anchorId="6D8927AC" wp14:editId="2FFD61C5">
                <wp:simplePos x="0" y="0"/>
                <wp:positionH relativeFrom="column">
                  <wp:posOffset>-358140</wp:posOffset>
                </wp:positionH>
                <wp:positionV relativeFrom="paragraph">
                  <wp:posOffset>227330</wp:posOffset>
                </wp:positionV>
                <wp:extent cx="6446520" cy="2827020"/>
                <wp:effectExtent l="0" t="0" r="11430" b="11430"/>
                <wp:wrapNone/>
                <wp:docPr id="1994823817" name="Rectangle 24"/>
                <wp:cNvGraphicFramePr/>
                <a:graphic xmlns:a="http://schemas.openxmlformats.org/drawingml/2006/main">
                  <a:graphicData uri="http://schemas.microsoft.com/office/word/2010/wordprocessingShape">
                    <wps:wsp>
                      <wps:cNvSpPr/>
                      <wps:spPr>
                        <a:xfrm>
                          <a:off x="0" y="0"/>
                          <a:ext cx="6446520" cy="2827020"/>
                        </a:xfrm>
                        <a:prstGeom prst="rect">
                          <a:avLst/>
                        </a:prstGeom>
                        <a:blipFill dpi="0" rotWithShape="1">
                          <a:blip r:embed="rId6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ABE9BB" id="Rectangle 24" o:spid="_x0000_s1026" style="position:absolute;margin-left:-28.2pt;margin-top:17.9pt;width:507.6pt;height:222.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" strokecolor="#030e13 [484]" strokeweight="1.5pt">
                <v:fill r:id="rId61" o:title="" recolor="t" rotate="t" type="frame"/>
              </v:rect>
            </w:pict>
          </mc:Fallback>
        </mc:AlternateContent>
      </w:r>
    </w:p>
    <w:p w14:paraId="53290F35" w14:textId="77777777" w:rsidR="000930AD" w:rsidRPr="00D015DC" w:rsidRDefault="000930AD" w:rsidP="00D015DC">
      <w:pPr>
        <w:spacing w:after="0"/>
        <w:rPr>
          <w:sz w:val="28"/>
          <w:szCs w:val="28"/>
        </w:rPr>
      </w:pPr>
    </w:p>
    <w:p w14:paraId="71C95EE1" w14:textId="269C9F54" w:rsidR="00A4294D" w:rsidRDefault="000930AD" w:rsidP="004F3D97">
      <w:pPr>
        <w:spacing w:after="0"/>
        <w:rPr>
          <w:sz w:val="28"/>
          <w:szCs w:val="28"/>
        </w:rPr>
      </w:pPr>
      <w:r>
        <w:rPr>
          <w:sz w:val="28"/>
          <w:szCs w:val="28"/>
        </w:rPr>
        <w:t xml:space="preserve"> </w:t>
      </w:r>
    </w:p>
    <w:p w14:paraId="4C964444" w14:textId="77777777" w:rsidR="000930AD" w:rsidRDefault="000930AD" w:rsidP="004F3D97">
      <w:pPr>
        <w:spacing w:after="0"/>
        <w:rPr>
          <w:sz w:val="28"/>
          <w:szCs w:val="28"/>
        </w:rPr>
      </w:pPr>
    </w:p>
    <w:p w14:paraId="2C9EA6FF" w14:textId="77777777" w:rsidR="000930AD" w:rsidRDefault="000930AD" w:rsidP="004F3D97">
      <w:pPr>
        <w:spacing w:after="0"/>
        <w:rPr>
          <w:sz w:val="28"/>
          <w:szCs w:val="28"/>
        </w:rPr>
      </w:pPr>
    </w:p>
    <w:p w14:paraId="1264146E" w14:textId="77777777" w:rsidR="000930AD" w:rsidRDefault="000930AD" w:rsidP="004F3D97">
      <w:pPr>
        <w:spacing w:after="0"/>
        <w:rPr>
          <w:sz w:val="28"/>
          <w:szCs w:val="28"/>
        </w:rPr>
      </w:pPr>
    </w:p>
    <w:p w14:paraId="08CFE3F3" w14:textId="77777777" w:rsidR="000930AD" w:rsidRDefault="000930AD" w:rsidP="004F3D97">
      <w:pPr>
        <w:spacing w:after="0"/>
        <w:rPr>
          <w:sz w:val="28"/>
          <w:szCs w:val="28"/>
        </w:rPr>
      </w:pPr>
    </w:p>
    <w:p w14:paraId="09E8B8BC" w14:textId="77777777" w:rsidR="000930AD" w:rsidRDefault="000930AD" w:rsidP="004F3D97">
      <w:pPr>
        <w:spacing w:after="0"/>
        <w:rPr>
          <w:sz w:val="28"/>
          <w:szCs w:val="28"/>
        </w:rPr>
      </w:pPr>
    </w:p>
    <w:p w14:paraId="6C5FD990" w14:textId="77777777" w:rsidR="000930AD" w:rsidRDefault="000930AD" w:rsidP="004F3D97">
      <w:pPr>
        <w:spacing w:after="0"/>
        <w:rPr>
          <w:sz w:val="28"/>
          <w:szCs w:val="28"/>
        </w:rPr>
      </w:pPr>
    </w:p>
    <w:p w14:paraId="558FB335" w14:textId="77777777" w:rsidR="000930AD" w:rsidRDefault="000930AD" w:rsidP="004F3D97">
      <w:pPr>
        <w:spacing w:after="0"/>
        <w:rPr>
          <w:sz w:val="28"/>
          <w:szCs w:val="28"/>
        </w:rPr>
      </w:pPr>
    </w:p>
    <w:p w14:paraId="587BA2BF" w14:textId="77777777" w:rsidR="000930AD" w:rsidRDefault="000930AD" w:rsidP="004F3D97">
      <w:pPr>
        <w:spacing w:after="0"/>
        <w:rPr>
          <w:sz w:val="28"/>
          <w:szCs w:val="28"/>
        </w:rPr>
      </w:pPr>
    </w:p>
    <w:p w14:paraId="3E474F90" w14:textId="77777777" w:rsidR="000930AD" w:rsidRDefault="000930AD" w:rsidP="004F3D97">
      <w:pPr>
        <w:spacing w:after="0"/>
        <w:rPr>
          <w:sz w:val="28"/>
          <w:szCs w:val="28"/>
        </w:rPr>
      </w:pPr>
    </w:p>
    <w:p w14:paraId="0E33129D" w14:textId="77777777" w:rsidR="000930AD" w:rsidRDefault="000930AD" w:rsidP="004F3D97">
      <w:pPr>
        <w:spacing w:after="0"/>
        <w:rPr>
          <w:sz w:val="28"/>
          <w:szCs w:val="28"/>
        </w:rPr>
      </w:pPr>
    </w:p>
    <w:p w14:paraId="1EECD6EA" w14:textId="77777777" w:rsidR="000930AD" w:rsidRDefault="000930AD" w:rsidP="004F3D97">
      <w:pPr>
        <w:spacing w:after="0"/>
        <w:rPr>
          <w:sz w:val="28"/>
          <w:szCs w:val="28"/>
        </w:rPr>
      </w:pPr>
    </w:p>
    <w:p w14:paraId="5E6F819F" w14:textId="77777777" w:rsidR="000930AD" w:rsidRDefault="000930AD" w:rsidP="004F3D97">
      <w:pPr>
        <w:spacing w:after="0"/>
        <w:rPr>
          <w:sz w:val="28"/>
          <w:szCs w:val="28"/>
        </w:rPr>
      </w:pPr>
    </w:p>
    <w:p w14:paraId="393336A4" w14:textId="7C8D5208" w:rsidR="00D9149A" w:rsidRDefault="00D9149A" w:rsidP="00D9149A">
      <w:pPr>
        <w:spacing w:after="0"/>
        <w:rPr>
          <w:sz w:val="28"/>
          <w:szCs w:val="28"/>
        </w:rPr>
      </w:pPr>
      <w:r w:rsidRPr="00D9149A">
        <w:rPr>
          <w:sz w:val="28"/>
          <w:szCs w:val="28"/>
        </w:rPr>
        <w:lastRenderedPageBreak/>
        <w:t xml:space="preserve">The input height and width </w:t>
      </w:r>
      <w:proofErr w:type="gramStart"/>
      <w:r w:rsidRPr="00D9149A">
        <w:rPr>
          <w:sz w:val="28"/>
          <w:szCs w:val="28"/>
        </w:rPr>
        <w:t>attributes</w:t>
      </w:r>
      <w:r>
        <w:rPr>
          <w:sz w:val="28"/>
          <w:szCs w:val="28"/>
        </w:rPr>
        <w:t xml:space="preserve"> :</w:t>
      </w:r>
      <w:proofErr w:type="gramEnd"/>
    </w:p>
    <w:p w14:paraId="34FA028E" w14:textId="320C0C50" w:rsidR="005F25C9" w:rsidRPr="00D9149A" w:rsidRDefault="005F25C9" w:rsidP="00D9149A">
      <w:pPr>
        <w:spacing w:after="0"/>
        <w:rPr>
          <w:sz w:val="28"/>
          <w:szCs w:val="28"/>
        </w:rPr>
      </w:pPr>
      <w:r>
        <w:rPr>
          <w:noProof/>
          <w:sz w:val="28"/>
          <w:szCs w:val="28"/>
        </w:rPr>
        <mc:AlternateContent>
          <mc:Choice Requires="wps">
            <w:drawing>
              <wp:anchor distT="0" distB="0" distL="114300" distR="114300" simplePos="0" relativeHeight="251680768" behindDoc="0" locked="0" layoutInCell="1" allowOverlap="1" wp14:anchorId="1341281D" wp14:editId="48D15C5E">
                <wp:simplePos x="0" y="0"/>
                <wp:positionH relativeFrom="column">
                  <wp:posOffset>-601980</wp:posOffset>
                </wp:positionH>
                <wp:positionV relativeFrom="paragraph">
                  <wp:posOffset>127635</wp:posOffset>
                </wp:positionV>
                <wp:extent cx="6835140" cy="3398520"/>
                <wp:effectExtent l="0" t="0" r="22860" b="11430"/>
                <wp:wrapNone/>
                <wp:docPr id="929805680" name="Rectangle 25"/>
                <wp:cNvGraphicFramePr/>
                <a:graphic xmlns:a="http://schemas.openxmlformats.org/drawingml/2006/main">
                  <a:graphicData uri="http://schemas.microsoft.com/office/word/2010/wordprocessingShape">
                    <wps:wsp>
                      <wps:cNvSpPr/>
                      <wps:spPr>
                        <a:xfrm>
                          <a:off x="0" y="0"/>
                          <a:ext cx="6835140" cy="3398520"/>
                        </a:xfrm>
                        <a:prstGeom prst="rect">
                          <a:avLst/>
                        </a:prstGeom>
                        <a:blipFill dpi="0" rotWithShape="1">
                          <a:blip r:embed="rId62">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79565" id="Rectangle 25" o:spid="_x0000_s1026" style="position:absolute;margin-left:-47.4pt;margin-top:10.05pt;width:538.2pt;height:267.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" strokecolor="#030e13 [484]" strokeweight="1.5pt">
                <v:fill r:id="rId63" o:title="" recolor="t" rotate="t" type="frame"/>
              </v:rect>
            </w:pict>
          </mc:Fallback>
        </mc:AlternateContent>
      </w:r>
    </w:p>
    <w:p w14:paraId="2A8E46A2" w14:textId="22D16B46" w:rsidR="000930AD" w:rsidRDefault="005F25C9" w:rsidP="004F3D97">
      <w:pPr>
        <w:spacing w:after="0"/>
        <w:rPr>
          <w:sz w:val="28"/>
          <w:szCs w:val="28"/>
        </w:rPr>
      </w:pPr>
      <w:r>
        <w:rPr>
          <w:sz w:val="28"/>
          <w:szCs w:val="28"/>
        </w:rPr>
        <w:t xml:space="preserve"> </w:t>
      </w:r>
    </w:p>
    <w:p w14:paraId="2FFEF137" w14:textId="77777777" w:rsidR="005F25C9" w:rsidRDefault="005F25C9" w:rsidP="004F3D97">
      <w:pPr>
        <w:spacing w:after="0"/>
        <w:rPr>
          <w:sz w:val="28"/>
          <w:szCs w:val="28"/>
        </w:rPr>
      </w:pPr>
    </w:p>
    <w:p w14:paraId="478ED286" w14:textId="77777777" w:rsidR="005F25C9" w:rsidRDefault="005F25C9" w:rsidP="004F3D97">
      <w:pPr>
        <w:spacing w:after="0"/>
        <w:rPr>
          <w:sz w:val="28"/>
          <w:szCs w:val="28"/>
        </w:rPr>
      </w:pPr>
    </w:p>
    <w:p w14:paraId="27FCB377" w14:textId="77777777" w:rsidR="005F25C9" w:rsidRDefault="005F25C9" w:rsidP="004F3D97">
      <w:pPr>
        <w:spacing w:after="0"/>
        <w:rPr>
          <w:sz w:val="28"/>
          <w:szCs w:val="28"/>
        </w:rPr>
      </w:pPr>
    </w:p>
    <w:p w14:paraId="014F354C" w14:textId="77777777" w:rsidR="005F25C9" w:rsidRDefault="005F25C9" w:rsidP="004F3D97">
      <w:pPr>
        <w:spacing w:after="0"/>
        <w:rPr>
          <w:sz w:val="28"/>
          <w:szCs w:val="28"/>
        </w:rPr>
      </w:pPr>
    </w:p>
    <w:p w14:paraId="14F619DD" w14:textId="77777777" w:rsidR="005F25C9" w:rsidRDefault="005F25C9" w:rsidP="004F3D97">
      <w:pPr>
        <w:spacing w:after="0"/>
        <w:rPr>
          <w:sz w:val="28"/>
          <w:szCs w:val="28"/>
        </w:rPr>
      </w:pPr>
    </w:p>
    <w:p w14:paraId="159D4BD7" w14:textId="77777777" w:rsidR="005F25C9" w:rsidRDefault="005F25C9" w:rsidP="004F3D97">
      <w:pPr>
        <w:spacing w:after="0"/>
        <w:rPr>
          <w:sz w:val="28"/>
          <w:szCs w:val="28"/>
        </w:rPr>
      </w:pPr>
    </w:p>
    <w:p w14:paraId="35DBC948" w14:textId="77777777" w:rsidR="005F25C9" w:rsidRDefault="005F25C9" w:rsidP="004F3D97">
      <w:pPr>
        <w:spacing w:after="0"/>
        <w:rPr>
          <w:sz w:val="28"/>
          <w:szCs w:val="28"/>
        </w:rPr>
      </w:pPr>
    </w:p>
    <w:p w14:paraId="76DA685C" w14:textId="77777777" w:rsidR="005F25C9" w:rsidRDefault="005F25C9" w:rsidP="004F3D97">
      <w:pPr>
        <w:spacing w:after="0"/>
        <w:rPr>
          <w:sz w:val="28"/>
          <w:szCs w:val="28"/>
        </w:rPr>
      </w:pPr>
    </w:p>
    <w:p w14:paraId="15CB7AF2" w14:textId="77777777" w:rsidR="005F25C9" w:rsidRDefault="005F25C9" w:rsidP="004F3D97">
      <w:pPr>
        <w:spacing w:after="0"/>
        <w:rPr>
          <w:sz w:val="28"/>
          <w:szCs w:val="28"/>
        </w:rPr>
      </w:pPr>
    </w:p>
    <w:p w14:paraId="1BC07A60" w14:textId="77777777" w:rsidR="005F25C9" w:rsidRDefault="005F25C9" w:rsidP="004F3D97">
      <w:pPr>
        <w:spacing w:after="0"/>
        <w:rPr>
          <w:sz w:val="28"/>
          <w:szCs w:val="28"/>
        </w:rPr>
      </w:pPr>
    </w:p>
    <w:p w14:paraId="640AEEFE" w14:textId="77777777" w:rsidR="005F25C9" w:rsidRDefault="005F25C9" w:rsidP="004F3D97">
      <w:pPr>
        <w:spacing w:after="0"/>
        <w:rPr>
          <w:sz w:val="28"/>
          <w:szCs w:val="28"/>
        </w:rPr>
      </w:pPr>
    </w:p>
    <w:p w14:paraId="409070EA" w14:textId="77777777" w:rsidR="005F25C9" w:rsidRDefault="005F25C9" w:rsidP="004F3D97">
      <w:pPr>
        <w:spacing w:after="0"/>
        <w:rPr>
          <w:sz w:val="28"/>
          <w:szCs w:val="28"/>
        </w:rPr>
      </w:pPr>
    </w:p>
    <w:p w14:paraId="7EB68DFD" w14:textId="77777777" w:rsidR="005F25C9" w:rsidRDefault="005F25C9" w:rsidP="004F3D97">
      <w:pPr>
        <w:spacing w:after="0"/>
        <w:rPr>
          <w:sz w:val="28"/>
          <w:szCs w:val="28"/>
        </w:rPr>
      </w:pPr>
    </w:p>
    <w:p w14:paraId="018911CC" w14:textId="77777777" w:rsidR="005F25C9" w:rsidRDefault="005F25C9" w:rsidP="004F3D97">
      <w:pPr>
        <w:spacing w:after="0"/>
        <w:rPr>
          <w:sz w:val="28"/>
          <w:szCs w:val="28"/>
        </w:rPr>
      </w:pPr>
    </w:p>
    <w:p w14:paraId="797BAABA" w14:textId="77777777" w:rsidR="005F25C9" w:rsidRDefault="005F25C9" w:rsidP="004F3D97">
      <w:pPr>
        <w:spacing w:after="0"/>
        <w:rPr>
          <w:sz w:val="28"/>
          <w:szCs w:val="28"/>
        </w:rPr>
      </w:pPr>
    </w:p>
    <w:p w14:paraId="0B15FD8D" w14:textId="04311107" w:rsidR="005F25C9" w:rsidRDefault="00A02BDE" w:rsidP="004F3D97">
      <w:pPr>
        <w:spacing w:after="0"/>
        <w:rPr>
          <w:sz w:val="28"/>
          <w:szCs w:val="28"/>
        </w:rPr>
      </w:pPr>
      <w:r>
        <w:rPr>
          <w:sz w:val="28"/>
          <w:szCs w:val="28"/>
        </w:rPr>
        <w:t xml:space="preserve">HTML </w:t>
      </w:r>
      <w:proofErr w:type="gramStart"/>
      <w:r>
        <w:rPr>
          <w:sz w:val="28"/>
          <w:szCs w:val="28"/>
        </w:rPr>
        <w:t>CANVAS :</w:t>
      </w:r>
      <w:proofErr w:type="gramEnd"/>
    </w:p>
    <w:p w14:paraId="45DE66BB" w14:textId="77777777" w:rsidR="00D77200" w:rsidRPr="00D77200" w:rsidRDefault="00D77200" w:rsidP="00D77200">
      <w:pPr>
        <w:spacing w:after="0"/>
        <w:rPr>
          <w:sz w:val="28"/>
          <w:szCs w:val="28"/>
        </w:rPr>
      </w:pPr>
      <w:r w:rsidRPr="00D77200">
        <w:rPr>
          <w:sz w:val="28"/>
          <w:szCs w:val="28"/>
        </w:rPr>
        <w:t>&lt;!DOCTYPE html&gt;</w:t>
      </w:r>
    </w:p>
    <w:p w14:paraId="0017E2D6" w14:textId="77777777" w:rsidR="00D77200" w:rsidRPr="00D77200" w:rsidRDefault="00D77200" w:rsidP="00D77200">
      <w:pPr>
        <w:spacing w:after="0"/>
        <w:rPr>
          <w:sz w:val="28"/>
          <w:szCs w:val="28"/>
        </w:rPr>
      </w:pPr>
      <w:r w:rsidRPr="00D77200">
        <w:rPr>
          <w:sz w:val="28"/>
          <w:szCs w:val="28"/>
        </w:rPr>
        <w:t>&lt;html&gt;</w:t>
      </w:r>
    </w:p>
    <w:p w14:paraId="2F65E97C" w14:textId="77777777" w:rsidR="00D77200" w:rsidRPr="00D77200" w:rsidRDefault="00D77200" w:rsidP="00D77200">
      <w:pPr>
        <w:spacing w:after="0"/>
        <w:rPr>
          <w:sz w:val="28"/>
          <w:szCs w:val="28"/>
        </w:rPr>
      </w:pPr>
      <w:r w:rsidRPr="00D77200">
        <w:rPr>
          <w:sz w:val="28"/>
          <w:szCs w:val="28"/>
        </w:rPr>
        <w:t>&lt;body&gt;</w:t>
      </w:r>
    </w:p>
    <w:p w14:paraId="73BB074C" w14:textId="77777777" w:rsidR="00D77200" w:rsidRPr="00D77200" w:rsidRDefault="00D77200" w:rsidP="00D77200">
      <w:pPr>
        <w:spacing w:after="0"/>
        <w:rPr>
          <w:sz w:val="28"/>
          <w:szCs w:val="28"/>
        </w:rPr>
      </w:pPr>
    </w:p>
    <w:p w14:paraId="6913E080" w14:textId="77777777" w:rsidR="00D77200" w:rsidRPr="00D77200" w:rsidRDefault="00D77200" w:rsidP="00D77200">
      <w:pPr>
        <w:spacing w:after="0"/>
        <w:rPr>
          <w:sz w:val="28"/>
          <w:szCs w:val="28"/>
        </w:rPr>
      </w:pPr>
      <w:r w:rsidRPr="00D77200">
        <w:rPr>
          <w:sz w:val="28"/>
          <w:szCs w:val="28"/>
        </w:rPr>
        <w:t>&lt;p&gt;Image to use:&lt;/p&gt;</w:t>
      </w:r>
    </w:p>
    <w:p w14:paraId="3A986BF0" w14:textId="77777777" w:rsidR="00D77200" w:rsidRPr="00D77200" w:rsidRDefault="00D77200" w:rsidP="00D77200">
      <w:pPr>
        <w:spacing w:after="0"/>
        <w:rPr>
          <w:sz w:val="28"/>
          <w:szCs w:val="28"/>
        </w:rPr>
      </w:pPr>
      <w:r w:rsidRPr="00D77200">
        <w:rPr>
          <w:sz w:val="28"/>
          <w:szCs w:val="28"/>
        </w:rPr>
        <w:t>&lt;</w:t>
      </w:r>
      <w:proofErr w:type="spellStart"/>
      <w:r w:rsidRPr="00D77200">
        <w:rPr>
          <w:sz w:val="28"/>
          <w:szCs w:val="28"/>
        </w:rPr>
        <w:t>img</w:t>
      </w:r>
      <w:proofErr w:type="spellEnd"/>
      <w:r w:rsidRPr="00D77200">
        <w:rPr>
          <w:sz w:val="28"/>
          <w:szCs w:val="28"/>
        </w:rPr>
        <w:t xml:space="preserve"> id="scream" </w:t>
      </w:r>
      <w:proofErr w:type="spellStart"/>
      <w:r w:rsidRPr="00D77200">
        <w:rPr>
          <w:sz w:val="28"/>
          <w:szCs w:val="28"/>
        </w:rPr>
        <w:t>src</w:t>
      </w:r>
      <w:proofErr w:type="spellEnd"/>
      <w:r w:rsidRPr="00D77200">
        <w:rPr>
          <w:sz w:val="28"/>
          <w:szCs w:val="28"/>
        </w:rPr>
        <w:t>="img_the_scream.jpg" alt="The Scream" width="220" height="277"&gt;</w:t>
      </w:r>
    </w:p>
    <w:p w14:paraId="04719D13" w14:textId="77777777" w:rsidR="00D77200" w:rsidRPr="00D77200" w:rsidRDefault="00D77200" w:rsidP="00D77200">
      <w:pPr>
        <w:spacing w:after="0"/>
        <w:rPr>
          <w:sz w:val="28"/>
          <w:szCs w:val="28"/>
        </w:rPr>
      </w:pPr>
    </w:p>
    <w:p w14:paraId="15A38EF0" w14:textId="77777777" w:rsidR="00D77200" w:rsidRPr="00D77200" w:rsidRDefault="00D77200" w:rsidP="00D77200">
      <w:pPr>
        <w:spacing w:after="0"/>
        <w:rPr>
          <w:sz w:val="28"/>
          <w:szCs w:val="28"/>
        </w:rPr>
      </w:pPr>
      <w:r w:rsidRPr="00D77200">
        <w:rPr>
          <w:sz w:val="28"/>
          <w:szCs w:val="28"/>
        </w:rPr>
        <w:t>&lt;p&gt;Canvas to fill:&lt;/p&gt;</w:t>
      </w:r>
    </w:p>
    <w:p w14:paraId="3EAF4708" w14:textId="77777777" w:rsidR="00D77200" w:rsidRPr="00D77200" w:rsidRDefault="00D77200" w:rsidP="00D77200">
      <w:pPr>
        <w:spacing w:after="0"/>
        <w:rPr>
          <w:sz w:val="28"/>
          <w:szCs w:val="28"/>
        </w:rPr>
      </w:pPr>
      <w:r w:rsidRPr="00D77200">
        <w:rPr>
          <w:sz w:val="28"/>
          <w:szCs w:val="28"/>
        </w:rPr>
        <w:t>&lt;canvas id="</w:t>
      </w:r>
      <w:proofErr w:type="spellStart"/>
      <w:r w:rsidRPr="00D77200">
        <w:rPr>
          <w:sz w:val="28"/>
          <w:szCs w:val="28"/>
        </w:rPr>
        <w:t>myCanvas</w:t>
      </w:r>
      <w:proofErr w:type="spellEnd"/>
      <w:r w:rsidRPr="00D77200">
        <w:rPr>
          <w:sz w:val="28"/>
          <w:szCs w:val="28"/>
        </w:rPr>
        <w:t>" width="250" height="300"</w:t>
      </w:r>
    </w:p>
    <w:p w14:paraId="6544E06F" w14:textId="77777777" w:rsidR="00D77200" w:rsidRPr="00D77200" w:rsidRDefault="00D77200" w:rsidP="00D77200">
      <w:pPr>
        <w:spacing w:after="0"/>
        <w:rPr>
          <w:sz w:val="28"/>
          <w:szCs w:val="28"/>
        </w:rPr>
      </w:pPr>
      <w:r w:rsidRPr="00D77200">
        <w:rPr>
          <w:sz w:val="28"/>
          <w:szCs w:val="28"/>
        </w:rPr>
        <w:t>style="border:1px solid #d3d3d3;"&gt;</w:t>
      </w:r>
    </w:p>
    <w:p w14:paraId="1E62FD0F" w14:textId="77777777" w:rsidR="00D77200" w:rsidRPr="00D77200" w:rsidRDefault="00D77200" w:rsidP="00D77200">
      <w:pPr>
        <w:spacing w:after="0"/>
        <w:rPr>
          <w:sz w:val="28"/>
          <w:szCs w:val="28"/>
        </w:rPr>
      </w:pPr>
      <w:r w:rsidRPr="00D77200">
        <w:rPr>
          <w:sz w:val="28"/>
          <w:szCs w:val="28"/>
        </w:rPr>
        <w:t xml:space="preserve">Your browser does not support the HTML canvas </w:t>
      </w:r>
      <w:proofErr w:type="gramStart"/>
      <w:r w:rsidRPr="00D77200">
        <w:rPr>
          <w:sz w:val="28"/>
          <w:szCs w:val="28"/>
        </w:rPr>
        <w:t>tag.&lt;</w:t>
      </w:r>
      <w:proofErr w:type="gramEnd"/>
      <w:r w:rsidRPr="00D77200">
        <w:rPr>
          <w:sz w:val="28"/>
          <w:szCs w:val="28"/>
        </w:rPr>
        <w:t>/canvas&gt;</w:t>
      </w:r>
    </w:p>
    <w:p w14:paraId="5692F028" w14:textId="77777777" w:rsidR="00D77200" w:rsidRPr="00D77200" w:rsidRDefault="00D77200" w:rsidP="00D77200">
      <w:pPr>
        <w:spacing w:after="0"/>
        <w:rPr>
          <w:sz w:val="28"/>
          <w:szCs w:val="28"/>
        </w:rPr>
      </w:pPr>
    </w:p>
    <w:p w14:paraId="5E1401DA" w14:textId="77777777" w:rsidR="00D77200" w:rsidRPr="00D77200" w:rsidRDefault="00D77200" w:rsidP="00D77200">
      <w:pPr>
        <w:spacing w:after="0"/>
        <w:rPr>
          <w:sz w:val="28"/>
          <w:szCs w:val="28"/>
        </w:rPr>
      </w:pPr>
      <w:r w:rsidRPr="00D77200">
        <w:rPr>
          <w:sz w:val="28"/>
          <w:szCs w:val="28"/>
        </w:rPr>
        <w:lastRenderedPageBreak/>
        <w:t>&lt;p&gt;&lt;button onclick="</w:t>
      </w:r>
      <w:proofErr w:type="spellStart"/>
      <w:proofErr w:type="gramStart"/>
      <w:r w:rsidRPr="00D77200">
        <w:rPr>
          <w:sz w:val="28"/>
          <w:szCs w:val="28"/>
        </w:rPr>
        <w:t>myCanvas</w:t>
      </w:r>
      <w:proofErr w:type="spellEnd"/>
      <w:r w:rsidRPr="00D77200">
        <w:rPr>
          <w:sz w:val="28"/>
          <w:szCs w:val="28"/>
        </w:rPr>
        <w:t>(</w:t>
      </w:r>
      <w:proofErr w:type="gramEnd"/>
      <w:r w:rsidRPr="00D77200">
        <w:rPr>
          <w:sz w:val="28"/>
          <w:szCs w:val="28"/>
        </w:rPr>
        <w:t>)"&gt;Try it&lt;/button&gt;&lt;/p&gt;</w:t>
      </w:r>
    </w:p>
    <w:p w14:paraId="4097E16F" w14:textId="77777777" w:rsidR="00D77200" w:rsidRPr="00D77200" w:rsidRDefault="00D77200" w:rsidP="00D77200">
      <w:pPr>
        <w:spacing w:after="0"/>
        <w:rPr>
          <w:sz w:val="28"/>
          <w:szCs w:val="28"/>
        </w:rPr>
      </w:pPr>
    </w:p>
    <w:p w14:paraId="1DB045FA" w14:textId="77777777" w:rsidR="00D77200" w:rsidRPr="00D77200" w:rsidRDefault="00D77200" w:rsidP="00D77200">
      <w:pPr>
        <w:spacing w:after="0"/>
        <w:rPr>
          <w:sz w:val="28"/>
          <w:szCs w:val="28"/>
        </w:rPr>
      </w:pPr>
      <w:r w:rsidRPr="00D77200">
        <w:rPr>
          <w:sz w:val="28"/>
          <w:szCs w:val="28"/>
        </w:rPr>
        <w:t>&lt;script&gt;</w:t>
      </w:r>
    </w:p>
    <w:p w14:paraId="0E795BD1" w14:textId="77777777" w:rsidR="00D77200" w:rsidRPr="00D77200" w:rsidRDefault="00D77200" w:rsidP="00D77200">
      <w:pPr>
        <w:spacing w:after="0"/>
        <w:rPr>
          <w:sz w:val="28"/>
          <w:szCs w:val="28"/>
        </w:rPr>
      </w:pPr>
      <w:r w:rsidRPr="00D77200">
        <w:rPr>
          <w:sz w:val="28"/>
          <w:szCs w:val="28"/>
        </w:rPr>
        <w:t xml:space="preserve">function </w:t>
      </w:r>
      <w:proofErr w:type="spellStart"/>
      <w:proofErr w:type="gramStart"/>
      <w:r w:rsidRPr="00D77200">
        <w:rPr>
          <w:sz w:val="28"/>
          <w:szCs w:val="28"/>
        </w:rPr>
        <w:t>myCanvas</w:t>
      </w:r>
      <w:proofErr w:type="spellEnd"/>
      <w:r w:rsidRPr="00D77200">
        <w:rPr>
          <w:sz w:val="28"/>
          <w:szCs w:val="28"/>
        </w:rPr>
        <w:t>(</w:t>
      </w:r>
      <w:proofErr w:type="gramEnd"/>
      <w:r w:rsidRPr="00D77200">
        <w:rPr>
          <w:sz w:val="28"/>
          <w:szCs w:val="28"/>
        </w:rPr>
        <w:t>) {</w:t>
      </w:r>
    </w:p>
    <w:p w14:paraId="60C42C27" w14:textId="77777777" w:rsidR="00D77200" w:rsidRPr="00D77200" w:rsidRDefault="00D77200" w:rsidP="00D77200">
      <w:pPr>
        <w:spacing w:after="0"/>
        <w:rPr>
          <w:sz w:val="28"/>
          <w:szCs w:val="28"/>
        </w:rPr>
      </w:pPr>
      <w:r w:rsidRPr="00D77200">
        <w:rPr>
          <w:sz w:val="28"/>
          <w:szCs w:val="28"/>
        </w:rPr>
        <w:t xml:space="preserve">  var c = </w:t>
      </w:r>
      <w:proofErr w:type="spellStart"/>
      <w:proofErr w:type="gramStart"/>
      <w:r w:rsidRPr="00D77200">
        <w:rPr>
          <w:sz w:val="28"/>
          <w:szCs w:val="28"/>
        </w:rPr>
        <w:t>document.getElementById</w:t>
      </w:r>
      <w:proofErr w:type="spellEnd"/>
      <w:proofErr w:type="gramEnd"/>
      <w:r w:rsidRPr="00D77200">
        <w:rPr>
          <w:sz w:val="28"/>
          <w:szCs w:val="28"/>
        </w:rPr>
        <w:t>("</w:t>
      </w:r>
      <w:proofErr w:type="spellStart"/>
      <w:r w:rsidRPr="00D77200">
        <w:rPr>
          <w:sz w:val="28"/>
          <w:szCs w:val="28"/>
        </w:rPr>
        <w:t>myCanvas</w:t>
      </w:r>
      <w:proofErr w:type="spellEnd"/>
      <w:r w:rsidRPr="00D77200">
        <w:rPr>
          <w:sz w:val="28"/>
          <w:szCs w:val="28"/>
        </w:rPr>
        <w:t>"</w:t>
      </w:r>
      <w:proofErr w:type="gramStart"/>
      <w:r w:rsidRPr="00D77200">
        <w:rPr>
          <w:sz w:val="28"/>
          <w:szCs w:val="28"/>
        </w:rPr>
        <w:t>);</w:t>
      </w:r>
      <w:proofErr w:type="gramEnd"/>
    </w:p>
    <w:p w14:paraId="60DEBC18" w14:textId="77777777" w:rsidR="00D77200" w:rsidRPr="00D77200" w:rsidRDefault="00D77200" w:rsidP="00D77200">
      <w:pPr>
        <w:spacing w:after="0"/>
        <w:rPr>
          <w:sz w:val="28"/>
          <w:szCs w:val="28"/>
        </w:rPr>
      </w:pPr>
      <w:r w:rsidRPr="00D77200">
        <w:rPr>
          <w:sz w:val="28"/>
          <w:szCs w:val="28"/>
        </w:rPr>
        <w:t xml:space="preserve">  var </w:t>
      </w:r>
      <w:proofErr w:type="spellStart"/>
      <w:r w:rsidRPr="00D77200">
        <w:rPr>
          <w:sz w:val="28"/>
          <w:szCs w:val="28"/>
        </w:rPr>
        <w:t>ctx</w:t>
      </w:r>
      <w:proofErr w:type="spellEnd"/>
      <w:r w:rsidRPr="00D77200">
        <w:rPr>
          <w:sz w:val="28"/>
          <w:szCs w:val="28"/>
        </w:rPr>
        <w:t xml:space="preserve"> = </w:t>
      </w:r>
      <w:proofErr w:type="spellStart"/>
      <w:proofErr w:type="gramStart"/>
      <w:r w:rsidRPr="00D77200">
        <w:rPr>
          <w:sz w:val="28"/>
          <w:szCs w:val="28"/>
        </w:rPr>
        <w:t>c.getContext</w:t>
      </w:r>
      <w:proofErr w:type="spellEnd"/>
      <w:proofErr w:type="gramEnd"/>
      <w:r w:rsidRPr="00D77200">
        <w:rPr>
          <w:sz w:val="28"/>
          <w:szCs w:val="28"/>
        </w:rPr>
        <w:t>("2d"</w:t>
      </w:r>
      <w:proofErr w:type="gramStart"/>
      <w:r w:rsidRPr="00D77200">
        <w:rPr>
          <w:sz w:val="28"/>
          <w:szCs w:val="28"/>
        </w:rPr>
        <w:t>);</w:t>
      </w:r>
      <w:proofErr w:type="gramEnd"/>
    </w:p>
    <w:p w14:paraId="5BE2BC15" w14:textId="77777777" w:rsidR="00D77200" w:rsidRPr="00D77200" w:rsidRDefault="00D77200" w:rsidP="00D77200">
      <w:pPr>
        <w:spacing w:after="0"/>
        <w:rPr>
          <w:sz w:val="28"/>
          <w:szCs w:val="28"/>
        </w:rPr>
      </w:pPr>
      <w:r w:rsidRPr="00D77200">
        <w:rPr>
          <w:sz w:val="28"/>
          <w:szCs w:val="28"/>
        </w:rPr>
        <w:t xml:space="preserve">  var </w:t>
      </w:r>
      <w:proofErr w:type="spellStart"/>
      <w:r w:rsidRPr="00D77200">
        <w:rPr>
          <w:sz w:val="28"/>
          <w:szCs w:val="28"/>
        </w:rPr>
        <w:t>img</w:t>
      </w:r>
      <w:proofErr w:type="spellEnd"/>
      <w:r w:rsidRPr="00D77200">
        <w:rPr>
          <w:sz w:val="28"/>
          <w:szCs w:val="28"/>
        </w:rPr>
        <w:t xml:space="preserve"> = </w:t>
      </w:r>
      <w:proofErr w:type="spellStart"/>
      <w:proofErr w:type="gramStart"/>
      <w:r w:rsidRPr="00D77200">
        <w:rPr>
          <w:sz w:val="28"/>
          <w:szCs w:val="28"/>
        </w:rPr>
        <w:t>document.getElementById</w:t>
      </w:r>
      <w:proofErr w:type="spellEnd"/>
      <w:proofErr w:type="gramEnd"/>
      <w:r w:rsidRPr="00D77200">
        <w:rPr>
          <w:sz w:val="28"/>
          <w:szCs w:val="28"/>
        </w:rPr>
        <w:t>("scream"</w:t>
      </w:r>
      <w:proofErr w:type="gramStart"/>
      <w:r w:rsidRPr="00D77200">
        <w:rPr>
          <w:sz w:val="28"/>
          <w:szCs w:val="28"/>
        </w:rPr>
        <w:t>);</w:t>
      </w:r>
      <w:proofErr w:type="gramEnd"/>
    </w:p>
    <w:p w14:paraId="245669E4" w14:textId="77777777" w:rsidR="00D77200" w:rsidRPr="00D77200" w:rsidRDefault="00D77200" w:rsidP="00D77200">
      <w:pPr>
        <w:spacing w:after="0"/>
        <w:rPr>
          <w:sz w:val="28"/>
          <w:szCs w:val="28"/>
        </w:rPr>
      </w:pPr>
      <w:r w:rsidRPr="00D77200">
        <w:rPr>
          <w:sz w:val="28"/>
          <w:szCs w:val="28"/>
        </w:rPr>
        <w:t xml:space="preserve">  </w:t>
      </w:r>
      <w:proofErr w:type="spellStart"/>
      <w:proofErr w:type="gramStart"/>
      <w:r w:rsidRPr="00D77200">
        <w:rPr>
          <w:sz w:val="28"/>
          <w:szCs w:val="28"/>
        </w:rPr>
        <w:t>ctx.drawImage</w:t>
      </w:r>
      <w:proofErr w:type="spellEnd"/>
      <w:proofErr w:type="gramEnd"/>
      <w:r w:rsidRPr="00D77200">
        <w:rPr>
          <w:sz w:val="28"/>
          <w:szCs w:val="28"/>
        </w:rPr>
        <w:t>(img,10,10</w:t>
      </w:r>
      <w:proofErr w:type="gramStart"/>
      <w:r w:rsidRPr="00D77200">
        <w:rPr>
          <w:sz w:val="28"/>
          <w:szCs w:val="28"/>
        </w:rPr>
        <w:t>);</w:t>
      </w:r>
      <w:proofErr w:type="gramEnd"/>
    </w:p>
    <w:p w14:paraId="222917C3" w14:textId="77777777" w:rsidR="00D77200" w:rsidRPr="00D77200" w:rsidRDefault="00D77200" w:rsidP="00D77200">
      <w:pPr>
        <w:spacing w:after="0"/>
        <w:rPr>
          <w:sz w:val="28"/>
          <w:szCs w:val="28"/>
        </w:rPr>
      </w:pPr>
      <w:r w:rsidRPr="00D77200">
        <w:rPr>
          <w:sz w:val="28"/>
          <w:szCs w:val="28"/>
        </w:rPr>
        <w:t>}</w:t>
      </w:r>
    </w:p>
    <w:p w14:paraId="1D8155B4" w14:textId="77777777" w:rsidR="00D77200" w:rsidRPr="00D77200" w:rsidRDefault="00D77200" w:rsidP="00D77200">
      <w:pPr>
        <w:spacing w:after="0"/>
        <w:rPr>
          <w:sz w:val="28"/>
          <w:szCs w:val="28"/>
        </w:rPr>
      </w:pPr>
      <w:r w:rsidRPr="00D77200">
        <w:rPr>
          <w:sz w:val="28"/>
          <w:szCs w:val="28"/>
        </w:rPr>
        <w:t>&lt;/script&gt;</w:t>
      </w:r>
    </w:p>
    <w:p w14:paraId="05C1A745" w14:textId="77777777" w:rsidR="00D77200" w:rsidRPr="00D77200" w:rsidRDefault="00D77200" w:rsidP="00D77200">
      <w:pPr>
        <w:spacing w:after="0"/>
        <w:rPr>
          <w:sz w:val="28"/>
          <w:szCs w:val="28"/>
        </w:rPr>
      </w:pPr>
    </w:p>
    <w:p w14:paraId="713AC37A" w14:textId="77777777" w:rsidR="00D77200" w:rsidRPr="00D77200" w:rsidRDefault="00D77200" w:rsidP="00D77200">
      <w:pPr>
        <w:spacing w:after="0"/>
        <w:rPr>
          <w:sz w:val="28"/>
          <w:szCs w:val="28"/>
        </w:rPr>
      </w:pPr>
      <w:r w:rsidRPr="00D77200">
        <w:rPr>
          <w:sz w:val="28"/>
          <w:szCs w:val="28"/>
        </w:rPr>
        <w:t>&lt;/body&gt;</w:t>
      </w:r>
    </w:p>
    <w:p w14:paraId="58520608" w14:textId="766A0F1C" w:rsidR="00D77200" w:rsidRDefault="00D77200" w:rsidP="00D77200">
      <w:pPr>
        <w:spacing w:after="0"/>
        <w:rPr>
          <w:sz w:val="28"/>
          <w:szCs w:val="28"/>
        </w:rPr>
      </w:pPr>
      <w:r w:rsidRPr="00D77200">
        <w:rPr>
          <w:sz w:val="28"/>
          <w:szCs w:val="28"/>
        </w:rPr>
        <w:t>&lt;/html&gt;</w:t>
      </w:r>
    </w:p>
    <w:p w14:paraId="572C041B" w14:textId="3990FCA2" w:rsidR="00D77200" w:rsidRDefault="00AB799A" w:rsidP="00D77200">
      <w:pPr>
        <w:spacing w:after="0"/>
        <w:rPr>
          <w:sz w:val="28"/>
          <w:szCs w:val="28"/>
        </w:rPr>
      </w:pPr>
      <w:r>
        <w:rPr>
          <w:noProof/>
          <w:sz w:val="28"/>
          <w:szCs w:val="28"/>
        </w:rPr>
        <mc:AlternateContent>
          <mc:Choice Requires="wps">
            <w:drawing>
              <wp:anchor distT="0" distB="0" distL="114300" distR="114300" simplePos="0" relativeHeight="251681792" behindDoc="0" locked="0" layoutInCell="1" allowOverlap="1" wp14:anchorId="0DD6FDCD" wp14:editId="536A8C30">
                <wp:simplePos x="0" y="0"/>
                <wp:positionH relativeFrom="column">
                  <wp:posOffset>1539240</wp:posOffset>
                </wp:positionH>
                <wp:positionV relativeFrom="paragraph">
                  <wp:posOffset>311150</wp:posOffset>
                </wp:positionV>
                <wp:extent cx="2080260" cy="5044440"/>
                <wp:effectExtent l="0" t="0" r="15240" b="22860"/>
                <wp:wrapNone/>
                <wp:docPr id="1184185749" name="Rectangle 26"/>
                <wp:cNvGraphicFramePr/>
                <a:graphic xmlns:a="http://schemas.openxmlformats.org/drawingml/2006/main">
                  <a:graphicData uri="http://schemas.microsoft.com/office/word/2010/wordprocessingShape">
                    <wps:wsp>
                      <wps:cNvSpPr/>
                      <wps:spPr>
                        <a:xfrm>
                          <a:off x="0" y="0"/>
                          <a:ext cx="2080260" cy="5044440"/>
                        </a:xfrm>
                        <a:prstGeom prst="rect">
                          <a:avLst/>
                        </a:prstGeom>
                        <a:blipFill dpi="0" rotWithShape="1">
                          <a:blip r:embed="rId6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F9101" id="Rectangle 26" o:spid="_x0000_s1026" style="position:absolute;margin-left:121.2pt;margin-top:24.5pt;width:163.8pt;height:397.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" strokecolor="#030e13 [484]" strokeweight="1.5pt">
                <v:fill r:id="rId65" o:title="" recolor="t" rotate="t" type="frame"/>
              </v:rect>
            </w:pict>
          </mc:Fallback>
        </mc:AlternateContent>
      </w:r>
      <w:r>
        <w:rPr>
          <w:sz w:val="28"/>
          <w:szCs w:val="28"/>
        </w:rPr>
        <w:t xml:space="preserve"> </w:t>
      </w:r>
    </w:p>
    <w:p w14:paraId="38B67176" w14:textId="77777777" w:rsidR="00AB799A" w:rsidRDefault="00AB799A" w:rsidP="00D77200">
      <w:pPr>
        <w:spacing w:after="0"/>
        <w:rPr>
          <w:sz w:val="28"/>
          <w:szCs w:val="28"/>
        </w:rPr>
      </w:pPr>
    </w:p>
    <w:p w14:paraId="021E74D5" w14:textId="77777777" w:rsidR="00AB799A" w:rsidRDefault="00AB799A" w:rsidP="00D77200">
      <w:pPr>
        <w:spacing w:after="0"/>
        <w:rPr>
          <w:sz w:val="28"/>
          <w:szCs w:val="28"/>
        </w:rPr>
      </w:pPr>
    </w:p>
    <w:p w14:paraId="48E03A34" w14:textId="77777777" w:rsidR="00AB799A" w:rsidRDefault="00AB799A" w:rsidP="00D77200">
      <w:pPr>
        <w:spacing w:after="0"/>
        <w:rPr>
          <w:sz w:val="28"/>
          <w:szCs w:val="28"/>
        </w:rPr>
      </w:pPr>
    </w:p>
    <w:p w14:paraId="08DD6CC2" w14:textId="77777777" w:rsidR="00AB799A" w:rsidRDefault="00AB799A" w:rsidP="00D77200">
      <w:pPr>
        <w:spacing w:after="0"/>
        <w:rPr>
          <w:sz w:val="28"/>
          <w:szCs w:val="28"/>
        </w:rPr>
      </w:pPr>
    </w:p>
    <w:p w14:paraId="3070D0F5" w14:textId="77777777" w:rsidR="00AB799A" w:rsidRDefault="00AB799A" w:rsidP="00D77200">
      <w:pPr>
        <w:spacing w:after="0"/>
        <w:rPr>
          <w:sz w:val="28"/>
          <w:szCs w:val="28"/>
        </w:rPr>
      </w:pPr>
    </w:p>
    <w:p w14:paraId="5A10ABDF" w14:textId="77777777" w:rsidR="00AB799A" w:rsidRDefault="00AB799A" w:rsidP="00D77200">
      <w:pPr>
        <w:spacing w:after="0"/>
        <w:rPr>
          <w:sz w:val="28"/>
          <w:szCs w:val="28"/>
        </w:rPr>
      </w:pPr>
    </w:p>
    <w:p w14:paraId="75F8D661" w14:textId="77777777" w:rsidR="00AB799A" w:rsidRDefault="00AB799A" w:rsidP="00D77200">
      <w:pPr>
        <w:spacing w:after="0"/>
        <w:rPr>
          <w:sz w:val="28"/>
          <w:szCs w:val="28"/>
        </w:rPr>
      </w:pPr>
    </w:p>
    <w:p w14:paraId="07ECED2B" w14:textId="77777777" w:rsidR="00AB799A" w:rsidRDefault="00AB799A" w:rsidP="00D77200">
      <w:pPr>
        <w:spacing w:after="0"/>
        <w:rPr>
          <w:sz w:val="28"/>
          <w:szCs w:val="28"/>
        </w:rPr>
      </w:pPr>
    </w:p>
    <w:p w14:paraId="3ED87E62" w14:textId="77777777" w:rsidR="00AB799A" w:rsidRDefault="00AB799A" w:rsidP="00D77200">
      <w:pPr>
        <w:spacing w:after="0"/>
        <w:rPr>
          <w:sz w:val="28"/>
          <w:szCs w:val="28"/>
        </w:rPr>
      </w:pPr>
    </w:p>
    <w:p w14:paraId="3B557E20" w14:textId="77777777" w:rsidR="00AB799A" w:rsidRDefault="00AB799A" w:rsidP="00D77200">
      <w:pPr>
        <w:spacing w:after="0"/>
        <w:rPr>
          <w:sz w:val="28"/>
          <w:szCs w:val="28"/>
        </w:rPr>
      </w:pPr>
    </w:p>
    <w:p w14:paraId="457362AB" w14:textId="77777777" w:rsidR="00AB799A" w:rsidRDefault="00AB799A" w:rsidP="00D77200">
      <w:pPr>
        <w:spacing w:after="0"/>
        <w:rPr>
          <w:sz w:val="28"/>
          <w:szCs w:val="28"/>
        </w:rPr>
      </w:pPr>
    </w:p>
    <w:p w14:paraId="04D121FF" w14:textId="77777777" w:rsidR="00AB799A" w:rsidRDefault="00AB799A" w:rsidP="00D77200">
      <w:pPr>
        <w:spacing w:after="0"/>
        <w:rPr>
          <w:sz w:val="28"/>
          <w:szCs w:val="28"/>
        </w:rPr>
      </w:pPr>
    </w:p>
    <w:p w14:paraId="59D03EB4" w14:textId="77777777" w:rsidR="00AB799A" w:rsidRDefault="00AB799A" w:rsidP="00D77200">
      <w:pPr>
        <w:spacing w:after="0"/>
        <w:rPr>
          <w:sz w:val="28"/>
          <w:szCs w:val="28"/>
        </w:rPr>
      </w:pPr>
    </w:p>
    <w:p w14:paraId="67DAEA72" w14:textId="77777777" w:rsidR="00AB799A" w:rsidRDefault="00AB799A" w:rsidP="00D77200">
      <w:pPr>
        <w:spacing w:after="0"/>
        <w:rPr>
          <w:sz w:val="28"/>
          <w:szCs w:val="28"/>
        </w:rPr>
      </w:pPr>
    </w:p>
    <w:p w14:paraId="29DFB093" w14:textId="77777777" w:rsidR="00AB799A" w:rsidRDefault="00AB799A" w:rsidP="00D77200">
      <w:pPr>
        <w:spacing w:after="0"/>
        <w:rPr>
          <w:sz w:val="28"/>
          <w:szCs w:val="28"/>
        </w:rPr>
      </w:pPr>
    </w:p>
    <w:p w14:paraId="77E19E67" w14:textId="77777777" w:rsidR="00AB799A" w:rsidRDefault="00AB799A" w:rsidP="00D77200">
      <w:pPr>
        <w:spacing w:after="0"/>
        <w:rPr>
          <w:sz w:val="28"/>
          <w:szCs w:val="28"/>
        </w:rPr>
      </w:pPr>
    </w:p>
    <w:p w14:paraId="3E7960A2" w14:textId="77777777" w:rsidR="00AB799A" w:rsidRDefault="00AB799A" w:rsidP="00D77200">
      <w:pPr>
        <w:spacing w:after="0"/>
        <w:rPr>
          <w:sz w:val="28"/>
          <w:szCs w:val="28"/>
        </w:rPr>
      </w:pPr>
    </w:p>
    <w:p w14:paraId="6A1ECF8F" w14:textId="77777777" w:rsidR="00AB799A" w:rsidRDefault="00AB799A" w:rsidP="00D77200">
      <w:pPr>
        <w:spacing w:after="0"/>
        <w:rPr>
          <w:sz w:val="28"/>
          <w:szCs w:val="28"/>
        </w:rPr>
      </w:pPr>
    </w:p>
    <w:p w14:paraId="3B053721" w14:textId="744BDA59" w:rsidR="00AB799A" w:rsidRDefault="00EC1DED" w:rsidP="00D77200">
      <w:pPr>
        <w:spacing w:after="0"/>
        <w:rPr>
          <w:sz w:val="28"/>
          <w:szCs w:val="28"/>
        </w:rPr>
      </w:pPr>
      <w:r>
        <w:rPr>
          <w:sz w:val="28"/>
          <w:szCs w:val="28"/>
        </w:rPr>
        <w:lastRenderedPageBreak/>
        <w:t>HTML SVG:</w:t>
      </w:r>
    </w:p>
    <w:p w14:paraId="3E754F51" w14:textId="77777777" w:rsidR="0049663F" w:rsidRDefault="0049663F" w:rsidP="00D77200">
      <w:pPr>
        <w:spacing w:after="0"/>
        <w:rPr>
          <w:sz w:val="28"/>
          <w:szCs w:val="28"/>
        </w:rPr>
      </w:pPr>
      <w:r>
        <w:rPr>
          <w:noProof/>
          <w:sz w:val="28"/>
          <w:szCs w:val="28"/>
        </w:rPr>
        <mc:AlternateContent>
          <mc:Choice Requires="wps">
            <w:drawing>
              <wp:anchor distT="0" distB="0" distL="114300" distR="114300" simplePos="0" relativeHeight="251682816" behindDoc="0" locked="0" layoutInCell="1" allowOverlap="1" wp14:anchorId="78BDE533" wp14:editId="7D77098E">
                <wp:simplePos x="0" y="0"/>
                <wp:positionH relativeFrom="column">
                  <wp:posOffset>-457200</wp:posOffset>
                </wp:positionH>
                <wp:positionV relativeFrom="paragraph">
                  <wp:posOffset>203835</wp:posOffset>
                </wp:positionV>
                <wp:extent cx="6682740" cy="2316480"/>
                <wp:effectExtent l="0" t="0" r="3810" b="7620"/>
                <wp:wrapNone/>
                <wp:docPr id="1778541566" name="Rectangle 27"/>
                <wp:cNvGraphicFramePr/>
                <a:graphic xmlns:a="http://schemas.openxmlformats.org/drawingml/2006/main">
                  <a:graphicData uri="http://schemas.microsoft.com/office/word/2010/wordprocessingShape">
                    <wps:wsp>
                      <wps:cNvSpPr/>
                      <wps:spPr>
                        <a:xfrm>
                          <a:off x="0" y="0"/>
                          <a:ext cx="6682740" cy="2316480"/>
                        </a:xfrm>
                        <a:prstGeom prst="rect">
                          <a:avLst/>
                        </a:prstGeom>
                        <a:blipFill dpi="0" rotWithShape="1">
                          <a:blip r:embed="rId6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46B13F" id="Rectangle 27" o:spid="_x0000_s1026" style="position:absolute;margin-left:-36pt;margin-top:16.05pt;width:526.2pt;height:182.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" stroked="f" strokeweight="1.5pt">
                <v:fill r:id="rId67" o:title="" recolor="t" rotate="t" type="frame"/>
              </v:rect>
            </w:pict>
          </mc:Fallback>
        </mc:AlternateContent>
      </w:r>
      <w:r w:rsidR="00EC1DED">
        <w:rPr>
          <w:sz w:val="28"/>
          <w:szCs w:val="28"/>
        </w:rPr>
        <w:t xml:space="preserve"> </w:t>
      </w:r>
    </w:p>
    <w:p w14:paraId="3E9458F9" w14:textId="77777777" w:rsidR="0049663F" w:rsidRDefault="0049663F" w:rsidP="00D77200">
      <w:pPr>
        <w:spacing w:after="0"/>
        <w:rPr>
          <w:sz w:val="28"/>
          <w:szCs w:val="28"/>
        </w:rPr>
      </w:pPr>
    </w:p>
    <w:p w14:paraId="3AEDD296" w14:textId="77777777" w:rsidR="0049663F" w:rsidRDefault="0049663F" w:rsidP="00D77200">
      <w:pPr>
        <w:spacing w:after="0"/>
        <w:rPr>
          <w:sz w:val="28"/>
          <w:szCs w:val="28"/>
        </w:rPr>
      </w:pPr>
    </w:p>
    <w:p w14:paraId="3DF9BFBB" w14:textId="77777777" w:rsidR="0049663F" w:rsidRDefault="0049663F" w:rsidP="00D77200">
      <w:pPr>
        <w:spacing w:after="0"/>
        <w:rPr>
          <w:sz w:val="28"/>
          <w:szCs w:val="28"/>
        </w:rPr>
      </w:pPr>
    </w:p>
    <w:p w14:paraId="14742BE9" w14:textId="77777777" w:rsidR="0049663F" w:rsidRDefault="0049663F" w:rsidP="00D77200">
      <w:pPr>
        <w:spacing w:after="0"/>
        <w:rPr>
          <w:sz w:val="28"/>
          <w:szCs w:val="28"/>
        </w:rPr>
      </w:pPr>
    </w:p>
    <w:p w14:paraId="73EF09A1" w14:textId="77777777" w:rsidR="0049663F" w:rsidRDefault="0049663F" w:rsidP="00D77200">
      <w:pPr>
        <w:spacing w:after="0"/>
        <w:rPr>
          <w:sz w:val="28"/>
          <w:szCs w:val="28"/>
        </w:rPr>
      </w:pPr>
    </w:p>
    <w:p w14:paraId="31F92626" w14:textId="77777777" w:rsidR="0049663F" w:rsidRDefault="0049663F" w:rsidP="00D77200">
      <w:pPr>
        <w:spacing w:after="0"/>
        <w:rPr>
          <w:sz w:val="28"/>
          <w:szCs w:val="28"/>
        </w:rPr>
      </w:pPr>
    </w:p>
    <w:p w14:paraId="38818881" w14:textId="77777777" w:rsidR="0049663F" w:rsidRDefault="0049663F" w:rsidP="00D77200">
      <w:pPr>
        <w:spacing w:after="0"/>
        <w:rPr>
          <w:sz w:val="28"/>
          <w:szCs w:val="28"/>
        </w:rPr>
      </w:pPr>
    </w:p>
    <w:p w14:paraId="3124C775" w14:textId="77777777" w:rsidR="0049663F" w:rsidRDefault="0049663F" w:rsidP="00D77200">
      <w:pPr>
        <w:spacing w:after="0"/>
        <w:rPr>
          <w:sz w:val="28"/>
          <w:szCs w:val="28"/>
        </w:rPr>
      </w:pPr>
    </w:p>
    <w:p w14:paraId="2C7138C3" w14:textId="77777777" w:rsidR="0049663F" w:rsidRDefault="0049663F" w:rsidP="00D77200">
      <w:pPr>
        <w:spacing w:after="0"/>
        <w:rPr>
          <w:sz w:val="28"/>
          <w:szCs w:val="28"/>
        </w:rPr>
      </w:pPr>
    </w:p>
    <w:p w14:paraId="791F577D" w14:textId="77777777" w:rsidR="0049663F" w:rsidRDefault="0049663F" w:rsidP="00D77200">
      <w:pPr>
        <w:spacing w:after="0"/>
        <w:rPr>
          <w:sz w:val="28"/>
          <w:szCs w:val="28"/>
        </w:rPr>
      </w:pPr>
    </w:p>
    <w:p w14:paraId="27E49407" w14:textId="2391A96D" w:rsidR="00574830" w:rsidRDefault="0049663F" w:rsidP="00D77200">
      <w:pPr>
        <w:spacing w:after="0"/>
        <w:rPr>
          <w:sz w:val="28"/>
          <w:szCs w:val="28"/>
        </w:rPr>
      </w:pPr>
      <w:r>
        <w:rPr>
          <w:sz w:val="28"/>
          <w:szCs w:val="28"/>
        </w:rPr>
        <w:t>DATE-</w:t>
      </w:r>
      <w:r w:rsidR="00574830">
        <w:rPr>
          <w:sz w:val="28"/>
          <w:szCs w:val="28"/>
        </w:rPr>
        <w:t>1</w:t>
      </w:r>
      <w:r w:rsidR="00D647CC">
        <w:rPr>
          <w:sz w:val="28"/>
          <w:szCs w:val="28"/>
        </w:rPr>
        <w:t>4</w:t>
      </w:r>
      <w:r w:rsidR="00574830">
        <w:rPr>
          <w:sz w:val="28"/>
          <w:szCs w:val="28"/>
        </w:rPr>
        <w:t>/07/25                          DAY -08</w:t>
      </w:r>
    </w:p>
    <w:p w14:paraId="30983382" w14:textId="77777777" w:rsidR="00250A61" w:rsidRDefault="00250A61" w:rsidP="00D77200">
      <w:pPr>
        <w:spacing w:after="0"/>
        <w:rPr>
          <w:sz w:val="28"/>
          <w:szCs w:val="28"/>
        </w:rPr>
      </w:pPr>
    </w:p>
    <w:p w14:paraId="6A4A6F2E" w14:textId="43F30D97" w:rsidR="008A4BF7" w:rsidRDefault="00250A61" w:rsidP="00D77200">
      <w:pPr>
        <w:spacing w:after="0"/>
        <w:rPr>
          <w:sz w:val="28"/>
          <w:szCs w:val="28"/>
        </w:rPr>
      </w:pPr>
      <w:r>
        <w:rPr>
          <w:sz w:val="28"/>
          <w:szCs w:val="28"/>
        </w:rPr>
        <w:t xml:space="preserve">AIM: HTML </w:t>
      </w:r>
      <w:proofErr w:type="gramStart"/>
      <w:r>
        <w:rPr>
          <w:sz w:val="28"/>
          <w:szCs w:val="28"/>
        </w:rPr>
        <w:t xml:space="preserve">VIDEOS </w:t>
      </w:r>
      <w:r w:rsidR="00032D46">
        <w:rPr>
          <w:sz w:val="28"/>
          <w:szCs w:val="28"/>
        </w:rPr>
        <w:t>,HTML</w:t>
      </w:r>
      <w:proofErr w:type="gramEnd"/>
      <w:r w:rsidR="00032D46">
        <w:rPr>
          <w:sz w:val="28"/>
          <w:szCs w:val="28"/>
        </w:rPr>
        <w:t xml:space="preserve"> AUDIOS AND IFRAME </w:t>
      </w:r>
    </w:p>
    <w:p w14:paraId="1AE2E902" w14:textId="77777777" w:rsidR="008A4BF7" w:rsidRDefault="008A4BF7" w:rsidP="00D77200">
      <w:pPr>
        <w:spacing w:after="0"/>
        <w:rPr>
          <w:sz w:val="28"/>
          <w:szCs w:val="28"/>
        </w:rPr>
      </w:pPr>
    </w:p>
    <w:p w14:paraId="15B31776" w14:textId="77777777" w:rsidR="008A4BF7" w:rsidRDefault="008A4BF7" w:rsidP="00D77200">
      <w:pPr>
        <w:spacing w:after="0"/>
        <w:rPr>
          <w:sz w:val="28"/>
          <w:szCs w:val="28"/>
        </w:rPr>
      </w:pPr>
      <w:r>
        <w:rPr>
          <w:sz w:val="28"/>
          <w:szCs w:val="28"/>
        </w:rPr>
        <w:t>HTML VIDEOS:</w:t>
      </w:r>
    </w:p>
    <w:p w14:paraId="38C929AC" w14:textId="77777777" w:rsidR="008A4BF7" w:rsidRPr="008A4BF7" w:rsidRDefault="008A4BF7" w:rsidP="008A4BF7">
      <w:pPr>
        <w:spacing w:after="0"/>
        <w:rPr>
          <w:sz w:val="28"/>
          <w:szCs w:val="28"/>
        </w:rPr>
      </w:pPr>
      <w:r w:rsidRPr="008A4BF7">
        <w:rPr>
          <w:sz w:val="28"/>
          <w:szCs w:val="28"/>
        </w:rPr>
        <w:t xml:space="preserve">&lt;!DOCTYPE html&gt; </w:t>
      </w:r>
    </w:p>
    <w:p w14:paraId="1850816E" w14:textId="77777777" w:rsidR="008A4BF7" w:rsidRPr="008A4BF7" w:rsidRDefault="008A4BF7" w:rsidP="008A4BF7">
      <w:pPr>
        <w:spacing w:after="0"/>
        <w:rPr>
          <w:sz w:val="28"/>
          <w:szCs w:val="28"/>
        </w:rPr>
      </w:pPr>
      <w:r w:rsidRPr="008A4BF7">
        <w:rPr>
          <w:sz w:val="28"/>
          <w:szCs w:val="28"/>
        </w:rPr>
        <w:t xml:space="preserve">&lt;html&gt; </w:t>
      </w:r>
    </w:p>
    <w:p w14:paraId="6382198C" w14:textId="77777777" w:rsidR="008A4BF7" w:rsidRPr="008A4BF7" w:rsidRDefault="008A4BF7" w:rsidP="008A4BF7">
      <w:pPr>
        <w:spacing w:after="0"/>
        <w:rPr>
          <w:sz w:val="28"/>
          <w:szCs w:val="28"/>
        </w:rPr>
      </w:pPr>
      <w:r w:rsidRPr="008A4BF7">
        <w:rPr>
          <w:sz w:val="28"/>
          <w:szCs w:val="28"/>
        </w:rPr>
        <w:t xml:space="preserve">&lt;body&gt; </w:t>
      </w:r>
    </w:p>
    <w:p w14:paraId="111AFFBB" w14:textId="77777777" w:rsidR="008A4BF7" w:rsidRPr="008A4BF7" w:rsidRDefault="008A4BF7" w:rsidP="008A4BF7">
      <w:pPr>
        <w:spacing w:after="0"/>
        <w:rPr>
          <w:sz w:val="28"/>
          <w:szCs w:val="28"/>
        </w:rPr>
      </w:pPr>
    </w:p>
    <w:p w14:paraId="53D163AD" w14:textId="77777777" w:rsidR="008A4BF7" w:rsidRPr="008A4BF7" w:rsidRDefault="008A4BF7" w:rsidP="008A4BF7">
      <w:pPr>
        <w:spacing w:after="0"/>
        <w:rPr>
          <w:sz w:val="28"/>
          <w:szCs w:val="28"/>
        </w:rPr>
      </w:pPr>
      <w:r w:rsidRPr="008A4BF7">
        <w:rPr>
          <w:sz w:val="28"/>
          <w:szCs w:val="28"/>
        </w:rPr>
        <w:t>&lt;div style="</w:t>
      </w:r>
      <w:proofErr w:type="spellStart"/>
      <w:r w:rsidRPr="008A4BF7">
        <w:rPr>
          <w:sz w:val="28"/>
          <w:szCs w:val="28"/>
        </w:rPr>
        <w:t>text-</w:t>
      </w:r>
      <w:proofErr w:type="gramStart"/>
      <w:r w:rsidRPr="008A4BF7">
        <w:rPr>
          <w:sz w:val="28"/>
          <w:szCs w:val="28"/>
        </w:rPr>
        <w:t>align:center</w:t>
      </w:r>
      <w:proofErr w:type="spellEnd"/>
      <w:proofErr w:type="gramEnd"/>
      <w:r w:rsidRPr="008A4BF7">
        <w:rPr>
          <w:sz w:val="28"/>
          <w:szCs w:val="28"/>
        </w:rPr>
        <w:t xml:space="preserve">"&gt; </w:t>
      </w:r>
    </w:p>
    <w:p w14:paraId="22E9CD46" w14:textId="77777777" w:rsidR="008A4BF7" w:rsidRPr="008A4BF7" w:rsidRDefault="008A4BF7" w:rsidP="008A4BF7">
      <w:pPr>
        <w:spacing w:after="0"/>
        <w:rPr>
          <w:sz w:val="28"/>
          <w:szCs w:val="28"/>
        </w:rPr>
      </w:pPr>
      <w:r w:rsidRPr="008A4BF7">
        <w:rPr>
          <w:sz w:val="28"/>
          <w:szCs w:val="28"/>
        </w:rPr>
        <w:t xml:space="preserve">  &lt;button onclick="</w:t>
      </w:r>
      <w:proofErr w:type="spellStart"/>
      <w:r w:rsidRPr="008A4BF7">
        <w:rPr>
          <w:sz w:val="28"/>
          <w:szCs w:val="28"/>
        </w:rPr>
        <w:t>playPause</w:t>
      </w:r>
      <w:proofErr w:type="spellEnd"/>
      <w:r w:rsidRPr="008A4BF7">
        <w:rPr>
          <w:sz w:val="28"/>
          <w:szCs w:val="28"/>
        </w:rPr>
        <w:t xml:space="preserve">()"&gt;Play/Pause&lt;/button&gt; </w:t>
      </w:r>
    </w:p>
    <w:p w14:paraId="7E74BFB5" w14:textId="77777777" w:rsidR="008A4BF7" w:rsidRPr="008A4BF7" w:rsidRDefault="008A4BF7" w:rsidP="008A4BF7">
      <w:pPr>
        <w:spacing w:after="0"/>
        <w:rPr>
          <w:sz w:val="28"/>
          <w:szCs w:val="28"/>
        </w:rPr>
      </w:pPr>
      <w:r w:rsidRPr="008A4BF7">
        <w:rPr>
          <w:sz w:val="28"/>
          <w:szCs w:val="28"/>
        </w:rPr>
        <w:t xml:space="preserve">  &lt;button onclick="</w:t>
      </w:r>
      <w:proofErr w:type="spellStart"/>
      <w:r w:rsidRPr="008A4BF7">
        <w:rPr>
          <w:sz w:val="28"/>
          <w:szCs w:val="28"/>
        </w:rPr>
        <w:t>makeBig</w:t>
      </w:r>
      <w:proofErr w:type="spellEnd"/>
      <w:r w:rsidRPr="008A4BF7">
        <w:rPr>
          <w:sz w:val="28"/>
          <w:szCs w:val="28"/>
        </w:rPr>
        <w:t>()"&gt;Big&lt;/button&gt;</w:t>
      </w:r>
    </w:p>
    <w:p w14:paraId="5FEB7551" w14:textId="77777777" w:rsidR="008A4BF7" w:rsidRPr="008A4BF7" w:rsidRDefault="008A4BF7" w:rsidP="008A4BF7">
      <w:pPr>
        <w:spacing w:after="0"/>
        <w:rPr>
          <w:sz w:val="28"/>
          <w:szCs w:val="28"/>
        </w:rPr>
      </w:pPr>
      <w:r w:rsidRPr="008A4BF7">
        <w:rPr>
          <w:sz w:val="28"/>
          <w:szCs w:val="28"/>
        </w:rPr>
        <w:t xml:space="preserve">  &lt;button onclick="</w:t>
      </w:r>
      <w:proofErr w:type="spellStart"/>
      <w:r w:rsidRPr="008A4BF7">
        <w:rPr>
          <w:sz w:val="28"/>
          <w:szCs w:val="28"/>
        </w:rPr>
        <w:t>makeSmall</w:t>
      </w:r>
      <w:proofErr w:type="spellEnd"/>
      <w:r w:rsidRPr="008A4BF7">
        <w:rPr>
          <w:sz w:val="28"/>
          <w:szCs w:val="28"/>
        </w:rPr>
        <w:t>()"&gt;Small&lt;/button&gt;</w:t>
      </w:r>
    </w:p>
    <w:p w14:paraId="67009A49" w14:textId="77777777" w:rsidR="008A4BF7" w:rsidRPr="008A4BF7" w:rsidRDefault="008A4BF7" w:rsidP="008A4BF7">
      <w:pPr>
        <w:spacing w:after="0"/>
        <w:rPr>
          <w:sz w:val="28"/>
          <w:szCs w:val="28"/>
        </w:rPr>
      </w:pPr>
      <w:r w:rsidRPr="008A4BF7">
        <w:rPr>
          <w:sz w:val="28"/>
          <w:szCs w:val="28"/>
        </w:rPr>
        <w:t xml:space="preserve">  &lt;button onclick="</w:t>
      </w:r>
      <w:proofErr w:type="spellStart"/>
      <w:r w:rsidRPr="008A4BF7">
        <w:rPr>
          <w:sz w:val="28"/>
          <w:szCs w:val="28"/>
        </w:rPr>
        <w:t>makeNormal</w:t>
      </w:r>
      <w:proofErr w:type="spellEnd"/>
      <w:r w:rsidRPr="008A4BF7">
        <w:rPr>
          <w:sz w:val="28"/>
          <w:szCs w:val="28"/>
        </w:rPr>
        <w:t>()"&gt;Normal&lt;/button&gt;</w:t>
      </w:r>
    </w:p>
    <w:p w14:paraId="1D2BD802" w14:textId="77777777" w:rsidR="008A4BF7" w:rsidRPr="008A4BF7" w:rsidRDefault="008A4BF7" w:rsidP="008A4BF7">
      <w:pPr>
        <w:spacing w:after="0"/>
        <w:rPr>
          <w:sz w:val="28"/>
          <w:szCs w:val="28"/>
        </w:rPr>
      </w:pPr>
      <w:r w:rsidRPr="008A4BF7">
        <w:rPr>
          <w:sz w:val="28"/>
          <w:szCs w:val="28"/>
        </w:rPr>
        <w:t xml:space="preserve">  &lt;</w:t>
      </w:r>
      <w:proofErr w:type="spellStart"/>
      <w:r w:rsidRPr="008A4BF7">
        <w:rPr>
          <w:sz w:val="28"/>
          <w:szCs w:val="28"/>
        </w:rPr>
        <w:t>br</w:t>
      </w:r>
      <w:proofErr w:type="spellEnd"/>
      <w:r w:rsidRPr="008A4BF7">
        <w:rPr>
          <w:sz w:val="28"/>
          <w:szCs w:val="28"/>
        </w:rPr>
        <w:t>&gt;&lt;</w:t>
      </w:r>
      <w:proofErr w:type="spellStart"/>
      <w:r w:rsidRPr="008A4BF7">
        <w:rPr>
          <w:sz w:val="28"/>
          <w:szCs w:val="28"/>
        </w:rPr>
        <w:t>br</w:t>
      </w:r>
      <w:proofErr w:type="spellEnd"/>
      <w:r w:rsidRPr="008A4BF7">
        <w:rPr>
          <w:sz w:val="28"/>
          <w:szCs w:val="28"/>
        </w:rPr>
        <w:t>&gt;</w:t>
      </w:r>
    </w:p>
    <w:p w14:paraId="360A9760" w14:textId="77777777" w:rsidR="008A4BF7" w:rsidRPr="008A4BF7" w:rsidRDefault="008A4BF7" w:rsidP="008A4BF7">
      <w:pPr>
        <w:spacing w:after="0"/>
        <w:rPr>
          <w:sz w:val="28"/>
          <w:szCs w:val="28"/>
        </w:rPr>
      </w:pPr>
      <w:r w:rsidRPr="008A4BF7">
        <w:rPr>
          <w:sz w:val="28"/>
          <w:szCs w:val="28"/>
        </w:rPr>
        <w:t xml:space="preserve">  &lt;video id="video1" width="420"&gt;</w:t>
      </w:r>
    </w:p>
    <w:p w14:paraId="4F5DFEC3" w14:textId="77777777" w:rsidR="008A4BF7" w:rsidRPr="008A4BF7" w:rsidRDefault="008A4BF7" w:rsidP="008A4BF7">
      <w:pPr>
        <w:spacing w:after="0"/>
        <w:rPr>
          <w:sz w:val="28"/>
          <w:szCs w:val="28"/>
        </w:rPr>
      </w:pPr>
      <w:r w:rsidRPr="008A4BF7">
        <w:rPr>
          <w:sz w:val="28"/>
          <w:szCs w:val="28"/>
        </w:rPr>
        <w:t xml:space="preserve">    &lt;source </w:t>
      </w:r>
      <w:proofErr w:type="spellStart"/>
      <w:r w:rsidRPr="008A4BF7">
        <w:rPr>
          <w:sz w:val="28"/>
          <w:szCs w:val="28"/>
        </w:rPr>
        <w:t>src</w:t>
      </w:r>
      <w:proofErr w:type="spellEnd"/>
      <w:r w:rsidRPr="008A4BF7">
        <w:rPr>
          <w:sz w:val="28"/>
          <w:szCs w:val="28"/>
        </w:rPr>
        <w:t>="mov_bbb.mp4" type="video/mp4"&gt;</w:t>
      </w:r>
    </w:p>
    <w:p w14:paraId="64036437" w14:textId="77777777" w:rsidR="008A4BF7" w:rsidRPr="008A4BF7" w:rsidRDefault="008A4BF7" w:rsidP="008A4BF7">
      <w:pPr>
        <w:spacing w:after="0"/>
        <w:rPr>
          <w:sz w:val="28"/>
          <w:szCs w:val="28"/>
        </w:rPr>
      </w:pPr>
      <w:r w:rsidRPr="008A4BF7">
        <w:rPr>
          <w:sz w:val="28"/>
          <w:szCs w:val="28"/>
        </w:rPr>
        <w:t xml:space="preserve">    &lt;source </w:t>
      </w:r>
      <w:proofErr w:type="spellStart"/>
      <w:r w:rsidRPr="008A4BF7">
        <w:rPr>
          <w:sz w:val="28"/>
          <w:szCs w:val="28"/>
        </w:rPr>
        <w:t>src</w:t>
      </w:r>
      <w:proofErr w:type="spellEnd"/>
      <w:r w:rsidRPr="008A4BF7">
        <w:rPr>
          <w:sz w:val="28"/>
          <w:szCs w:val="28"/>
        </w:rPr>
        <w:t>="mov_bbb.ogg" type="video/</w:t>
      </w:r>
      <w:proofErr w:type="spellStart"/>
      <w:r w:rsidRPr="008A4BF7">
        <w:rPr>
          <w:sz w:val="28"/>
          <w:szCs w:val="28"/>
        </w:rPr>
        <w:t>ogg</w:t>
      </w:r>
      <w:proofErr w:type="spellEnd"/>
      <w:r w:rsidRPr="008A4BF7">
        <w:rPr>
          <w:sz w:val="28"/>
          <w:szCs w:val="28"/>
        </w:rPr>
        <w:t>"&gt;</w:t>
      </w:r>
    </w:p>
    <w:p w14:paraId="712888F7" w14:textId="77777777" w:rsidR="008A4BF7" w:rsidRPr="008A4BF7" w:rsidRDefault="008A4BF7" w:rsidP="008A4BF7">
      <w:pPr>
        <w:spacing w:after="0"/>
        <w:rPr>
          <w:sz w:val="28"/>
          <w:szCs w:val="28"/>
        </w:rPr>
      </w:pPr>
      <w:r w:rsidRPr="008A4BF7">
        <w:rPr>
          <w:sz w:val="28"/>
          <w:szCs w:val="28"/>
        </w:rPr>
        <w:t xml:space="preserve">    Your browser does not support HTML video.</w:t>
      </w:r>
    </w:p>
    <w:p w14:paraId="3B1B56A7" w14:textId="77777777" w:rsidR="008A4BF7" w:rsidRPr="008A4BF7" w:rsidRDefault="008A4BF7" w:rsidP="008A4BF7">
      <w:pPr>
        <w:spacing w:after="0"/>
        <w:rPr>
          <w:sz w:val="28"/>
          <w:szCs w:val="28"/>
        </w:rPr>
      </w:pPr>
      <w:r w:rsidRPr="008A4BF7">
        <w:rPr>
          <w:sz w:val="28"/>
          <w:szCs w:val="28"/>
        </w:rPr>
        <w:t xml:space="preserve">  &lt;/video&gt;</w:t>
      </w:r>
    </w:p>
    <w:p w14:paraId="22D8264D" w14:textId="77777777" w:rsidR="008A4BF7" w:rsidRPr="008A4BF7" w:rsidRDefault="008A4BF7" w:rsidP="008A4BF7">
      <w:pPr>
        <w:spacing w:after="0"/>
        <w:rPr>
          <w:sz w:val="28"/>
          <w:szCs w:val="28"/>
        </w:rPr>
      </w:pPr>
      <w:r w:rsidRPr="008A4BF7">
        <w:rPr>
          <w:sz w:val="28"/>
          <w:szCs w:val="28"/>
        </w:rPr>
        <w:lastRenderedPageBreak/>
        <w:t xml:space="preserve">&lt;/div&gt; </w:t>
      </w:r>
    </w:p>
    <w:p w14:paraId="59422573" w14:textId="77777777" w:rsidR="008A4BF7" w:rsidRPr="008A4BF7" w:rsidRDefault="008A4BF7" w:rsidP="008A4BF7">
      <w:pPr>
        <w:spacing w:after="0"/>
        <w:rPr>
          <w:sz w:val="28"/>
          <w:szCs w:val="28"/>
        </w:rPr>
      </w:pPr>
    </w:p>
    <w:p w14:paraId="59A37F92" w14:textId="77777777" w:rsidR="008A4BF7" w:rsidRPr="008A4BF7" w:rsidRDefault="008A4BF7" w:rsidP="008A4BF7">
      <w:pPr>
        <w:spacing w:after="0"/>
        <w:rPr>
          <w:sz w:val="28"/>
          <w:szCs w:val="28"/>
        </w:rPr>
      </w:pPr>
      <w:r w:rsidRPr="008A4BF7">
        <w:rPr>
          <w:sz w:val="28"/>
          <w:szCs w:val="28"/>
        </w:rPr>
        <w:t xml:space="preserve">&lt;script&gt; </w:t>
      </w:r>
    </w:p>
    <w:p w14:paraId="7061F939" w14:textId="77777777" w:rsidR="008A4BF7" w:rsidRPr="008A4BF7" w:rsidRDefault="008A4BF7" w:rsidP="008A4BF7">
      <w:pPr>
        <w:spacing w:after="0"/>
        <w:rPr>
          <w:sz w:val="28"/>
          <w:szCs w:val="28"/>
        </w:rPr>
      </w:pPr>
      <w:r w:rsidRPr="008A4BF7">
        <w:rPr>
          <w:sz w:val="28"/>
          <w:szCs w:val="28"/>
        </w:rPr>
        <w:t xml:space="preserve">var </w:t>
      </w:r>
      <w:proofErr w:type="spellStart"/>
      <w:r w:rsidRPr="008A4BF7">
        <w:rPr>
          <w:sz w:val="28"/>
          <w:szCs w:val="28"/>
        </w:rPr>
        <w:t>myVideo</w:t>
      </w:r>
      <w:proofErr w:type="spellEnd"/>
      <w:r w:rsidRPr="008A4BF7">
        <w:rPr>
          <w:sz w:val="28"/>
          <w:szCs w:val="28"/>
        </w:rPr>
        <w:t xml:space="preserve"> = </w:t>
      </w:r>
      <w:proofErr w:type="spellStart"/>
      <w:proofErr w:type="gramStart"/>
      <w:r w:rsidRPr="008A4BF7">
        <w:rPr>
          <w:sz w:val="28"/>
          <w:szCs w:val="28"/>
        </w:rPr>
        <w:t>document.getElementById</w:t>
      </w:r>
      <w:proofErr w:type="spellEnd"/>
      <w:proofErr w:type="gramEnd"/>
      <w:r w:rsidRPr="008A4BF7">
        <w:rPr>
          <w:sz w:val="28"/>
          <w:szCs w:val="28"/>
        </w:rPr>
        <w:t>("video1"</w:t>
      </w:r>
      <w:proofErr w:type="gramStart"/>
      <w:r w:rsidRPr="008A4BF7">
        <w:rPr>
          <w:sz w:val="28"/>
          <w:szCs w:val="28"/>
        </w:rPr>
        <w:t>);</w:t>
      </w:r>
      <w:proofErr w:type="gramEnd"/>
      <w:r w:rsidRPr="008A4BF7">
        <w:rPr>
          <w:sz w:val="28"/>
          <w:szCs w:val="28"/>
        </w:rPr>
        <w:t xml:space="preserve"> </w:t>
      </w:r>
    </w:p>
    <w:p w14:paraId="79A30334" w14:textId="77777777" w:rsidR="008A4BF7" w:rsidRPr="008A4BF7" w:rsidRDefault="008A4BF7" w:rsidP="008A4BF7">
      <w:pPr>
        <w:spacing w:after="0"/>
        <w:rPr>
          <w:sz w:val="28"/>
          <w:szCs w:val="28"/>
        </w:rPr>
      </w:pPr>
    </w:p>
    <w:p w14:paraId="7DBED9B3" w14:textId="77777777" w:rsidR="008A4BF7" w:rsidRPr="008A4BF7" w:rsidRDefault="008A4BF7" w:rsidP="008A4BF7">
      <w:pPr>
        <w:spacing w:after="0"/>
        <w:rPr>
          <w:sz w:val="28"/>
          <w:szCs w:val="28"/>
        </w:rPr>
      </w:pPr>
      <w:r w:rsidRPr="008A4BF7">
        <w:rPr>
          <w:sz w:val="28"/>
          <w:szCs w:val="28"/>
        </w:rPr>
        <w:t xml:space="preserve">function </w:t>
      </w:r>
      <w:proofErr w:type="spellStart"/>
      <w:proofErr w:type="gramStart"/>
      <w:r w:rsidRPr="008A4BF7">
        <w:rPr>
          <w:sz w:val="28"/>
          <w:szCs w:val="28"/>
        </w:rPr>
        <w:t>playPause</w:t>
      </w:r>
      <w:proofErr w:type="spellEnd"/>
      <w:r w:rsidRPr="008A4BF7">
        <w:rPr>
          <w:sz w:val="28"/>
          <w:szCs w:val="28"/>
        </w:rPr>
        <w:t>(</w:t>
      </w:r>
      <w:proofErr w:type="gramEnd"/>
      <w:r w:rsidRPr="008A4BF7">
        <w:rPr>
          <w:sz w:val="28"/>
          <w:szCs w:val="28"/>
        </w:rPr>
        <w:t xml:space="preserve">) { </w:t>
      </w:r>
    </w:p>
    <w:p w14:paraId="1DB292F4" w14:textId="77777777" w:rsidR="008A4BF7" w:rsidRPr="008A4BF7" w:rsidRDefault="008A4BF7" w:rsidP="008A4BF7">
      <w:pPr>
        <w:spacing w:after="0"/>
        <w:rPr>
          <w:sz w:val="28"/>
          <w:szCs w:val="28"/>
        </w:rPr>
      </w:pPr>
      <w:r w:rsidRPr="008A4BF7">
        <w:rPr>
          <w:sz w:val="28"/>
          <w:szCs w:val="28"/>
        </w:rPr>
        <w:t xml:space="preserve">  if (</w:t>
      </w:r>
      <w:proofErr w:type="spellStart"/>
      <w:r w:rsidRPr="008A4BF7">
        <w:rPr>
          <w:sz w:val="28"/>
          <w:szCs w:val="28"/>
        </w:rPr>
        <w:t>myVideo.paused</w:t>
      </w:r>
      <w:proofErr w:type="spellEnd"/>
      <w:r w:rsidRPr="008A4BF7">
        <w:rPr>
          <w:sz w:val="28"/>
          <w:szCs w:val="28"/>
        </w:rPr>
        <w:t xml:space="preserve">) </w:t>
      </w:r>
    </w:p>
    <w:p w14:paraId="66BC55E8" w14:textId="77777777" w:rsidR="008A4BF7" w:rsidRPr="008A4BF7" w:rsidRDefault="008A4BF7" w:rsidP="008A4BF7">
      <w:pPr>
        <w:spacing w:after="0"/>
        <w:rPr>
          <w:sz w:val="28"/>
          <w:szCs w:val="28"/>
        </w:rPr>
      </w:pPr>
      <w:r w:rsidRPr="008A4BF7">
        <w:rPr>
          <w:sz w:val="28"/>
          <w:szCs w:val="28"/>
        </w:rPr>
        <w:t xml:space="preserve">    </w:t>
      </w:r>
      <w:proofErr w:type="spellStart"/>
      <w:r w:rsidRPr="008A4BF7">
        <w:rPr>
          <w:sz w:val="28"/>
          <w:szCs w:val="28"/>
        </w:rPr>
        <w:t>myVideo.play</w:t>
      </w:r>
      <w:proofErr w:type="spellEnd"/>
      <w:r w:rsidRPr="008A4BF7">
        <w:rPr>
          <w:sz w:val="28"/>
          <w:szCs w:val="28"/>
        </w:rPr>
        <w:t>(</w:t>
      </w:r>
      <w:proofErr w:type="gramStart"/>
      <w:r w:rsidRPr="008A4BF7">
        <w:rPr>
          <w:sz w:val="28"/>
          <w:szCs w:val="28"/>
        </w:rPr>
        <w:t>);</w:t>
      </w:r>
      <w:proofErr w:type="gramEnd"/>
      <w:r w:rsidRPr="008A4BF7">
        <w:rPr>
          <w:sz w:val="28"/>
          <w:szCs w:val="28"/>
        </w:rPr>
        <w:t xml:space="preserve"> </w:t>
      </w:r>
    </w:p>
    <w:p w14:paraId="6238991E" w14:textId="77777777" w:rsidR="008A4BF7" w:rsidRPr="008A4BF7" w:rsidRDefault="008A4BF7" w:rsidP="008A4BF7">
      <w:pPr>
        <w:spacing w:after="0"/>
        <w:rPr>
          <w:sz w:val="28"/>
          <w:szCs w:val="28"/>
        </w:rPr>
      </w:pPr>
      <w:r w:rsidRPr="008A4BF7">
        <w:rPr>
          <w:sz w:val="28"/>
          <w:szCs w:val="28"/>
        </w:rPr>
        <w:t xml:space="preserve">  else </w:t>
      </w:r>
    </w:p>
    <w:p w14:paraId="30570D0F" w14:textId="77777777" w:rsidR="008A4BF7" w:rsidRPr="008A4BF7" w:rsidRDefault="008A4BF7" w:rsidP="008A4BF7">
      <w:pPr>
        <w:spacing w:after="0"/>
        <w:rPr>
          <w:sz w:val="28"/>
          <w:szCs w:val="28"/>
        </w:rPr>
      </w:pPr>
      <w:r w:rsidRPr="008A4BF7">
        <w:rPr>
          <w:sz w:val="28"/>
          <w:szCs w:val="28"/>
        </w:rPr>
        <w:t xml:space="preserve">    </w:t>
      </w:r>
      <w:proofErr w:type="spellStart"/>
      <w:r w:rsidRPr="008A4BF7">
        <w:rPr>
          <w:sz w:val="28"/>
          <w:szCs w:val="28"/>
        </w:rPr>
        <w:t>myVideo.pause</w:t>
      </w:r>
      <w:proofErr w:type="spellEnd"/>
      <w:r w:rsidRPr="008A4BF7">
        <w:rPr>
          <w:sz w:val="28"/>
          <w:szCs w:val="28"/>
        </w:rPr>
        <w:t>(</w:t>
      </w:r>
      <w:proofErr w:type="gramStart"/>
      <w:r w:rsidRPr="008A4BF7">
        <w:rPr>
          <w:sz w:val="28"/>
          <w:szCs w:val="28"/>
        </w:rPr>
        <w:t>);</w:t>
      </w:r>
      <w:proofErr w:type="gramEnd"/>
      <w:r w:rsidRPr="008A4BF7">
        <w:rPr>
          <w:sz w:val="28"/>
          <w:szCs w:val="28"/>
        </w:rPr>
        <w:t xml:space="preserve"> </w:t>
      </w:r>
    </w:p>
    <w:p w14:paraId="169CC747" w14:textId="77777777" w:rsidR="008A4BF7" w:rsidRPr="008A4BF7" w:rsidRDefault="008A4BF7" w:rsidP="008A4BF7">
      <w:pPr>
        <w:spacing w:after="0"/>
        <w:rPr>
          <w:sz w:val="28"/>
          <w:szCs w:val="28"/>
        </w:rPr>
      </w:pPr>
      <w:r w:rsidRPr="008A4BF7">
        <w:rPr>
          <w:sz w:val="28"/>
          <w:szCs w:val="28"/>
        </w:rPr>
        <w:t xml:space="preserve">} </w:t>
      </w:r>
    </w:p>
    <w:p w14:paraId="1795A591" w14:textId="77777777" w:rsidR="008A4BF7" w:rsidRPr="008A4BF7" w:rsidRDefault="008A4BF7" w:rsidP="008A4BF7">
      <w:pPr>
        <w:spacing w:after="0"/>
        <w:rPr>
          <w:sz w:val="28"/>
          <w:szCs w:val="28"/>
        </w:rPr>
      </w:pPr>
    </w:p>
    <w:p w14:paraId="62FD7D0C" w14:textId="77777777" w:rsidR="008A4BF7" w:rsidRPr="008A4BF7" w:rsidRDefault="008A4BF7" w:rsidP="008A4BF7">
      <w:pPr>
        <w:spacing w:after="0"/>
        <w:rPr>
          <w:sz w:val="28"/>
          <w:szCs w:val="28"/>
        </w:rPr>
      </w:pPr>
      <w:r w:rsidRPr="008A4BF7">
        <w:rPr>
          <w:sz w:val="28"/>
          <w:szCs w:val="28"/>
        </w:rPr>
        <w:t xml:space="preserve">function </w:t>
      </w:r>
      <w:proofErr w:type="spellStart"/>
      <w:proofErr w:type="gramStart"/>
      <w:r w:rsidRPr="008A4BF7">
        <w:rPr>
          <w:sz w:val="28"/>
          <w:szCs w:val="28"/>
        </w:rPr>
        <w:t>makeBig</w:t>
      </w:r>
      <w:proofErr w:type="spellEnd"/>
      <w:r w:rsidRPr="008A4BF7">
        <w:rPr>
          <w:sz w:val="28"/>
          <w:szCs w:val="28"/>
        </w:rPr>
        <w:t>(</w:t>
      </w:r>
      <w:proofErr w:type="gramEnd"/>
      <w:r w:rsidRPr="008A4BF7">
        <w:rPr>
          <w:sz w:val="28"/>
          <w:szCs w:val="28"/>
        </w:rPr>
        <w:t xml:space="preserve">) { </w:t>
      </w:r>
    </w:p>
    <w:p w14:paraId="31B3193D" w14:textId="77777777" w:rsidR="008A4BF7" w:rsidRPr="008A4BF7" w:rsidRDefault="008A4BF7" w:rsidP="008A4BF7">
      <w:pPr>
        <w:spacing w:after="0"/>
        <w:rPr>
          <w:sz w:val="28"/>
          <w:szCs w:val="28"/>
        </w:rPr>
      </w:pPr>
      <w:r w:rsidRPr="008A4BF7">
        <w:rPr>
          <w:sz w:val="28"/>
          <w:szCs w:val="28"/>
        </w:rPr>
        <w:t xml:space="preserve">    </w:t>
      </w:r>
      <w:proofErr w:type="spellStart"/>
      <w:r w:rsidRPr="008A4BF7">
        <w:rPr>
          <w:sz w:val="28"/>
          <w:szCs w:val="28"/>
        </w:rPr>
        <w:t>myVideo.width</w:t>
      </w:r>
      <w:proofErr w:type="spellEnd"/>
      <w:r w:rsidRPr="008A4BF7">
        <w:rPr>
          <w:sz w:val="28"/>
          <w:szCs w:val="28"/>
        </w:rPr>
        <w:t xml:space="preserve"> = </w:t>
      </w:r>
      <w:proofErr w:type="gramStart"/>
      <w:r w:rsidRPr="008A4BF7">
        <w:rPr>
          <w:sz w:val="28"/>
          <w:szCs w:val="28"/>
        </w:rPr>
        <w:t>560;</w:t>
      </w:r>
      <w:proofErr w:type="gramEnd"/>
      <w:r w:rsidRPr="008A4BF7">
        <w:rPr>
          <w:sz w:val="28"/>
          <w:szCs w:val="28"/>
        </w:rPr>
        <w:t xml:space="preserve"> </w:t>
      </w:r>
    </w:p>
    <w:p w14:paraId="3EDC17DF" w14:textId="77777777" w:rsidR="008A4BF7" w:rsidRPr="008A4BF7" w:rsidRDefault="008A4BF7" w:rsidP="008A4BF7">
      <w:pPr>
        <w:spacing w:after="0"/>
        <w:rPr>
          <w:sz w:val="28"/>
          <w:szCs w:val="28"/>
        </w:rPr>
      </w:pPr>
      <w:r w:rsidRPr="008A4BF7">
        <w:rPr>
          <w:sz w:val="28"/>
          <w:szCs w:val="28"/>
        </w:rPr>
        <w:t xml:space="preserve">} </w:t>
      </w:r>
    </w:p>
    <w:p w14:paraId="1C8C9045" w14:textId="77777777" w:rsidR="008A4BF7" w:rsidRPr="008A4BF7" w:rsidRDefault="008A4BF7" w:rsidP="008A4BF7">
      <w:pPr>
        <w:spacing w:after="0"/>
        <w:rPr>
          <w:sz w:val="28"/>
          <w:szCs w:val="28"/>
        </w:rPr>
      </w:pPr>
    </w:p>
    <w:p w14:paraId="57875AC4" w14:textId="77777777" w:rsidR="008A4BF7" w:rsidRPr="008A4BF7" w:rsidRDefault="008A4BF7" w:rsidP="008A4BF7">
      <w:pPr>
        <w:spacing w:after="0"/>
        <w:rPr>
          <w:sz w:val="28"/>
          <w:szCs w:val="28"/>
        </w:rPr>
      </w:pPr>
      <w:r w:rsidRPr="008A4BF7">
        <w:rPr>
          <w:sz w:val="28"/>
          <w:szCs w:val="28"/>
        </w:rPr>
        <w:t xml:space="preserve">function </w:t>
      </w:r>
      <w:proofErr w:type="spellStart"/>
      <w:proofErr w:type="gramStart"/>
      <w:r w:rsidRPr="008A4BF7">
        <w:rPr>
          <w:sz w:val="28"/>
          <w:szCs w:val="28"/>
        </w:rPr>
        <w:t>makeSmall</w:t>
      </w:r>
      <w:proofErr w:type="spellEnd"/>
      <w:r w:rsidRPr="008A4BF7">
        <w:rPr>
          <w:sz w:val="28"/>
          <w:szCs w:val="28"/>
        </w:rPr>
        <w:t>(</w:t>
      </w:r>
      <w:proofErr w:type="gramEnd"/>
      <w:r w:rsidRPr="008A4BF7">
        <w:rPr>
          <w:sz w:val="28"/>
          <w:szCs w:val="28"/>
        </w:rPr>
        <w:t xml:space="preserve">) { </w:t>
      </w:r>
    </w:p>
    <w:p w14:paraId="7EB1F7C7" w14:textId="77777777" w:rsidR="008A4BF7" w:rsidRPr="008A4BF7" w:rsidRDefault="008A4BF7" w:rsidP="008A4BF7">
      <w:pPr>
        <w:spacing w:after="0"/>
        <w:rPr>
          <w:sz w:val="28"/>
          <w:szCs w:val="28"/>
        </w:rPr>
      </w:pPr>
      <w:r w:rsidRPr="008A4BF7">
        <w:rPr>
          <w:sz w:val="28"/>
          <w:szCs w:val="28"/>
        </w:rPr>
        <w:t xml:space="preserve">    </w:t>
      </w:r>
      <w:proofErr w:type="spellStart"/>
      <w:r w:rsidRPr="008A4BF7">
        <w:rPr>
          <w:sz w:val="28"/>
          <w:szCs w:val="28"/>
        </w:rPr>
        <w:t>myVideo.width</w:t>
      </w:r>
      <w:proofErr w:type="spellEnd"/>
      <w:r w:rsidRPr="008A4BF7">
        <w:rPr>
          <w:sz w:val="28"/>
          <w:szCs w:val="28"/>
        </w:rPr>
        <w:t xml:space="preserve"> = </w:t>
      </w:r>
      <w:proofErr w:type="gramStart"/>
      <w:r w:rsidRPr="008A4BF7">
        <w:rPr>
          <w:sz w:val="28"/>
          <w:szCs w:val="28"/>
        </w:rPr>
        <w:t>320;</w:t>
      </w:r>
      <w:proofErr w:type="gramEnd"/>
      <w:r w:rsidRPr="008A4BF7">
        <w:rPr>
          <w:sz w:val="28"/>
          <w:szCs w:val="28"/>
        </w:rPr>
        <w:t xml:space="preserve"> </w:t>
      </w:r>
    </w:p>
    <w:p w14:paraId="0C7B80B0" w14:textId="77777777" w:rsidR="008A4BF7" w:rsidRPr="008A4BF7" w:rsidRDefault="008A4BF7" w:rsidP="008A4BF7">
      <w:pPr>
        <w:spacing w:after="0"/>
        <w:rPr>
          <w:sz w:val="28"/>
          <w:szCs w:val="28"/>
        </w:rPr>
      </w:pPr>
      <w:r w:rsidRPr="008A4BF7">
        <w:rPr>
          <w:sz w:val="28"/>
          <w:szCs w:val="28"/>
        </w:rPr>
        <w:t xml:space="preserve">} </w:t>
      </w:r>
    </w:p>
    <w:p w14:paraId="790488EC" w14:textId="77777777" w:rsidR="008A4BF7" w:rsidRPr="008A4BF7" w:rsidRDefault="008A4BF7" w:rsidP="008A4BF7">
      <w:pPr>
        <w:spacing w:after="0"/>
        <w:rPr>
          <w:sz w:val="28"/>
          <w:szCs w:val="28"/>
        </w:rPr>
      </w:pPr>
    </w:p>
    <w:p w14:paraId="3E05AD49" w14:textId="77777777" w:rsidR="008A4BF7" w:rsidRPr="008A4BF7" w:rsidRDefault="008A4BF7" w:rsidP="008A4BF7">
      <w:pPr>
        <w:spacing w:after="0"/>
        <w:rPr>
          <w:sz w:val="28"/>
          <w:szCs w:val="28"/>
        </w:rPr>
      </w:pPr>
      <w:r w:rsidRPr="008A4BF7">
        <w:rPr>
          <w:sz w:val="28"/>
          <w:szCs w:val="28"/>
        </w:rPr>
        <w:t xml:space="preserve">function </w:t>
      </w:r>
      <w:proofErr w:type="spellStart"/>
      <w:proofErr w:type="gramStart"/>
      <w:r w:rsidRPr="008A4BF7">
        <w:rPr>
          <w:sz w:val="28"/>
          <w:szCs w:val="28"/>
        </w:rPr>
        <w:t>makeNormal</w:t>
      </w:r>
      <w:proofErr w:type="spellEnd"/>
      <w:r w:rsidRPr="008A4BF7">
        <w:rPr>
          <w:sz w:val="28"/>
          <w:szCs w:val="28"/>
        </w:rPr>
        <w:t>(</w:t>
      </w:r>
      <w:proofErr w:type="gramEnd"/>
      <w:r w:rsidRPr="008A4BF7">
        <w:rPr>
          <w:sz w:val="28"/>
          <w:szCs w:val="28"/>
        </w:rPr>
        <w:t xml:space="preserve">) { </w:t>
      </w:r>
    </w:p>
    <w:p w14:paraId="7AD5A48E" w14:textId="77777777" w:rsidR="008A4BF7" w:rsidRPr="008A4BF7" w:rsidRDefault="008A4BF7" w:rsidP="008A4BF7">
      <w:pPr>
        <w:spacing w:after="0"/>
        <w:rPr>
          <w:sz w:val="28"/>
          <w:szCs w:val="28"/>
        </w:rPr>
      </w:pPr>
      <w:r w:rsidRPr="008A4BF7">
        <w:rPr>
          <w:sz w:val="28"/>
          <w:szCs w:val="28"/>
        </w:rPr>
        <w:t xml:space="preserve">    </w:t>
      </w:r>
      <w:proofErr w:type="spellStart"/>
      <w:r w:rsidRPr="008A4BF7">
        <w:rPr>
          <w:sz w:val="28"/>
          <w:szCs w:val="28"/>
        </w:rPr>
        <w:t>myVideo.width</w:t>
      </w:r>
      <w:proofErr w:type="spellEnd"/>
      <w:r w:rsidRPr="008A4BF7">
        <w:rPr>
          <w:sz w:val="28"/>
          <w:szCs w:val="28"/>
        </w:rPr>
        <w:t xml:space="preserve"> = </w:t>
      </w:r>
      <w:proofErr w:type="gramStart"/>
      <w:r w:rsidRPr="008A4BF7">
        <w:rPr>
          <w:sz w:val="28"/>
          <w:szCs w:val="28"/>
        </w:rPr>
        <w:t>420;</w:t>
      </w:r>
      <w:proofErr w:type="gramEnd"/>
      <w:r w:rsidRPr="008A4BF7">
        <w:rPr>
          <w:sz w:val="28"/>
          <w:szCs w:val="28"/>
        </w:rPr>
        <w:t xml:space="preserve"> </w:t>
      </w:r>
    </w:p>
    <w:p w14:paraId="7116D006" w14:textId="77777777" w:rsidR="008A4BF7" w:rsidRPr="008A4BF7" w:rsidRDefault="008A4BF7" w:rsidP="008A4BF7">
      <w:pPr>
        <w:spacing w:after="0"/>
        <w:rPr>
          <w:sz w:val="28"/>
          <w:szCs w:val="28"/>
        </w:rPr>
      </w:pPr>
      <w:r w:rsidRPr="008A4BF7">
        <w:rPr>
          <w:sz w:val="28"/>
          <w:szCs w:val="28"/>
        </w:rPr>
        <w:t xml:space="preserve">} </w:t>
      </w:r>
    </w:p>
    <w:p w14:paraId="13375A83" w14:textId="77777777" w:rsidR="008A4BF7" w:rsidRPr="008A4BF7" w:rsidRDefault="008A4BF7" w:rsidP="008A4BF7">
      <w:pPr>
        <w:spacing w:after="0"/>
        <w:rPr>
          <w:sz w:val="28"/>
          <w:szCs w:val="28"/>
        </w:rPr>
      </w:pPr>
      <w:r w:rsidRPr="008A4BF7">
        <w:rPr>
          <w:sz w:val="28"/>
          <w:szCs w:val="28"/>
        </w:rPr>
        <w:t xml:space="preserve">&lt;/script&gt; </w:t>
      </w:r>
    </w:p>
    <w:p w14:paraId="4D980F75" w14:textId="77777777" w:rsidR="008A4BF7" w:rsidRPr="008A4BF7" w:rsidRDefault="008A4BF7" w:rsidP="008A4BF7">
      <w:pPr>
        <w:spacing w:after="0"/>
        <w:rPr>
          <w:sz w:val="28"/>
          <w:szCs w:val="28"/>
        </w:rPr>
      </w:pPr>
    </w:p>
    <w:p w14:paraId="5D95DA5D" w14:textId="77777777" w:rsidR="008A4BF7" w:rsidRPr="008A4BF7" w:rsidRDefault="008A4BF7" w:rsidP="008A4BF7">
      <w:pPr>
        <w:spacing w:after="0"/>
        <w:rPr>
          <w:sz w:val="28"/>
          <w:szCs w:val="28"/>
        </w:rPr>
      </w:pPr>
      <w:r w:rsidRPr="008A4BF7">
        <w:rPr>
          <w:sz w:val="28"/>
          <w:szCs w:val="28"/>
        </w:rPr>
        <w:t xml:space="preserve">&lt;p&gt;Video courtesy of &lt;a </w:t>
      </w:r>
      <w:proofErr w:type="spellStart"/>
      <w:r w:rsidRPr="008A4BF7">
        <w:rPr>
          <w:sz w:val="28"/>
          <w:szCs w:val="28"/>
        </w:rPr>
        <w:t>href</w:t>
      </w:r>
      <w:proofErr w:type="spellEnd"/>
      <w:r w:rsidRPr="008A4BF7">
        <w:rPr>
          <w:sz w:val="28"/>
          <w:szCs w:val="28"/>
        </w:rPr>
        <w:t>="https://www.bigbuckbunny.org/" target="_blank"&gt;Big Buck Bunny&lt;/a</w:t>
      </w:r>
      <w:proofErr w:type="gramStart"/>
      <w:r w:rsidRPr="008A4BF7">
        <w:rPr>
          <w:sz w:val="28"/>
          <w:szCs w:val="28"/>
        </w:rPr>
        <w:t>&gt;.&lt;</w:t>
      </w:r>
      <w:proofErr w:type="gramEnd"/>
      <w:r w:rsidRPr="008A4BF7">
        <w:rPr>
          <w:sz w:val="28"/>
          <w:szCs w:val="28"/>
        </w:rPr>
        <w:t>/p&gt;</w:t>
      </w:r>
    </w:p>
    <w:p w14:paraId="58E6F9F9" w14:textId="77777777" w:rsidR="008A4BF7" w:rsidRPr="008A4BF7" w:rsidRDefault="008A4BF7" w:rsidP="008A4BF7">
      <w:pPr>
        <w:spacing w:after="0"/>
        <w:rPr>
          <w:sz w:val="28"/>
          <w:szCs w:val="28"/>
        </w:rPr>
      </w:pPr>
    </w:p>
    <w:p w14:paraId="3010BDA5" w14:textId="77777777" w:rsidR="008A4BF7" w:rsidRPr="008A4BF7" w:rsidRDefault="008A4BF7" w:rsidP="008A4BF7">
      <w:pPr>
        <w:spacing w:after="0"/>
        <w:rPr>
          <w:sz w:val="28"/>
          <w:szCs w:val="28"/>
        </w:rPr>
      </w:pPr>
      <w:r w:rsidRPr="008A4BF7">
        <w:rPr>
          <w:sz w:val="28"/>
          <w:szCs w:val="28"/>
        </w:rPr>
        <w:t xml:space="preserve">&lt;/body&gt; </w:t>
      </w:r>
    </w:p>
    <w:p w14:paraId="53F68213" w14:textId="0D4823E8" w:rsidR="00EC1DED" w:rsidRDefault="008A4BF7" w:rsidP="008A4BF7">
      <w:pPr>
        <w:spacing w:after="0"/>
        <w:rPr>
          <w:sz w:val="28"/>
          <w:szCs w:val="28"/>
        </w:rPr>
      </w:pPr>
      <w:r w:rsidRPr="008A4BF7">
        <w:rPr>
          <w:sz w:val="28"/>
          <w:szCs w:val="28"/>
        </w:rPr>
        <w:t>&lt;/html&gt;</w:t>
      </w:r>
      <w:r w:rsidR="0049663F">
        <w:rPr>
          <w:sz w:val="28"/>
          <w:szCs w:val="28"/>
        </w:rPr>
        <w:t xml:space="preserve"> </w:t>
      </w:r>
    </w:p>
    <w:p w14:paraId="1C5513DF" w14:textId="1A5673D3" w:rsidR="00B629C3" w:rsidRDefault="00B629C3" w:rsidP="008A4BF7">
      <w:pPr>
        <w:spacing w:after="0"/>
        <w:rPr>
          <w:sz w:val="28"/>
          <w:szCs w:val="28"/>
        </w:rPr>
      </w:pPr>
      <w:r>
        <w:rPr>
          <w:sz w:val="28"/>
          <w:szCs w:val="28"/>
        </w:rPr>
        <w:t>OUTPUT:</w:t>
      </w:r>
    </w:p>
    <w:p w14:paraId="5C49F6B8" w14:textId="77777777" w:rsidR="00B629C3" w:rsidRDefault="00B629C3" w:rsidP="008A4BF7">
      <w:pPr>
        <w:spacing w:after="0"/>
        <w:rPr>
          <w:sz w:val="28"/>
          <w:szCs w:val="28"/>
        </w:rPr>
      </w:pPr>
    </w:p>
    <w:p w14:paraId="15B93FC1" w14:textId="0C4CB055" w:rsidR="00B629C3" w:rsidRDefault="007F5D13" w:rsidP="008A4BF7">
      <w:pPr>
        <w:spacing w:after="0"/>
        <w:rPr>
          <w:sz w:val="28"/>
          <w:szCs w:val="28"/>
        </w:rPr>
      </w:pPr>
      <w:r>
        <w:rPr>
          <w:noProof/>
          <w:sz w:val="28"/>
          <w:szCs w:val="28"/>
        </w:rPr>
        <w:lastRenderedPageBreak/>
        <mc:AlternateContent>
          <mc:Choice Requires="wps">
            <w:drawing>
              <wp:anchor distT="0" distB="0" distL="114300" distR="114300" simplePos="0" relativeHeight="251683840" behindDoc="0" locked="0" layoutInCell="1" allowOverlap="1" wp14:anchorId="565E0650" wp14:editId="62ADD481">
                <wp:simplePos x="0" y="0"/>
                <wp:positionH relativeFrom="column">
                  <wp:posOffset>-335280</wp:posOffset>
                </wp:positionH>
                <wp:positionV relativeFrom="paragraph">
                  <wp:posOffset>43815</wp:posOffset>
                </wp:positionV>
                <wp:extent cx="6347460" cy="2766060"/>
                <wp:effectExtent l="0" t="0" r="0" b="0"/>
                <wp:wrapNone/>
                <wp:docPr id="1140418219" name="Rectangle 28"/>
                <wp:cNvGraphicFramePr/>
                <a:graphic xmlns:a="http://schemas.openxmlformats.org/drawingml/2006/main">
                  <a:graphicData uri="http://schemas.microsoft.com/office/word/2010/wordprocessingShape">
                    <wps:wsp>
                      <wps:cNvSpPr/>
                      <wps:spPr>
                        <a:xfrm>
                          <a:off x="0" y="0"/>
                          <a:ext cx="6347460" cy="2766060"/>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C9269" id="Rectangle 28" o:spid="_x0000_s1026" style="position:absolute;margin-left:-26.4pt;margin-top:3.45pt;width:499.8pt;height:217.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" stroked="f" strokeweight="1.5pt">
                <v:fill r:id="rId69" o:title="" recolor="t" rotate="t" type="frame"/>
              </v:rect>
            </w:pict>
          </mc:Fallback>
        </mc:AlternateContent>
      </w:r>
      <w:r w:rsidR="009335F4">
        <w:rPr>
          <w:sz w:val="28"/>
          <w:szCs w:val="28"/>
        </w:rPr>
        <w:t xml:space="preserve"> </w:t>
      </w:r>
    </w:p>
    <w:p w14:paraId="50DEEC11" w14:textId="77777777" w:rsidR="009335F4" w:rsidRDefault="009335F4" w:rsidP="008A4BF7">
      <w:pPr>
        <w:spacing w:after="0"/>
        <w:rPr>
          <w:sz w:val="28"/>
          <w:szCs w:val="28"/>
        </w:rPr>
      </w:pPr>
    </w:p>
    <w:p w14:paraId="5EDC12D5" w14:textId="77777777" w:rsidR="009335F4" w:rsidRDefault="009335F4" w:rsidP="008A4BF7">
      <w:pPr>
        <w:spacing w:after="0"/>
        <w:rPr>
          <w:sz w:val="28"/>
          <w:szCs w:val="28"/>
        </w:rPr>
      </w:pPr>
    </w:p>
    <w:p w14:paraId="03D2D030" w14:textId="77777777" w:rsidR="009335F4" w:rsidRDefault="009335F4" w:rsidP="008A4BF7">
      <w:pPr>
        <w:spacing w:after="0"/>
        <w:rPr>
          <w:sz w:val="28"/>
          <w:szCs w:val="28"/>
        </w:rPr>
      </w:pPr>
    </w:p>
    <w:p w14:paraId="3B6DAEA0" w14:textId="77777777" w:rsidR="009335F4" w:rsidRDefault="009335F4" w:rsidP="008A4BF7">
      <w:pPr>
        <w:spacing w:after="0"/>
        <w:rPr>
          <w:sz w:val="28"/>
          <w:szCs w:val="28"/>
        </w:rPr>
      </w:pPr>
    </w:p>
    <w:p w14:paraId="638399E2" w14:textId="77777777" w:rsidR="009335F4" w:rsidRDefault="009335F4" w:rsidP="008A4BF7">
      <w:pPr>
        <w:spacing w:after="0"/>
        <w:rPr>
          <w:sz w:val="28"/>
          <w:szCs w:val="28"/>
        </w:rPr>
      </w:pPr>
    </w:p>
    <w:p w14:paraId="5ED765FA" w14:textId="77777777" w:rsidR="009335F4" w:rsidRDefault="009335F4" w:rsidP="008A4BF7">
      <w:pPr>
        <w:spacing w:after="0"/>
        <w:rPr>
          <w:sz w:val="28"/>
          <w:szCs w:val="28"/>
        </w:rPr>
      </w:pPr>
    </w:p>
    <w:p w14:paraId="4C473EB4" w14:textId="77777777" w:rsidR="009335F4" w:rsidRDefault="009335F4" w:rsidP="008A4BF7">
      <w:pPr>
        <w:spacing w:after="0"/>
        <w:rPr>
          <w:sz w:val="28"/>
          <w:szCs w:val="28"/>
        </w:rPr>
      </w:pPr>
    </w:p>
    <w:p w14:paraId="21B4712D" w14:textId="77777777" w:rsidR="009335F4" w:rsidRDefault="009335F4" w:rsidP="008A4BF7">
      <w:pPr>
        <w:spacing w:after="0"/>
        <w:rPr>
          <w:sz w:val="28"/>
          <w:szCs w:val="28"/>
        </w:rPr>
      </w:pPr>
    </w:p>
    <w:p w14:paraId="52866607" w14:textId="77777777" w:rsidR="009335F4" w:rsidRDefault="009335F4" w:rsidP="008A4BF7">
      <w:pPr>
        <w:spacing w:after="0"/>
        <w:rPr>
          <w:sz w:val="28"/>
          <w:szCs w:val="28"/>
        </w:rPr>
      </w:pPr>
    </w:p>
    <w:p w14:paraId="20BB0746" w14:textId="77777777" w:rsidR="009335F4" w:rsidRDefault="009335F4" w:rsidP="008A4BF7">
      <w:pPr>
        <w:spacing w:after="0"/>
        <w:rPr>
          <w:sz w:val="28"/>
          <w:szCs w:val="28"/>
        </w:rPr>
      </w:pPr>
    </w:p>
    <w:p w14:paraId="6421408E" w14:textId="77777777" w:rsidR="009335F4" w:rsidRDefault="009335F4" w:rsidP="008A4BF7">
      <w:pPr>
        <w:spacing w:after="0"/>
        <w:rPr>
          <w:sz w:val="28"/>
          <w:szCs w:val="28"/>
        </w:rPr>
      </w:pPr>
    </w:p>
    <w:p w14:paraId="76D7DEA7" w14:textId="77777777" w:rsidR="00A97460" w:rsidRPr="00A97460" w:rsidRDefault="00A97460" w:rsidP="00A97460">
      <w:pPr>
        <w:spacing w:after="0"/>
        <w:rPr>
          <w:sz w:val="28"/>
          <w:szCs w:val="28"/>
        </w:rPr>
      </w:pPr>
      <w:r w:rsidRPr="00A97460">
        <w:rPr>
          <w:sz w:val="28"/>
          <w:szCs w:val="28"/>
        </w:rPr>
        <w:t>&lt;!DOCTYPE html&gt;</w:t>
      </w:r>
    </w:p>
    <w:p w14:paraId="52859B30" w14:textId="77777777" w:rsidR="00A97460" w:rsidRPr="00A97460" w:rsidRDefault="00A97460" w:rsidP="00A97460">
      <w:pPr>
        <w:spacing w:after="0"/>
        <w:rPr>
          <w:sz w:val="28"/>
          <w:szCs w:val="28"/>
        </w:rPr>
      </w:pPr>
      <w:r w:rsidRPr="00A97460">
        <w:rPr>
          <w:sz w:val="28"/>
          <w:szCs w:val="28"/>
        </w:rPr>
        <w:t>&lt;html&gt;</w:t>
      </w:r>
    </w:p>
    <w:p w14:paraId="6A9F5747" w14:textId="77777777" w:rsidR="00A97460" w:rsidRPr="00A97460" w:rsidRDefault="00A97460" w:rsidP="00A97460">
      <w:pPr>
        <w:spacing w:after="0"/>
        <w:rPr>
          <w:sz w:val="28"/>
          <w:szCs w:val="28"/>
        </w:rPr>
      </w:pPr>
      <w:r w:rsidRPr="00A97460">
        <w:rPr>
          <w:sz w:val="28"/>
          <w:szCs w:val="28"/>
        </w:rPr>
        <w:t>&lt;body&gt;</w:t>
      </w:r>
    </w:p>
    <w:p w14:paraId="7DE42CA2" w14:textId="77777777" w:rsidR="00A97460" w:rsidRPr="00A97460" w:rsidRDefault="00A97460" w:rsidP="00A97460">
      <w:pPr>
        <w:spacing w:after="0"/>
        <w:rPr>
          <w:sz w:val="28"/>
          <w:szCs w:val="28"/>
        </w:rPr>
      </w:pPr>
    </w:p>
    <w:p w14:paraId="35914DFF" w14:textId="77777777" w:rsidR="00A97460" w:rsidRPr="00A97460" w:rsidRDefault="00A97460" w:rsidP="00A97460">
      <w:pPr>
        <w:spacing w:after="0"/>
        <w:rPr>
          <w:sz w:val="28"/>
          <w:szCs w:val="28"/>
        </w:rPr>
      </w:pPr>
      <w:r w:rsidRPr="00A97460">
        <w:rPr>
          <w:sz w:val="28"/>
          <w:szCs w:val="28"/>
        </w:rPr>
        <w:t>&lt;audio controls&gt;</w:t>
      </w:r>
    </w:p>
    <w:p w14:paraId="2269EEF4" w14:textId="77777777" w:rsidR="00A97460" w:rsidRPr="00A97460" w:rsidRDefault="00A97460" w:rsidP="00A97460">
      <w:pPr>
        <w:spacing w:after="0"/>
        <w:rPr>
          <w:sz w:val="28"/>
          <w:szCs w:val="28"/>
        </w:rPr>
      </w:pPr>
      <w:r w:rsidRPr="00A97460">
        <w:rPr>
          <w:sz w:val="28"/>
          <w:szCs w:val="28"/>
        </w:rPr>
        <w:t xml:space="preserve">  &lt;source </w:t>
      </w:r>
      <w:proofErr w:type="spellStart"/>
      <w:r w:rsidRPr="00A97460">
        <w:rPr>
          <w:sz w:val="28"/>
          <w:szCs w:val="28"/>
        </w:rPr>
        <w:t>src</w:t>
      </w:r>
      <w:proofErr w:type="spellEnd"/>
      <w:r w:rsidRPr="00A97460">
        <w:rPr>
          <w:sz w:val="28"/>
          <w:szCs w:val="28"/>
        </w:rPr>
        <w:t>="horse.ogg" type="audio/</w:t>
      </w:r>
      <w:proofErr w:type="spellStart"/>
      <w:r w:rsidRPr="00A97460">
        <w:rPr>
          <w:sz w:val="28"/>
          <w:szCs w:val="28"/>
        </w:rPr>
        <w:t>ogg</w:t>
      </w:r>
      <w:proofErr w:type="spellEnd"/>
      <w:r w:rsidRPr="00A97460">
        <w:rPr>
          <w:sz w:val="28"/>
          <w:szCs w:val="28"/>
        </w:rPr>
        <w:t>"&gt;</w:t>
      </w:r>
    </w:p>
    <w:p w14:paraId="5500CCC6" w14:textId="77777777" w:rsidR="00A97460" w:rsidRPr="00A97460" w:rsidRDefault="00A97460" w:rsidP="00A97460">
      <w:pPr>
        <w:spacing w:after="0"/>
        <w:rPr>
          <w:sz w:val="28"/>
          <w:szCs w:val="28"/>
        </w:rPr>
      </w:pPr>
      <w:r w:rsidRPr="00A97460">
        <w:rPr>
          <w:sz w:val="28"/>
          <w:szCs w:val="28"/>
        </w:rPr>
        <w:t xml:space="preserve">  &lt;source </w:t>
      </w:r>
      <w:proofErr w:type="spellStart"/>
      <w:r w:rsidRPr="00A97460">
        <w:rPr>
          <w:sz w:val="28"/>
          <w:szCs w:val="28"/>
        </w:rPr>
        <w:t>src</w:t>
      </w:r>
      <w:proofErr w:type="spellEnd"/>
      <w:r w:rsidRPr="00A97460">
        <w:rPr>
          <w:sz w:val="28"/>
          <w:szCs w:val="28"/>
        </w:rPr>
        <w:t>="horse.mp3" type="audio/mpeg"&gt;</w:t>
      </w:r>
    </w:p>
    <w:p w14:paraId="1ABCA25F" w14:textId="77777777" w:rsidR="00A97460" w:rsidRPr="00A97460" w:rsidRDefault="00A97460" w:rsidP="00A97460">
      <w:pPr>
        <w:spacing w:after="0"/>
        <w:rPr>
          <w:sz w:val="28"/>
          <w:szCs w:val="28"/>
        </w:rPr>
      </w:pPr>
      <w:r w:rsidRPr="00A97460">
        <w:rPr>
          <w:sz w:val="28"/>
          <w:szCs w:val="28"/>
        </w:rPr>
        <w:t>Your browser does not support the audio element.</w:t>
      </w:r>
    </w:p>
    <w:p w14:paraId="51ADD334" w14:textId="77777777" w:rsidR="00A97460" w:rsidRPr="00A97460" w:rsidRDefault="00A97460" w:rsidP="00A97460">
      <w:pPr>
        <w:spacing w:after="0"/>
        <w:rPr>
          <w:sz w:val="28"/>
          <w:szCs w:val="28"/>
        </w:rPr>
      </w:pPr>
      <w:r w:rsidRPr="00A97460">
        <w:rPr>
          <w:sz w:val="28"/>
          <w:szCs w:val="28"/>
        </w:rPr>
        <w:t>&lt;/audio&gt;</w:t>
      </w:r>
    </w:p>
    <w:p w14:paraId="148C50AE" w14:textId="77777777" w:rsidR="00A97460" w:rsidRPr="00A97460" w:rsidRDefault="00A97460" w:rsidP="00A97460">
      <w:pPr>
        <w:spacing w:after="0"/>
        <w:rPr>
          <w:sz w:val="28"/>
          <w:szCs w:val="28"/>
        </w:rPr>
      </w:pPr>
    </w:p>
    <w:p w14:paraId="65FFCE11" w14:textId="77777777" w:rsidR="00A97460" w:rsidRPr="00A97460" w:rsidRDefault="00A97460" w:rsidP="00A97460">
      <w:pPr>
        <w:spacing w:after="0"/>
        <w:rPr>
          <w:sz w:val="28"/>
          <w:szCs w:val="28"/>
        </w:rPr>
      </w:pPr>
      <w:r w:rsidRPr="00A97460">
        <w:rPr>
          <w:sz w:val="28"/>
          <w:szCs w:val="28"/>
        </w:rPr>
        <w:t>&lt;/body&gt;</w:t>
      </w:r>
    </w:p>
    <w:p w14:paraId="73B2CE06" w14:textId="21915E7C" w:rsidR="009335F4" w:rsidRDefault="00A97460" w:rsidP="00A97460">
      <w:pPr>
        <w:spacing w:after="0"/>
        <w:rPr>
          <w:sz w:val="28"/>
          <w:szCs w:val="28"/>
        </w:rPr>
      </w:pPr>
      <w:r w:rsidRPr="00A97460">
        <w:rPr>
          <w:sz w:val="28"/>
          <w:szCs w:val="28"/>
        </w:rPr>
        <w:t>&lt;/html&gt;</w:t>
      </w:r>
    </w:p>
    <w:p w14:paraId="7F7FCDC0" w14:textId="622A5634" w:rsidR="00564BA9" w:rsidRDefault="00564BA9" w:rsidP="00A97460">
      <w:pPr>
        <w:spacing w:after="0"/>
        <w:rPr>
          <w:sz w:val="28"/>
          <w:szCs w:val="28"/>
        </w:rPr>
      </w:pPr>
      <w:r>
        <w:rPr>
          <w:noProof/>
          <w:sz w:val="28"/>
          <w:szCs w:val="28"/>
        </w:rPr>
        <mc:AlternateContent>
          <mc:Choice Requires="wps">
            <w:drawing>
              <wp:anchor distT="0" distB="0" distL="114300" distR="114300" simplePos="0" relativeHeight="251684864" behindDoc="0" locked="0" layoutInCell="1" allowOverlap="1" wp14:anchorId="015BB938" wp14:editId="5C228858">
                <wp:simplePos x="0" y="0"/>
                <wp:positionH relativeFrom="margin">
                  <wp:align>center</wp:align>
                </wp:positionH>
                <wp:positionV relativeFrom="paragraph">
                  <wp:posOffset>113665</wp:posOffset>
                </wp:positionV>
                <wp:extent cx="3017520" cy="518160"/>
                <wp:effectExtent l="0" t="0" r="11430" b="15240"/>
                <wp:wrapNone/>
                <wp:docPr id="2063564482" name="Rectangle 29"/>
                <wp:cNvGraphicFramePr/>
                <a:graphic xmlns:a="http://schemas.openxmlformats.org/drawingml/2006/main">
                  <a:graphicData uri="http://schemas.microsoft.com/office/word/2010/wordprocessingShape">
                    <wps:wsp>
                      <wps:cNvSpPr/>
                      <wps:spPr>
                        <a:xfrm>
                          <a:off x="0" y="0"/>
                          <a:ext cx="3017520" cy="518160"/>
                        </a:xfrm>
                        <a:prstGeom prst="rect">
                          <a:avLst/>
                        </a:prstGeom>
                        <a:blipFill dpi="0" rotWithShape="1">
                          <a:blip r:embed="rId7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C9D8D" id="Rectangle 29" o:spid="_x0000_s1026" style="position:absolute;margin-left:0;margin-top:8.95pt;width:237.6pt;height:40.8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" strokecolor="#030e13 [484]" strokeweight="1.5pt">
                <v:fill r:id="rId71" o:title="" recolor="t" rotate="t" type="frame"/>
                <w10:wrap anchorx="margin"/>
              </v:rect>
            </w:pict>
          </mc:Fallback>
        </mc:AlternateContent>
      </w:r>
    </w:p>
    <w:p w14:paraId="124A8B0D" w14:textId="08F2B585" w:rsidR="00564BA9" w:rsidRDefault="00564BA9" w:rsidP="00A97460">
      <w:pPr>
        <w:spacing w:after="0"/>
        <w:rPr>
          <w:sz w:val="28"/>
          <w:szCs w:val="28"/>
        </w:rPr>
      </w:pPr>
    </w:p>
    <w:p w14:paraId="07F72DAF" w14:textId="77777777" w:rsidR="009335F4" w:rsidRDefault="009335F4" w:rsidP="008A4BF7">
      <w:pPr>
        <w:spacing w:after="0"/>
        <w:rPr>
          <w:sz w:val="28"/>
          <w:szCs w:val="28"/>
        </w:rPr>
      </w:pPr>
    </w:p>
    <w:p w14:paraId="0BC00384" w14:textId="77777777" w:rsidR="007C6C9C" w:rsidRDefault="007C6C9C" w:rsidP="008A4BF7">
      <w:pPr>
        <w:spacing w:after="0"/>
        <w:rPr>
          <w:sz w:val="28"/>
          <w:szCs w:val="28"/>
        </w:rPr>
      </w:pPr>
    </w:p>
    <w:p w14:paraId="7C7C5460" w14:textId="77777777" w:rsidR="00413D1A" w:rsidRDefault="00413D1A" w:rsidP="008A4BF7">
      <w:pPr>
        <w:spacing w:after="0"/>
        <w:rPr>
          <w:sz w:val="28"/>
          <w:szCs w:val="28"/>
        </w:rPr>
      </w:pPr>
    </w:p>
    <w:p w14:paraId="395C5052" w14:textId="77777777" w:rsidR="00413D1A" w:rsidRDefault="00413D1A" w:rsidP="008A4BF7">
      <w:pPr>
        <w:spacing w:after="0"/>
        <w:rPr>
          <w:sz w:val="28"/>
          <w:szCs w:val="28"/>
        </w:rPr>
      </w:pPr>
    </w:p>
    <w:p w14:paraId="0C93B53A" w14:textId="77777777" w:rsidR="00413D1A" w:rsidRDefault="00413D1A" w:rsidP="008A4BF7">
      <w:pPr>
        <w:spacing w:after="0"/>
        <w:rPr>
          <w:sz w:val="28"/>
          <w:szCs w:val="28"/>
        </w:rPr>
      </w:pPr>
    </w:p>
    <w:p w14:paraId="181109BF" w14:textId="77777777" w:rsidR="00413D1A" w:rsidRDefault="00413D1A" w:rsidP="008A4BF7">
      <w:pPr>
        <w:spacing w:after="0"/>
        <w:rPr>
          <w:sz w:val="28"/>
          <w:szCs w:val="28"/>
        </w:rPr>
      </w:pPr>
    </w:p>
    <w:p w14:paraId="4E8F465B" w14:textId="77777777" w:rsidR="00413D1A" w:rsidRDefault="00413D1A" w:rsidP="008A4BF7">
      <w:pPr>
        <w:spacing w:after="0"/>
        <w:rPr>
          <w:sz w:val="28"/>
          <w:szCs w:val="28"/>
        </w:rPr>
      </w:pPr>
    </w:p>
    <w:p w14:paraId="7F2E4E43" w14:textId="2DF8FB3D" w:rsidR="007C6C9C" w:rsidRDefault="00413D1A" w:rsidP="008A4BF7">
      <w:pPr>
        <w:spacing w:after="0"/>
        <w:rPr>
          <w:sz w:val="28"/>
          <w:szCs w:val="28"/>
        </w:rPr>
      </w:pPr>
      <w:proofErr w:type="gramStart"/>
      <w:r>
        <w:rPr>
          <w:sz w:val="28"/>
          <w:szCs w:val="28"/>
        </w:rPr>
        <w:t>IFRAME :</w:t>
      </w:r>
      <w:proofErr w:type="gramEnd"/>
      <w:r>
        <w:rPr>
          <w:sz w:val="28"/>
          <w:szCs w:val="28"/>
        </w:rPr>
        <w:t xml:space="preserve"> TO EMBED ANY WEBSITE INTO YOUR CURRENT </w:t>
      </w:r>
      <w:proofErr w:type="gramStart"/>
      <w:r>
        <w:rPr>
          <w:sz w:val="28"/>
          <w:szCs w:val="28"/>
        </w:rPr>
        <w:t>WEBSITE .</w:t>
      </w:r>
      <w:proofErr w:type="gramEnd"/>
    </w:p>
    <w:p w14:paraId="7D859C05" w14:textId="1FC5541E" w:rsidR="00413D1A" w:rsidRDefault="00413D1A" w:rsidP="008A4BF7">
      <w:pPr>
        <w:spacing w:after="0"/>
        <w:rPr>
          <w:sz w:val="28"/>
          <w:szCs w:val="28"/>
        </w:rPr>
      </w:pPr>
      <w:r>
        <w:rPr>
          <w:noProof/>
          <w:sz w:val="28"/>
          <w:szCs w:val="28"/>
        </w:rPr>
        <mc:AlternateContent>
          <mc:Choice Requires="wps">
            <w:drawing>
              <wp:anchor distT="0" distB="0" distL="114300" distR="114300" simplePos="0" relativeHeight="251685888" behindDoc="0" locked="0" layoutInCell="1" allowOverlap="1" wp14:anchorId="30735B21" wp14:editId="42FD187B">
                <wp:simplePos x="0" y="0"/>
                <wp:positionH relativeFrom="column">
                  <wp:posOffset>-312420</wp:posOffset>
                </wp:positionH>
                <wp:positionV relativeFrom="paragraph">
                  <wp:posOffset>104775</wp:posOffset>
                </wp:positionV>
                <wp:extent cx="6309360" cy="2522220"/>
                <wp:effectExtent l="0" t="0" r="0" b="0"/>
                <wp:wrapNone/>
                <wp:docPr id="847832437" name="Rectangle 30"/>
                <wp:cNvGraphicFramePr/>
                <a:graphic xmlns:a="http://schemas.openxmlformats.org/drawingml/2006/main">
                  <a:graphicData uri="http://schemas.microsoft.com/office/word/2010/wordprocessingShape">
                    <wps:wsp>
                      <wps:cNvSpPr/>
                      <wps:spPr>
                        <a:xfrm>
                          <a:off x="0" y="0"/>
                          <a:ext cx="6309360" cy="2522220"/>
                        </a:xfrm>
                        <a:prstGeom prst="rect">
                          <a:avLst/>
                        </a:prstGeom>
                        <a:blipFill dpi="0" rotWithShape="1">
                          <a:blip r:embed="rId7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042C6" id="Rectangle 30" o:spid="_x0000_s1026" style="position:absolute;margin-left:-24.6pt;margin-top:8.25pt;width:496.8pt;height:198.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" stroked="f" strokeweight="1.5pt">
                <v:fill r:id="rId73" o:title="" recolor="t" rotate="t" type="frame"/>
              </v:rect>
            </w:pict>
          </mc:Fallback>
        </mc:AlternateContent>
      </w:r>
      <w:r w:rsidR="00032D46">
        <w:rPr>
          <w:sz w:val="28"/>
          <w:szCs w:val="28"/>
        </w:rPr>
        <w:t xml:space="preserve"> </w:t>
      </w:r>
    </w:p>
    <w:p w14:paraId="4F95FA8C" w14:textId="77777777" w:rsidR="00032D46" w:rsidRDefault="00032D46" w:rsidP="008A4BF7">
      <w:pPr>
        <w:spacing w:after="0"/>
        <w:rPr>
          <w:sz w:val="28"/>
          <w:szCs w:val="28"/>
        </w:rPr>
      </w:pPr>
    </w:p>
    <w:p w14:paraId="3AFA5325" w14:textId="77777777" w:rsidR="00032D46" w:rsidRDefault="00032D46" w:rsidP="008A4BF7">
      <w:pPr>
        <w:spacing w:after="0"/>
        <w:rPr>
          <w:sz w:val="28"/>
          <w:szCs w:val="28"/>
        </w:rPr>
      </w:pPr>
    </w:p>
    <w:p w14:paraId="354EC692" w14:textId="77777777" w:rsidR="00032D46" w:rsidRDefault="00032D46" w:rsidP="008A4BF7">
      <w:pPr>
        <w:spacing w:after="0"/>
        <w:rPr>
          <w:sz w:val="28"/>
          <w:szCs w:val="28"/>
        </w:rPr>
      </w:pPr>
    </w:p>
    <w:p w14:paraId="5CC881E4" w14:textId="77777777" w:rsidR="00032D46" w:rsidRDefault="00032D46" w:rsidP="008A4BF7">
      <w:pPr>
        <w:spacing w:after="0"/>
        <w:rPr>
          <w:sz w:val="28"/>
          <w:szCs w:val="28"/>
        </w:rPr>
      </w:pPr>
    </w:p>
    <w:p w14:paraId="160CE854" w14:textId="77777777" w:rsidR="00032D46" w:rsidRDefault="00032D46" w:rsidP="008A4BF7">
      <w:pPr>
        <w:spacing w:after="0"/>
        <w:rPr>
          <w:sz w:val="28"/>
          <w:szCs w:val="28"/>
        </w:rPr>
      </w:pPr>
    </w:p>
    <w:p w14:paraId="272EE615" w14:textId="77777777" w:rsidR="00032D46" w:rsidRDefault="00032D46" w:rsidP="008A4BF7">
      <w:pPr>
        <w:spacing w:after="0"/>
        <w:rPr>
          <w:sz w:val="28"/>
          <w:szCs w:val="28"/>
        </w:rPr>
      </w:pPr>
    </w:p>
    <w:p w14:paraId="47E885A3" w14:textId="77777777" w:rsidR="00032D46" w:rsidRDefault="00032D46" w:rsidP="008A4BF7">
      <w:pPr>
        <w:spacing w:after="0"/>
        <w:rPr>
          <w:sz w:val="28"/>
          <w:szCs w:val="28"/>
        </w:rPr>
      </w:pPr>
    </w:p>
    <w:p w14:paraId="58BD3B96" w14:textId="77777777" w:rsidR="00032D46" w:rsidRDefault="00032D46" w:rsidP="008A4BF7">
      <w:pPr>
        <w:spacing w:after="0"/>
        <w:rPr>
          <w:sz w:val="28"/>
          <w:szCs w:val="28"/>
        </w:rPr>
      </w:pPr>
    </w:p>
    <w:p w14:paraId="1F0FFCF2" w14:textId="77777777" w:rsidR="00032D46" w:rsidRDefault="00032D46" w:rsidP="008A4BF7">
      <w:pPr>
        <w:spacing w:after="0"/>
        <w:rPr>
          <w:sz w:val="28"/>
          <w:szCs w:val="28"/>
        </w:rPr>
      </w:pPr>
    </w:p>
    <w:p w14:paraId="76A3D3ED" w14:textId="77777777" w:rsidR="00032D46" w:rsidRDefault="00032D46" w:rsidP="008A4BF7">
      <w:pPr>
        <w:spacing w:after="0"/>
        <w:rPr>
          <w:sz w:val="28"/>
          <w:szCs w:val="28"/>
        </w:rPr>
      </w:pPr>
    </w:p>
    <w:p w14:paraId="7DAB4283" w14:textId="77777777" w:rsidR="00E9634F" w:rsidRDefault="00E9634F" w:rsidP="00032D46">
      <w:pPr>
        <w:spacing w:after="0"/>
        <w:rPr>
          <w:sz w:val="28"/>
          <w:szCs w:val="28"/>
        </w:rPr>
      </w:pPr>
    </w:p>
    <w:p w14:paraId="284D3EC9" w14:textId="77777777" w:rsidR="00E9634F" w:rsidRDefault="00E9634F" w:rsidP="00032D46">
      <w:pPr>
        <w:spacing w:after="0"/>
        <w:rPr>
          <w:sz w:val="28"/>
          <w:szCs w:val="28"/>
        </w:rPr>
      </w:pPr>
    </w:p>
    <w:p w14:paraId="3725BBEB" w14:textId="12C6893A" w:rsidR="00032D46" w:rsidRDefault="00032D46" w:rsidP="00032D46">
      <w:pPr>
        <w:spacing w:after="0"/>
        <w:rPr>
          <w:sz w:val="28"/>
          <w:szCs w:val="28"/>
        </w:rPr>
      </w:pPr>
      <w:r>
        <w:rPr>
          <w:sz w:val="28"/>
          <w:szCs w:val="28"/>
        </w:rPr>
        <w:t>DATE-1</w:t>
      </w:r>
      <w:r w:rsidR="000F26C3">
        <w:rPr>
          <w:sz w:val="28"/>
          <w:szCs w:val="28"/>
        </w:rPr>
        <w:t>5</w:t>
      </w:r>
      <w:r>
        <w:rPr>
          <w:sz w:val="28"/>
          <w:szCs w:val="28"/>
        </w:rPr>
        <w:t xml:space="preserve">/07/25                       </w:t>
      </w:r>
      <w:r w:rsidR="00E9634F">
        <w:rPr>
          <w:sz w:val="28"/>
          <w:szCs w:val="28"/>
        </w:rPr>
        <w:t xml:space="preserve">         </w:t>
      </w:r>
      <w:r>
        <w:rPr>
          <w:sz w:val="28"/>
          <w:szCs w:val="28"/>
        </w:rPr>
        <w:t xml:space="preserve">   DAY -0</w:t>
      </w:r>
      <w:r w:rsidR="00E9634F">
        <w:rPr>
          <w:sz w:val="28"/>
          <w:szCs w:val="28"/>
        </w:rPr>
        <w:t>9</w:t>
      </w:r>
    </w:p>
    <w:p w14:paraId="3DA6F220" w14:textId="77777777" w:rsidR="00032D46" w:rsidRDefault="00032D46" w:rsidP="00032D46">
      <w:pPr>
        <w:spacing w:after="0"/>
        <w:rPr>
          <w:sz w:val="28"/>
          <w:szCs w:val="28"/>
        </w:rPr>
      </w:pPr>
    </w:p>
    <w:p w14:paraId="6C185124" w14:textId="541F7786" w:rsidR="00A00712" w:rsidRDefault="00032D46" w:rsidP="00032D46">
      <w:pPr>
        <w:spacing w:after="0"/>
        <w:rPr>
          <w:sz w:val="28"/>
          <w:szCs w:val="28"/>
        </w:rPr>
      </w:pPr>
      <w:r>
        <w:rPr>
          <w:sz w:val="28"/>
          <w:szCs w:val="28"/>
        </w:rPr>
        <w:t xml:space="preserve">AIM: </w:t>
      </w:r>
      <w:r w:rsidR="00A00712">
        <w:rPr>
          <w:sz w:val="28"/>
          <w:szCs w:val="28"/>
        </w:rPr>
        <w:t>INTRODUCTION TO CSS</w:t>
      </w:r>
      <w:r w:rsidR="00480334">
        <w:rPr>
          <w:sz w:val="28"/>
          <w:szCs w:val="28"/>
        </w:rPr>
        <w:t xml:space="preserve">, Background </w:t>
      </w:r>
      <w:proofErr w:type="spellStart"/>
      <w:r w:rsidR="00480334">
        <w:rPr>
          <w:sz w:val="28"/>
          <w:szCs w:val="28"/>
        </w:rPr>
        <w:t>colors</w:t>
      </w:r>
      <w:proofErr w:type="spellEnd"/>
      <w:r w:rsidR="00480334">
        <w:rPr>
          <w:sz w:val="28"/>
          <w:szCs w:val="28"/>
        </w:rPr>
        <w:t xml:space="preserve"> and </w:t>
      </w:r>
      <w:proofErr w:type="spellStart"/>
      <w:proofErr w:type="gramStart"/>
      <w:r w:rsidR="00480334">
        <w:rPr>
          <w:sz w:val="28"/>
          <w:szCs w:val="28"/>
        </w:rPr>
        <w:t>Colors</w:t>
      </w:r>
      <w:proofErr w:type="spellEnd"/>
      <w:r w:rsidR="00480334">
        <w:rPr>
          <w:sz w:val="28"/>
          <w:szCs w:val="28"/>
        </w:rPr>
        <w:t xml:space="preserve"> .</w:t>
      </w:r>
      <w:proofErr w:type="gramEnd"/>
    </w:p>
    <w:p w14:paraId="0E9E915C" w14:textId="2FB7FA6A" w:rsidR="00A00712" w:rsidRDefault="004E4BC0" w:rsidP="00032D46">
      <w:pPr>
        <w:spacing w:after="0"/>
        <w:rPr>
          <w:sz w:val="28"/>
          <w:szCs w:val="28"/>
        </w:rPr>
      </w:pPr>
      <w:r>
        <w:rPr>
          <w:sz w:val="28"/>
          <w:szCs w:val="28"/>
        </w:rPr>
        <w:t xml:space="preserve">Background </w:t>
      </w:r>
      <w:proofErr w:type="spellStart"/>
      <w:r>
        <w:rPr>
          <w:sz w:val="28"/>
          <w:szCs w:val="28"/>
        </w:rPr>
        <w:t>color</w:t>
      </w:r>
      <w:proofErr w:type="spellEnd"/>
      <w:r>
        <w:rPr>
          <w:sz w:val="28"/>
          <w:szCs w:val="28"/>
        </w:rPr>
        <w:t xml:space="preserve"> to different blocks</w:t>
      </w:r>
    </w:p>
    <w:p w14:paraId="6199E6F6" w14:textId="400E7F36" w:rsidR="004E4BC0" w:rsidRDefault="004E4BC0" w:rsidP="00032D46">
      <w:pPr>
        <w:spacing w:after="0"/>
        <w:rPr>
          <w:sz w:val="28"/>
          <w:szCs w:val="28"/>
        </w:rPr>
      </w:pPr>
      <w:r>
        <w:rPr>
          <w:noProof/>
          <w:sz w:val="28"/>
          <w:szCs w:val="28"/>
        </w:rPr>
        <mc:AlternateContent>
          <mc:Choice Requires="wps">
            <w:drawing>
              <wp:anchor distT="0" distB="0" distL="114300" distR="114300" simplePos="0" relativeHeight="251686912" behindDoc="0" locked="0" layoutInCell="1" allowOverlap="1" wp14:anchorId="27737C44" wp14:editId="1C5FD601">
                <wp:simplePos x="0" y="0"/>
                <wp:positionH relativeFrom="column">
                  <wp:posOffset>-617220</wp:posOffset>
                </wp:positionH>
                <wp:positionV relativeFrom="paragraph">
                  <wp:posOffset>173990</wp:posOffset>
                </wp:positionV>
                <wp:extent cx="6926580" cy="2743200"/>
                <wp:effectExtent l="0" t="0" r="7620" b="0"/>
                <wp:wrapNone/>
                <wp:docPr id="1392551835" name="Rectangle 31"/>
                <wp:cNvGraphicFramePr/>
                <a:graphic xmlns:a="http://schemas.openxmlformats.org/drawingml/2006/main">
                  <a:graphicData uri="http://schemas.microsoft.com/office/word/2010/wordprocessingShape">
                    <wps:wsp>
                      <wps:cNvSpPr/>
                      <wps:spPr>
                        <a:xfrm>
                          <a:off x="0" y="0"/>
                          <a:ext cx="6926580" cy="2743200"/>
                        </a:xfrm>
                        <a:prstGeom prst="rect">
                          <a:avLst/>
                        </a:prstGeom>
                        <a:blipFill dpi="0" rotWithShape="1">
                          <a:blip r:embed="rId7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B89D2" id="Rectangle 31" o:spid="_x0000_s1026" style="position:absolute;margin-left:-48.6pt;margin-top:13.7pt;width:545.4pt;height:3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" stroked="f" strokeweight="1.5pt">
                <v:fill r:id="rId75" o:title="" recolor="t" rotate="t" type="frame"/>
              </v:rect>
            </w:pict>
          </mc:Fallback>
        </mc:AlternateContent>
      </w:r>
    </w:p>
    <w:p w14:paraId="43AFD1D4" w14:textId="6C70623B" w:rsidR="00032D46" w:rsidRDefault="00032D46" w:rsidP="00032D46">
      <w:pPr>
        <w:spacing w:after="0"/>
        <w:rPr>
          <w:sz w:val="28"/>
          <w:szCs w:val="28"/>
        </w:rPr>
      </w:pPr>
    </w:p>
    <w:p w14:paraId="349E4765" w14:textId="77777777" w:rsidR="00032D46" w:rsidRDefault="00032D46" w:rsidP="008A4BF7">
      <w:pPr>
        <w:spacing w:after="0"/>
        <w:rPr>
          <w:sz w:val="28"/>
          <w:szCs w:val="28"/>
        </w:rPr>
      </w:pPr>
    </w:p>
    <w:p w14:paraId="7E3A5299" w14:textId="77777777" w:rsidR="00BA3028" w:rsidRDefault="00BA3028" w:rsidP="008A4BF7">
      <w:pPr>
        <w:spacing w:after="0"/>
        <w:rPr>
          <w:sz w:val="28"/>
          <w:szCs w:val="28"/>
        </w:rPr>
      </w:pPr>
    </w:p>
    <w:p w14:paraId="268936DF" w14:textId="77777777" w:rsidR="00BA3028" w:rsidRDefault="00BA3028" w:rsidP="008A4BF7">
      <w:pPr>
        <w:spacing w:after="0"/>
        <w:rPr>
          <w:sz w:val="28"/>
          <w:szCs w:val="28"/>
        </w:rPr>
      </w:pPr>
    </w:p>
    <w:p w14:paraId="2FEA4B2C" w14:textId="77777777" w:rsidR="00BA3028" w:rsidRDefault="00BA3028" w:rsidP="008A4BF7">
      <w:pPr>
        <w:spacing w:after="0"/>
        <w:rPr>
          <w:sz w:val="28"/>
          <w:szCs w:val="28"/>
        </w:rPr>
      </w:pPr>
    </w:p>
    <w:p w14:paraId="6081A9E5" w14:textId="77777777" w:rsidR="00BA3028" w:rsidRDefault="00BA3028" w:rsidP="008A4BF7">
      <w:pPr>
        <w:spacing w:after="0"/>
        <w:rPr>
          <w:sz w:val="28"/>
          <w:szCs w:val="28"/>
        </w:rPr>
      </w:pPr>
    </w:p>
    <w:p w14:paraId="11C958B8" w14:textId="77777777" w:rsidR="00BA3028" w:rsidRDefault="00BA3028" w:rsidP="008A4BF7">
      <w:pPr>
        <w:spacing w:after="0"/>
        <w:rPr>
          <w:sz w:val="28"/>
          <w:szCs w:val="28"/>
        </w:rPr>
      </w:pPr>
    </w:p>
    <w:p w14:paraId="3A9F4545" w14:textId="77777777" w:rsidR="00BA3028" w:rsidRDefault="00BA3028" w:rsidP="008A4BF7">
      <w:pPr>
        <w:spacing w:after="0"/>
        <w:rPr>
          <w:sz w:val="28"/>
          <w:szCs w:val="28"/>
        </w:rPr>
      </w:pPr>
    </w:p>
    <w:p w14:paraId="7941CF67" w14:textId="77777777" w:rsidR="00BA3028" w:rsidRDefault="00BA3028" w:rsidP="008A4BF7">
      <w:pPr>
        <w:spacing w:after="0"/>
        <w:rPr>
          <w:sz w:val="28"/>
          <w:szCs w:val="28"/>
        </w:rPr>
      </w:pPr>
    </w:p>
    <w:p w14:paraId="6643D898" w14:textId="77777777" w:rsidR="00BA3028" w:rsidRDefault="00BA3028" w:rsidP="008A4BF7">
      <w:pPr>
        <w:spacing w:after="0"/>
        <w:rPr>
          <w:sz w:val="28"/>
          <w:szCs w:val="28"/>
        </w:rPr>
      </w:pPr>
    </w:p>
    <w:p w14:paraId="50742321" w14:textId="77777777" w:rsidR="00BA3028" w:rsidRDefault="00BA3028" w:rsidP="008A4BF7">
      <w:pPr>
        <w:spacing w:after="0"/>
        <w:rPr>
          <w:sz w:val="28"/>
          <w:szCs w:val="28"/>
        </w:rPr>
      </w:pPr>
    </w:p>
    <w:p w14:paraId="1CC5B9EE" w14:textId="77777777" w:rsidR="00BA3028" w:rsidRDefault="00BA3028" w:rsidP="008A4BF7">
      <w:pPr>
        <w:spacing w:after="0"/>
        <w:rPr>
          <w:sz w:val="28"/>
          <w:szCs w:val="28"/>
        </w:rPr>
      </w:pPr>
    </w:p>
    <w:p w14:paraId="623B0869" w14:textId="022691F7" w:rsidR="00BA3028" w:rsidRDefault="00BA3028" w:rsidP="00BA3028">
      <w:pPr>
        <w:spacing w:after="0"/>
        <w:rPr>
          <w:sz w:val="28"/>
          <w:szCs w:val="28"/>
        </w:rPr>
      </w:pPr>
      <w:r>
        <w:rPr>
          <w:noProof/>
          <w:sz w:val="28"/>
          <w:szCs w:val="28"/>
        </w:rPr>
        <w:lastRenderedPageBreak/>
        <mc:AlternateContent>
          <mc:Choice Requires="wps">
            <w:drawing>
              <wp:anchor distT="0" distB="0" distL="114300" distR="114300" simplePos="0" relativeHeight="251687936" behindDoc="0" locked="0" layoutInCell="1" allowOverlap="1" wp14:anchorId="26908653" wp14:editId="473F2182">
                <wp:simplePos x="0" y="0"/>
                <wp:positionH relativeFrom="margin">
                  <wp:posOffset>-571500</wp:posOffset>
                </wp:positionH>
                <wp:positionV relativeFrom="paragraph">
                  <wp:posOffset>310515</wp:posOffset>
                </wp:positionV>
                <wp:extent cx="6835140" cy="3429000"/>
                <wp:effectExtent l="0" t="0" r="3810" b="0"/>
                <wp:wrapNone/>
                <wp:docPr id="1613740369" name="Rectangle 32"/>
                <wp:cNvGraphicFramePr/>
                <a:graphic xmlns:a="http://schemas.openxmlformats.org/drawingml/2006/main">
                  <a:graphicData uri="http://schemas.microsoft.com/office/word/2010/wordprocessingShape">
                    <wps:wsp>
                      <wps:cNvSpPr/>
                      <wps:spPr>
                        <a:xfrm>
                          <a:off x="0" y="0"/>
                          <a:ext cx="6835140" cy="3429000"/>
                        </a:xfrm>
                        <a:prstGeom prst="rect">
                          <a:avLst/>
                        </a:prstGeom>
                        <a:blipFill dpi="0" rotWithShape="1">
                          <a:blip r:embed="rId7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9E62C" id="Rectangle 32" o:spid="_x0000_s1026" style="position:absolute;margin-left:-45pt;margin-top:24.45pt;width:538.2pt;height:270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" stroked="f" strokeweight="1.5pt">
                <v:fill r:id="rId77" o:title="" recolor="t" rotate="t" type="frame"/>
                <w10:wrap anchorx="margin"/>
              </v:rect>
            </w:pict>
          </mc:Fallback>
        </mc:AlternateContent>
      </w:r>
      <w:r w:rsidRPr="00BA3028">
        <w:rPr>
          <w:sz w:val="28"/>
          <w:szCs w:val="28"/>
        </w:rPr>
        <w:t>Transparent Boxes</w:t>
      </w:r>
      <w:r>
        <w:rPr>
          <w:sz w:val="28"/>
          <w:szCs w:val="28"/>
        </w:rPr>
        <w:t>:</w:t>
      </w:r>
    </w:p>
    <w:p w14:paraId="0643C1D7" w14:textId="793505A5" w:rsidR="00BA3028" w:rsidRPr="00BA3028" w:rsidRDefault="00BA3028" w:rsidP="00BA3028">
      <w:pPr>
        <w:spacing w:after="0"/>
        <w:rPr>
          <w:sz w:val="28"/>
          <w:szCs w:val="28"/>
        </w:rPr>
      </w:pPr>
    </w:p>
    <w:p w14:paraId="41DC8D6E" w14:textId="77777777" w:rsidR="00BA3028" w:rsidRDefault="00BA3028" w:rsidP="008A4BF7">
      <w:pPr>
        <w:spacing w:after="0"/>
        <w:rPr>
          <w:sz w:val="28"/>
          <w:szCs w:val="28"/>
        </w:rPr>
      </w:pPr>
    </w:p>
    <w:p w14:paraId="6C9540BE" w14:textId="77777777" w:rsidR="001576BC" w:rsidRDefault="001576BC" w:rsidP="008A4BF7">
      <w:pPr>
        <w:spacing w:after="0"/>
        <w:rPr>
          <w:sz w:val="28"/>
          <w:szCs w:val="28"/>
        </w:rPr>
      </w:pPr>
    </w:p>
    <w:p w14:paraId="490F7B77" w14:textId="77777777" w:rsidR="001576BC" w:rsidRDefault="001576BC" w:rsidP="008A4BF7">
      <w:pPr>
        <w:spacing w:after="0"/>
        <w:rPr>
          <w:sz w:val="28"/>
          <w:szCs w:val="28"/>
        </w:rPr>
      </w:pPr>
    </w:p>
    <w:p w14:paraId="12651E58" w14:textId="77777777" w:rsidR="001576BC" w:rsidRDefault="001576BC" w:rsidP="008A4BF7">
      <w:pPr>
        <w:spacing w:after="0"/>
        <w:rPr>
          <w:sz w:val="28"/>
          <w:szCs w:val="28"/>
        </w:rPr>
      </w:pPr>
    </w:p>
    <w:p w14:paraId="459F6DA3" w14:textId="77777777" w:rsidR="001576BC" w:rsidRDefault="001576BC" w:rsidP="008A4BF7">
      <w:pPr>
        <w:spacing w:after="0"/>
        <w:rPr>
          <w:sz w:val="28"/>
          <w:szCs w:val="28"/>
        </w:rPr>
      </w:pPr>
    </w:p>
    <w:p w14:paraId="32617865" w14:textId="77777777" w:rsidR="001576BC" w:rsidRDefault="001576BC" w:rsidP="008A4BF7">
      <w:pPr>
        <w:spacing w:after="0"/>
        <w:rPr>
          <w:sz w:val="28"/>
          <w:szCs w:val="28"/>
        </w:rPr>
      </w:pPr>
    </w:p>
    <w:p w14:paraId="264C08AB" w14:textId="77777777" w:rsidR="001576BC" w:rsidRDefault="001576BC" w:rsidP="008A4BF7">
      <w:pPr>
        <w:spacing w:after="0"/>
        <w:rPr>
          <w:sz w:val="28"/>
          <w:szCs w:val="28"/>
        </w:rPr>
      </w:pPr>
    </w:p>
    <w:p w14:paraId="576BC6AE" w14:textId="77777777" w:rsidR="001576BC" w:rsidRDefault="001576BC" w:rsidP="008A4BF7">
      <w:pPr>
        <w:spacing w:after="0"/>
        <w:rPr>
          <w:sz w:val="28"/>
          <w:szCs w:val="28"/>
        </w:rPr>
      </w:pPr>
    </w:p>
    <w:p w14:paraId="2ED9CBA3" w14:textId="77777777" w:rsidR="001576BC" w:rsidRDefault="001576BC" w:rsidP="008A4BF7">
      <w:pPr>
        <w:spacing w:after="0"/>
        <w:rPr>
          <w:sz w:val="28"/>
          <w:szCs w:val="28"/>
        </w:rPr>
      </w:pPr>
    </w:p>
    <w:p w14:paraId="06627706" w14:textId="77777777" w:rsidR="001576BC" w:rsidRDefault="001576BC" w:rsidP="008A4BF7">
      <w:pPr>
        <w:spacing w:after="0"/>
        <w:rPr>
          <w:sz w:val="28"/>
          <w:szCs w:val="28"/>
        </w:rPr>
      </w:pPr>
    </w:p>
    <w:p w14:paraId="72AEFA6C" w14:textId="77777777" w:rsidR="001576BC" w:rsidRDefault="001576BC" w:rsidP="008A4BF7">
      <w:pPr>
        <w:spacing w:after="0"/>
        <w:rPr>
          <w:sz w:val="28"/>
          <w:szCs w:val="28"/>
        </w:rPr>
      </w:pPr>
    </w:p>
    <w:p w14:paraId="0A4CAFF0" w14:textId="77777777" w:rsidR="001576BC" w:rsidRDefault="001576BC" w:rsidP="008A4BF7">
      <w:pPr>
        <w:spacing w:after="0"/>
        <w:rPr>
          <w:sz w:val="28"/>
          <w:szCs w:val="28"/>
        </w:rPr>
      </w:pPr>
    </w:p>
    <w:p w14:paraId="791F5870" w14:textId="77777777" w:rsidR="001576BC" w:rsidRDefault="001576BC" w:rsidP="008A4BF7">
      <w:pPr>
        <w:spacing w:after="0"/>
        <w:rPr>
          <w:sz w:val="28"/>
          <w:szCs w:val="28"/>
        </w:rPr>
      </w:pPr>
    </w:p>
    <w:p w14:paraId="425989C9" w14:textId="77777777" w:rsidR="001576BC" w:rsidRDefault="001576BC" w:rsidP="008A4BF7">
      <w:pPr>
        <w:spacing w:after="0"/>
        <w:rPr>
          <w:sz w:val="28"/>
          <w:szCs w:val="28"/>
        </w:rPr>
      </w:pPr>
    </w:p>
    <w:p w14:paraId="3E281D4D" w14:textId="73E375A1" w:rsidR="00480334" w:rsidRDefault="00480334" w:rsidP="00480334">
      <w:pPr>
        <w:spacing w:after="0"/>
        <w:rPr>
          <w:sz w:val="28"/>
          <w:szCs w:val="28"/>
        </w:rPr>
      </w:pPr>
      <w:r>
        <w:rPr>
          <w:sz w:val="28"/>
          <w:szCs w:val="28"/>
        </w:rPr>
        <w:t>DATE-16/07/25                                   DAY -10</w:t>
      </w:r>
    </w:p>
    <w:p w14:paraId="23F8DB6E" w14:textId="77777777" w:rsidR="00480334" w:rsidRDefault="00480334" w:rsidP="00480334">
      <w:pPr>
        <w:spacing w:after="0"/>
        <w:rPr>
          <w:sz w:val="28"/>
          <w:szCs w:val="28"/>
        </w:rPr>
      </w:pPr>
    </w:p>
    <w:p w14:paraId="1D06D73E" w14:textId="63F940B6" w:rsidR="00480334" w:rsidRDefault="00480334" w:rsidP="00480334">
      <w:pPr>
        <w:spacing w:after="0"/>
        <w:rPr>
          <w:sz w:val="28"/>
          <w:szCs w:val="28"/>
        </w:rPr>
      </w:pPr>
      <w:r>
        <w:rPr>
          <w:sz w:val="28"/>
          <w:szCs w:val="28"/>
        </w:rPr>
        <w:t xml:space="preserve">AIM: </w:t>
      </w:r>
      <w:r w:rsidR="00AE25FD">
        <w:rPr>
          <w:sz w:val="28"/>
          <w:szCs w:val="28"/>
        </w:rPr>
        <w:t xml:space="preserve">BORDER </w:t>
      </w:r>
      <w:proofErr w:type="gramStart"/>
      <w:r w:rsidR="00AE25FD">
        <w:rPr>
          <w:sz w:val="28"/>
          <w:szCs w:val="28"/>
        </w:rPr>
        <w:t>STYLE,</w:t>
      </w:r>
      <w:r w:rsidR="00442C38">
        <w:rPr>
          <w:sz w:val="28"/>
          <w:szCs w:val="28"/>
        </w:rPr>
        <w:t>BOX</w:t>
      </w:r>
      <w:proofErr w:type="gramEnd"/>
      <w:r w:rsidR="00442C38">
        <w:rPr>
          <w:sz w:val="28"/>
          <w:szCs w:val="28"/>
        </w:rPr>
        <w:t xml:space="preserve"> MODEL </w:t>
      </w:r>
      <w:proofErr w:type="gramStart"/>
      <w:r w:rsidR="00442C38">
        <w:rPr>
          <w:sz w:val="28"/>
          <w:szCs w:val="28"/>
        </w:rPr>
        <w:t xml:space="preserve">PROPERTY </w:t>
      </w:r>
      <w:r>
        <w:rPr>
          <w:sz w:val="28"/>
          <w:szCs w:val="28"/>
        </w:rPr>
        <w:t>.</w:t>
      </w:r>
      <w:proofErr w:type="gramEnd"/>
    </w:p>
    <w:p w14:paraId="6E254565" w14:textId="77777777" w:rsidR="00C76E1B" w:rsidRDefault="00AE25FD" w:rsidP="00480334">
      <w:pPr>
        <w:spacing w:after="0"/>
        <w:rPr>
          <w:sz w:val="28"/>
          <w:szCs w:val="28"/>
        </w:rPr>
      </w:pPr>
      <w:r>
        <w:rPr>
          <w:sz w:val="28"/>
          <w:szCs w:val="28"/>
        </w:rPr>
        <w:t>Border Style:</w:t>
      </w:r>
    </w:p>
    <w:p w14:paraId="447193E8" w14:textId="26E4352B" w:rsidR="00AE25FD" w:rsidRDefault="00AE25FD" w:rsidP="00480334">
      <w:pPr>
        <w:spacing w:after="0"/>
        <w:rPr>
          <w:sz w:val="28"/>
          <w:szCs w:val="28"/>
        </w:rPr>
      </w:pPr>
      <w:r>
        <w:rPr>
          <w:noProof/>
          <w:sz w:val="28"/>
          <w:szCs w:val="28"/>
        </w:rPr>
        <mc:AlternateContent>
          <mc:Choice Requires="wps">
            <w:drawing>
              <wp:anchor distT="0" distB="0" distL="114300" distR="114300" simplePos="0" relativeHeight="251688960" behindDoc="0" locked="0" layoutInCell="1" allowOverlap="1" wp14:anchorId="25CE1F11" wp14:editId="50DB69CB">
                <wp:simplePos x="0" y="0"/>
                <wp:positionH relativeFrom="column">
                  <wp:posOffset>-396240</wp:posOffset>
                </wp:positionH>
                <wp:positionV relativeFrom="paragraph">
                  <wp:posOffset>106045</wp:posOffset>
                </wp:positionV>
                <wp:extent cx="6682740" cy="3055620"/>
                <wp:effectExtent l="0" t="0" r="22860" b="11430"/>
                <wp:wrapNone/>
                <wp:docPr id="338222110" name="Rectangle 33"/>
                <wp:cNvGraphicFramePr/>
                <a:graphic xmlns:a="http://schemas.openxmlformats.org/drawingml/2006/main">
                  <a:graphicData uri="http://schemas.microsoft.com/office/word/2010/wordprocessingShape">
                    <wps:wsp>
                      <wps:cNvSpPr/>
                      <wps:spPr>
                        <a:xfrm>
                          <a:off x="0" y="0"/>
                          <a:ext cx="6682740" cy="3055620"/>
                        </a:xfrm>
                        <a:prstGeom prst="rect">
                          <a:avLst/>
                        </a:prstGeom>
                        <a:blipFill dpi="0" rotWithShape="1">
                          <a:blip r:embed="rId78"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53B0C" id="Rectangle 33" o:spid="_x0000_s1026" style="position:absolute;margin-left:-31.2pt;margin-top:8.35pt;width:526.2pt;height:240.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" strokecolor="#030e13 [484]" strokeweight="1.5pt">
                <v:fill r:id="rId79" o:title="" recolor="t" rotate="t" type="frame"/>
              </v:rect>
            </w:pict>
          </mc:Fallback>
        </mc:AlternateContent>
      </w:r>
      <w:r w:rsidR="00C76E1B">
        <w:rPr>
          <w:sz w:val="28"/>
          <w:szCs w:val="28"/>
        </w:rPr>
        <w:t xml:space="preserve"> </w:t>
      </w:r>
    </w:p>
    <w:p w14:paraId="5CD964D0" w14:textId="77777777" w:rsidR="00C76E1B" w:rsidRDefault="00C76E1B" w:rsidP="00480334">
      <w:pPr>
        <w:spacing w:after="0"/>
        <w:rPr>
          <w:sz w:val="28"/>
          <w:szCs w:val="28"/>
        </w:rPr>
      </w:pPr>
    </w:p>
    <w:p w14:paraId="09521CEE" w14:textId="77777777" w:rsidR="00C76E1B" w:rsidRDefault="00C76E1B" w:rsidP="00480334">
      <w:pPr>
        <w:spacing w:after="0"/>
        <w:rPr>
          <w:sz w:val="28"/>
          <w:szCs w:val="28"/>
        </w:rPr>
      </w:pPr>
    </w:p>
    <w:p w14:paraId="009FEC3D" w14:textId="77777777" w:rsidR="00C76E1B" w:rsidRDefault="00C76E1B" w:rsidP="00480334">
      <w:pPr>
        <w:spacing w:after="0"/>
        <w:rPr>
          <w:sz w:val="28"/>
          <w:szCs w:val="28"/>
        </w:rPr>
      </w:pPr>
    </w:p>
    <w:p w14:paraId="5320E202" w14:textId="77777777" w:rsidR="00C76E1B" w:rsidRDefault="00C76E1B" w:rsidP="00480334">
      <w:pPr>
        <w:spacing w:after="0"/>
        <w:rPr>
          <w:sz w:val="28"/>
          <w:szCs w:val="28"/>
        </w:rPr>
      </w:pPr>
    </w:p>
    <w:p w14:paraId="0C99180E" w14:textId="77777777" w:rsidR="00C76E1B" w:rsidRDefault="00C76E1B" w:rsidP="00480334">
      <w:pPr>
        <w:spacing w:after="0"/>
        <w:rPr>
          <w:sz w:val="28"/>
          <w:szCs w:val="28"/>
        </w:rPr>
      </w:pPr>
    </w:p>
    <w:p w14:paraId="77797A2B" w14:textId="77777777" w:rsidR="00C76E1B" w:rsidRDefault="00C76E1B" w:rsidP="00480334">
      <w:pPr>
        <w:spacing w:after="0"/>
        <w:rPr>
          <w:sz w:val="28"/>
          <w:szCs w:val="28"/>
        </w:rPr>
      </w:pPr>
    </w:p>
    <w:p w14:paraId="54F1645E" w14:textId="77777777" w:rsidR="00C76E1B" w:rsidRDefault="00C76E1B" w:rsidP="00480334">
      <w:pPr>
        <w:spacing w:after="0"/>
        <w:rPr>
          <w:sz w:val="28"/>
          <w:szCs w:val="28"/>
        </w:rPr>
      </w:pPr>
    </w:p>
    <w:p w14:paraId="79272330" w14:textId="77777777" w:rsidR="00C76E1B" w:rsidRDefault="00C76E1B" w:rsidP="00480334">
      <w:pPr>
        <w:spacing w:after="0"/>
        <w:rPr>
          <w:sz w:val="28"/>
          <w:szCs w:val="28"/>
        </w:rPr>
      </w:pPr>
    </w:p>
    <w:p w14:paraId="13807FAC" w14:textId="77777777" w:rsidR="00C76E1B" w:rsidRDefault="00C76E1B" w:rsidP="00480334">
      <w:pPr>
        <w:spacing w:after="0"/>
        <w:rPr>
          <w:sz w:val="28"/>
          <w:szCs w:val="28"/>
        </w:rPr>
      </w:pPr>
    </w:p>
    <w:p w14:paraId="20DEABF7" w14:textId="77777777" w:rsidR="00C76E1B" w:rsidRDefault="00C76E1B" w:rsidP="00480334">
      <w:pPr>
        <w:spacing w:after="0"/>
        <w:rPr>
          <w:sz w:val="28"/>
          <w:szCs w:val="28"/>
        </w:rPr>
      </w:pPr>
    </w:p>
    <w:p w14:paraId="05A50465" w14:textId="77777777" w:rsidR="00C76E1B" w:rsidRDefault="00C76E1B" w:rsidP="00480334">
      <w:pPr>
        <w:spacing w:after="0"/>
        <w:rPr>
          <w:sz w:val="28"/>
          <w:szCs w:val="28"/>
        </w:rPr>
      </w:pPr>
    </w:p>
    <w:p w14:paraId="7966D897" w14:textId="7FA83E94" w:rsidR="00C76E1B" w:rsidRDefault="00C76E1B" w:rsidP="00480334">
      <w:pPr>
        <w:spacing w:after="0"/>
        <w:rPr>
          <w:sz w:val="28"/>
          <w:szCs w:val="28"/>
        </w:rPr>
      </w:pPr>
      <w:r>
        <w:rPr>
          <w:sz w:val="28"/>
          <w:szCs w:val="28"/>
        </w:rPr>
        <w:lastRenderedPageBreak/>
        <w:t xml:space="preserve">Border Radius: </w:t>
      </w:r>
    </w:p>
    <w:p w14:paraId="622A06FA" w14:textId="0B3AC2B8" w:rsidR="00C76E1B" w:rsidRDefault="00C76E1B" w:rsidP="00480334">
      <w:pPr>
        <w:spacing w:after="0"/>
        <w:rPr>
          <w:sz w:val="28"/>
          <w:szCs w:val="28"/>
        </w:rPr>
      </w:pPr>
      <w:r>
        <w:rPr>
          <w:noProof/>
          <w:sz w:val="28"/>
          <w:szCs w:val="28"/>
        </w:rPr>
        <mc:AlternateContent>
          <mc:Choice Requires="wps">
            <w:drawing>
              <wp:anchor distT="0" distB="0" distL="114300" distR="114300" simplePos="0" relativeHeight="251689984" behindDoc="0" locked="0" layoutInCell="1" allowOverlap="1" wp14:anchorId="684CD274" wp14:editId="3198E023">
                <wp:simplePos x="0" y="0"/>
                <wp:positionH relativeFrom="column">
                  <wp:posOffset>-495300</wp:posOffset>
                </wp:positionH>
                <wp:positionV relativeFrom="paragraph">
                  <wp:posOffset>127635</wp:posOffset>
                </wp:positionV>
                <wp:extent cx="6690360" cy="3124200"/>
                <wp:effectExtent l="0" t="0" r="15240" b="19050"/>
                <wp:wrapNone/>
                <wp:docPr id="1083869379" name="Rectangle 34"/>
                <wp:cNvGraphicFramePr/>
                <a:graphic xmlns:a="http://schemas.openxmlformats.org/drawingml/2006/main">
                  <a:graphicData uri="http://schemas.microsoft.com/office/word/2010/wordprocessingShape">
                    <wps:wsp>
                      <wps:cNvSpPr/>
                      <wps:spPr>
                        <a:xfrm>
                          <a:off x="0" y="0"/>
                          <a:ext cx="6690360" cy="3124200"/>
                        </a:xfrm>
                        <a:prstGeom prst="rect">
                          <a:avLst/>
                        </a:prstGeom>
                        <a:blipFill dpi="0" rotWithShape="1">
                          <a:blip r:embed="rId80"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C5E9CF" id="Rectangle 34" o:spid="_x0000_s1026" style="position:absolute;margin-left:-39pt;margin-top:10.05pt;width:526.8pt;height:246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" strokecolor="#030e13 [484]" strokeweight="1.5pt">
                <v:fill r:id="rId81" o:title="" recolor="t" rotate="t" type="frame"/>
              </v:rect>
            </w:pict>
          </mc:Fallback>
        </mc:AlternateContent>
      </w:r>
    </w:p>
    <w:p w14:paraId="43229D12" w14:textId="3CAB3304" w:rsidR="001576BC" w:rsidRDefault="00FE10D7" w:rsidP="008A4BF7">
      <w:pPr>
        <w:spacing w:after="0"/>
        <w:rPr>
          <w:sz w:val="28"/>
          <w:szCs w:val="28"/>
        </w:rPr>
      </w:pPr>
      <w:r>
        <w:rPr>
          <w:sz w:val="28"/>
          <w:szCs w:val="28"/>
        </w:rPr>
        <w:t xml:space="preserve"> </w:t>
      </w:r>
    </w:p>
    <w:p w14:paraId="7FDA3B0A" w14:textId="77777777" w:rsidR="00FE10D7" w:rsidRDefault="00FE10D7" w:rsidP="008A4BF7">
      <w:pPr>
        <w:spacing w:after="0"/>
        <w:rPr>
          <w:sz w:val="28"/>
          <w:szCs w:val="28"/>
        </w:rPr>
      </w:pPr>
    </w:p>
    <w:p w14:paraId="19666E2F" w14:textId="77777777" w:rsidR="00FE10D7" w:rsidRDefault="00FE10D7" w:rsidP="008A4BF7">
      <w:pPr>
        <w:spacing w:after="0"/>
        <w:rPr>
          <w:sz w:val="28"/>
          <w:szCs w:val="28"/>
        </w:rPr>
      </w:pPr>
    </w:p>
    <w:p w14:paraId="04353F1A" w14:textId="77777777" w:rsidR="00FE10D7" w:rsidRDefault="00FE10D7" w:rsidP="008A4BF7">
      <w:pPr>
        <w:spacing w:after="0"/>
        <w:rPr>
          <w:sz w:val="28"/>
          <w:szCs w:val="28"/>
        </w:rPr>
      </w:pPr>
    </w:p>
    <w:p w14:paraId="06608FAB" w14:textId="77777777" w:rsidR="00FE10D7" w:rsidRDefault="00FE10D7" w:rsidP="008A4BF7">
      <w:pPr>
        <w:spacing w:after="0"/>
        <w:rPr>
          <w:sz w:val="28"/>
          <w:szCs w:val="28"/>
        </w:rPr>
      </w:pPr>
    </w:p>
    <w:p w14:paraId="2349BE54" w14:textId="77777777" w:rsidR="00FE10D7" w:rsidRDefault="00FE10D7" w:rsidP="008A4BF7">
      <w:pPr>
        <w:spacing w:after="0"/>
        <w:rPr>
          <w:sz w:val="28"/>
          <w:szCs w:val="28"/>
        </w:rPr>
      </w:pPr>
    </w:p>
    <w:p w14:paraId="1D5BC9D3" w14:textId="77777777" w:rsidR="00FE10D7" w:rsidRDefault="00FE10D7" w:rsidP="008A4BF7">
      <w:pPr>
        <w:spacing w:after="0"/>
        <w:rPr>
          <w:sz w:val="28"/>
          <w:szCs w:val="28"/>
        </w:rPr>
      </w:pPr>
    </w:p>
    <w:p w14:paraId="5A1D2CFF" w14:textId="77777777" w:rsidR="00FE10D7" w:rsidRDefault="00FE10D7" w:rsidP="008A4BF7">
      <w:pPr>
        <w:spacing w:after="0"/>
        <w:rPr>
          <w:sz w:val="28"/>
          <w:szCs w:val="28"/>
        </w:rPr>
      </w:pPr>
    </w:p>
    <w:p w14:paraId="33AE051C" w14:textId="77777777" w:rsidR="00FE10D7" w:rsidRDefault="00FE10D7" w:rsidP="008A4BF7">
      <w:pPr>
        <w:spacing w:after="0"/>
        <w:rPr>
          <w:sz w:val="28"/>
          <w:szCs w:val="28"/>
        </w:rPr>
      </w:pPr>
    </w:p>
    <w:p w14:paraId="3CCD36A1" w14:textId="77777777" w:rsidR="00FE10D7" w:rsidRDefault="00FE10D7" w:rsidP="008A4BF7">
      <w:pPr>
        <w:spacing w:after="0"/>
        <w:rPr>
          <w:sz w:val="28"/>
          <w:szCs w:val="28"/>
        </w:rPr>
      </w:pPr>
    </w:p>
    <w:p w14:paraId="7C3FE495" w14:textId="77777777" w:rsidR="00FE10D7" w:rsidRDefault="00FE10D7" w:rsidP="008A4BF7">
      <w:pPr>
        <w:spacing w:after="0"/>
        <w:rPr>
          <w:sz w:val="28"/>
          <w:szCs w:val="28"/>
        </w:rPr>
      </w:pPr>
    </w:p>
    <w:p w14:paraId="08D42E6D" w14:textId="77777777" w:rsidR="00FE10D7" w:rsidRDefault="00FE10D7" w:rsidP="008A4BF7">
      <w:pPr>
        <w:spacing w:after="0"/>
        <w:rPr>
          <w:sz w:val="28"/>
          <w:szCs w:val="28"/>
        </w:rPr>
      </w:pPr>
    </w:p>
    <w:p w14:paraId="2A2131D8" w14:textId="77777777" w:rsidR="00FE10D7" w:rsidRDefault="00FE10D7" w:rsidP="008A4BF7">
      <w:pPr>
        <w:spacing w:after="0"/>
        <w:rPr>
          <w:sz w:val="28"/>
          <w:szCs w:val="28"/>
        </w:rPr>
      </w:pPr>
    </w:p>
    <w:p w14:paraId="52637847" w14:textId="7DF0BEB5" w:rsidR="00FE10D7" w:rsidRDefault="00CE7949" w:rsidP="008A4BF7">
      <w:pPr>
        <w:spacing w:after="0"/>
        <w:rPr>
          <w:sz w:val="28"/>
          <w:szCs w:val="28"/>
        </w:rPr>
      </w:pPr>
      <w:r>
        <w:rPr>
          <w:sz w:val="28"/>
          <w:szCs w:val="28"/>
        </w:rPr>
        <w:t>BOX MODEL PROPERTY:</w:t>
      </w:r>
    </w:p>
    <w:p w14:paraId="4F564668" w14:textId="04BC78B9" w:rsidR="00CE7949" w:rsidRDefault="00CE7949" w:rsidP="008A4BF7">
      <w:pPr>
        <w:spacing w:after="0"/>
        <w:rPr>
          <w:sz w:val="28"/>
          <w:szCs w:val="28"/>
        </w:rPr>
      </w:pPr>
      <w:r>
        <w:rPr>
          <w:noProof/>
          <w:sz w:val="28"/>
          <w:szCs w:val="28"/>
        </w:rPr>
        <mc:AlternateContent>
          <mc:Choice Requires="wps">
            <w:drawing>
              <wp:anchor distT="0" distB="0" distL="114300" distR="114300" simplePos="0" relativeHeight="251691008" behindDoc="0" locked="0" layoutInCell="1" allowOverlap="1" wp14:anchorId="451738B3" wp14:editId="173C83A9">
                <wp:simplePos x="0" y="0"/>
                <wp:positionH relativeFrom="column">
                  <wp:posOffset>-533400</wp:posOffset>
                </wp:positionH>
                <wp:positionV relativeFrom="paragraph">
                  <wp:posOffset>212090</wp:posOffset>
                </wp:positionV>
                <wp:extent cx="6873240" cy="2430780"/>
                <wp:effectExtent l="0" t="0" r="3810" b="7620"/>
                <wp:wrapNone/>
                <wp:docPr id="853832383" name="Rectangle 35"/>
                <wp:cNvGraphicFramePr/>
                <a:graphic xmlns:a="http://schemas.openxmlformats.org/drawingml/2006/main">
                  <a:graphicData uri="http://schemas.microsoft.com/office/word/2010/wordprocessingShape">
                    <wps:wsp>
                      <wps:cNvSpPr/>
                      <wps:spPr>
                        <a:xfrm>
                          <a:off x="0" y="0"/>
                          <a:ext cx="6873240" cy="2430780"/>
                        </a:xfrm>
                        <a:prstGeom prst="rect">
                          <a:avLst/>
                        </a:prstGeom>
                        <a:blipFill dpi="0" rotWithShape="1">
                          <a:blip r:embed="rId8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E9B7D7" id="Rectangle 35" o:spid="_x0000_s1026" style="position:absolute;margin-left:-42pt;margin-top:16.7pt;width:541.2pt;height:191.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" stroked="f" strokeweight="1.5pt">
                <v:fill r:id="rId83" o:title="" recolor="t" rotate="t" type="frame"/>
              </v:rect>
            </w:pict>
          </mc:Fallback>
        </mc:AlternateContent>
      </w:r>
      <w:r w:rsidR="003F2689">
        <w:rPr>
          <w:sz w:val="28"/>
          <w:szCs w:val="28"/>
        </w:rPr>
        <w:t xml:space="preserve"> </w:t>
      </w:r>
    </w:p>
    <w:p w14:paraId="5EA6F147" w14:textId="77777777" w:rsidR="003F2689" w:rsidRDefault="003F2689" w:rsidP="008A4BF7">
      <w:pPr>
        <w:spacing w:after="0"/>
        <w:rPr>
          <w:sz w:val="28"/>
          <w:szCs w:val="28"/>
        </w:rPr>
      </w:pPr>
    </w:p>
    <w:p w14:paraId="5174E0EB" w14:textId="77777777" w:rsidR="003F2689" w:rsidRDefault="003F2689" w:rsidP="008A4BF7">
      <w:pPr>
        <w:spacing w:after="0"/>
        <w:rPr>
          <w:sz w:val="28"/>
          <w:szCs w:val="28"/>
        </w:rPr>
      </w:pPr>
    </w:p>
    <w:p w14:paraId="7A9708E9" w14:textId="77777777" w:rsidR="003F2689" w:rsidRDefault="003F2689" w:rsidP="008A4BF7">
      <w:pPr>
        <w:spacing w:after="0"/>
        <w:rPr>
          <w:sz w:val="28"/>
          <w:szCs w:val="28"/>
        </w:rPr>
      </w:pPr>
    </w:p>
    <w:p w14:paraId="4EAF8488" w14:textId="77777777" w:rsidR="003F2689" w:rsidRDefault="003F2689" w:rsidP="008A4BF7">
      <w:pPr>
        <w:spacing w:after="0"/>
        <w:rPr>
          <w:sz w:val="28"/>
          <w:szCs w:val="28"/>
        </w:rPr>
      </w:pPr>
    </w:p>
    <w:p w14:paraId="3D5E335C" w14:textId="77777777" w:rsidR="003F2689" w:rsidRDefault="003F2689" w:rsidP="008A4BF7">
      <w:pPr>
        <w:spacing w:after="0"/>
        <w:rPr>
          <w:sz w:val="28"/>
          <w:szCs w:val="28"/>
        </w:rPr>
      </w:pPr>
    </w:p>
    <w:p w14:paraId="3081B347" w14:textId="77777777" w:rsidR="003F2689" w:rsidRDefault="003F2689" w:rsidP="008A4BF7">
      <w:pPr>
        <w:spacing w:after="0"/>
        <w:rPr>
          <w:sz w:val="28"/>
          <w:szCs w:val="28"/>
        </w:rPr>
      </w:pPr>
    </w:p>
    <w:p w14:paraId="53A267BD" w14:textId="77777777" w:rsidR="003F2689" w:rsidRDefault="003F2689" w:rsidP="008A4BF7">
      <w:pPr>
        <w:spacing w:after="0"/>
        <w:rPr>
          <w:sz w:val="28"/>
          <w:szCs w:val="28"/>
        </w:rPr>
      </w:pPr>
    </w:p>
    <w:p w14:paraId="7F41DA22" w14:textId="77777777" w:rsidR="003F2689" w:rsidRDefault="003F2689" w:rsidP="008A4BF7">
      <w:pPr>
        <w:spacing w:after="0"/>
        <w:rPr>
          <w:sz w:val="28"/>
          <w:szCs w:val="28"/>
        </w:rPr>
      </w:pPr>
    </w:p>
    <w:p w14:paraId="4FA8B2CC" w14:textId="77777777" w:rsidR="003F2689" w:rsidRDefault="003F2689" w:rsidP="008A4BF7">
      <w:pPr>
        <w:spacing w:after="0"/>
        <w:rPr>
          <w:sz w:val="28"/>
          <w:szCs w:val="28"/>
        </w:rPr>
      </w:pPr>
    </w:p>
    <w:p w14:paraId="512CB7A5" w14:textId="77777777" w:rsidR="003F2689" w:rsidRDefault="003F2689" w:rsidP="008A4BF7">
      <w:pPr>
        <w:spacing w:after="0"/>
        <w:rPr>
          <w:sz w:val="28"/>
          <w:szCs w:val="28"/>
        </w:rPr>
      </w:pPr>
    </w:p>
    <w:p w14:paraId="573559A9" w14:textId="77777777" w:rsidR="003F2689" w:rsidRDefault="003F2689" w:rsidP="008A4BF7">
      <w:pPr>
        <w:spacing w:after="0"/>
        <w:rPr>
          <w:sz w:val="28"/>
          <w:szCs w:val="28"/>
        </w:rPr>
      </w:pPr>
    </w:p>
    <w:p w14:paraId="64797222" w14:textId="77777777" w:rsidR="003F2689" w:rsidRDefault="003F2689" w:rsidP="008A4BF7">
      <w:pPr>
        <w:spacing w:after="0"/>
        <w:rPr>
          <w:sz w:val="28"/>
          <w:szCs w:val="28"/>
        </w:rPr>
      </w:pPr>
    </w:p>
    <w:p w14:paraId="3D921E7B" w14:textId="45A16718" w:rsidR="003F2689" w:rsidRDefault="003F2689" w:rsidP="003F2689">
      <w:pPr>
        <w:spacing w:after="0"/>
        <w:rPr>
          <w:sz w:val="28"/>
          <w:szCs w:val="28"/>
        </w:rPr>
      </w:pPr>
      <w:r>
        <w:rPr>
          <w:sz w:val="28"/>
          <w:szCs w:val="28"/>
        </w:rPr>
        <w:t>DATE-17/07/25                                   DAY -11</w:t>
      </w:r>
    </w:p>
    <w:p w14:paraId="29A827B5" w14:textId="77777777" w:rsidR="003F2689" w:rsidRDefault="003F2689" w:rsidP="003F2689">
      <w:pPr>
        <w:spacing w:after="0"/>
        <w:rPr>
          <w:sz w:val="28"/>
          <w:szCs w:val="28"/>
        </w:rPr>
      </w:pPr>
    </w:p>
    <w:p w14:paraId="3308081F" w14:textId="0A264056" w:rsidR="003F2689" w:rsidRDefault="003F2689" w:rsidP="003F2689">
      <w:pPr>
        <w:spacing w:after="0"/>
        <w:rPr>
          <w:sz w:val="28"/>
          <w:szCs w:val="28"/>
        </w:rPr>
      </w:pPr>
      <w:r>
        <w:rPr>
          <w:sz w:val="28"/>
          <w:szCs w:val="28"/>
        </w:rPr>
        <w:t xml:space="preserve">AIM: TEXT FORMATTING </w:t>
      </w:r>
    </w:p>
    <w:p w14:paraId="646FD74C" w14:textId="4C625C27" w:rsidR="0095333F" w:rsidRDefault="0095333F" w:rsidP="003F2689">
      <w:pPr>
        <w:spacing w:after="0"/>
        <w:rPr>
          <w:sz w:val="28"/>
          <w:szCs w:val="28"/>
        </w:rPr>
      </w:pPr>
      <w:r>
        <w:rPr>
          <w:sz w:val="28"/>
          <w:szCs w:val="28"/>
        </w:rPr>
        <w:lastRenderedPageBreak/>
        <w:t>CODE:</w:t>
      </w:r>
    </w:p>
    <w:p w14:paraId="6EF21B96" w14:textId="77777777" w:rsidR="00EB64FA" w:rsidRPr="00EB64FA" w:rsidRDefault="00EB64FA" w:rsidP="00EB64FA">
      <w:pPr>
        <w:spacing w:after="0"/>
        <w:rPr>
          <w:sz w:val="28"/>
          <w:szCs w:val="28"/>
        </w:rPr>
      </w:pPr>
      <w:r w:rsidRPr="00EB64FA">
        <w:rPr>
          <w:sz w:val="28"/>
          <w:szCs w:val="28"/>
        </w:rPr>
        <w:t>&lt;!DOCTYPE html&gt;</w:t>
      </w:r>
    </w:p>
    <w:p w14:paraId="5919340A" w14:textId="77777777" w:rsidR="00EB64FA" w:rsidRPr="00EB64FA" w:rsidRDefault="00EB64FA" w:rsidP="00EB64FA">
      <w:pPr>
        <w:spacing w:after="0"/>
        <w:rPr>
          <w:sz w:val="28"/>
          <w:szCs w:val="28"/>
        </w:rPr>
      </w:pPr>
      <w:r w:rsidRPr="00EB64FA">
        <w:rPr>
          <w:sz w:val="28"/>
          <w:szCs w:val="28"/>
        </w:rPr>
        <w:t>&lt;html&gt;</w:t>
      </w:r>
    </w:p>
    <w:p w14:paraId="36EE48DD" w14:textId="77777777" w:rsidR="00EB64FA" w:rsidRPr="00EB64FA" w:rsidRDefault="00EB64FA" w:rsidP="00EB64FA">
      <w:pPr>
        <w:spacing w:after="0"/>
        <w:rPr>
          <w:sz w:val="28"/>
          <w:szCs w:val="28"/>
        </w:rPr>
      </w:pPr>
      <w:r w:rsidRPr="00EB64FA">
        <w:rPr>
          <w:sz w:val="28"/>
          <w:szCs w:val="28"/>
        </w:rPr>
        <w:t>&lt;head&gt;</w:t>
      </w:r>
    </w:p>
    <w:p w14:paraId="6E6E08F8" w14:textId="77777777" w:rsidR="00EB64FA" w:rsidRPr="00EB64FA" w:rsidRDefault="00EB64FA" w:rsidP="00EB64FA">
      <w:pPr>
        <w:spacing w:after="0"/>
        <w:rPr>
          <w:sz w:val="28"/>
          <w:szCs w:val="28"/>
        </w:rPr>
      </w:pPr>
      <w:r w:rsidRPr="00EB64FA">
        <w:rPr>
          <w:sz w:val="28"/>
          <w:szCs w:val="28"/>
        </w:rPr>
        <w:t>&lt;style&gt;</w:t>
      </w:r>
    </w:p>
    <w:p w14:paraId="0E5B0543" w14:textId="77777777" w:rsidR="00EB64FA" w:rsidRPr="00EB64FA" w:rsidRDefault="00EB64FA" w:rsidP="00EB64FA">
      <w:pPr>
        <w:spacing w:after="0"/>
        <w:rPr>
          <w:sz w:val="28"/>
          <w:szCs w:val="28"/>
        </w:rPr>
      </w:pPr>
      <w:r w:rsidRPr="00EB64FA">
        <w:rPr>
          <w:sz w:val="28"/>
          <w:szCs w:val="28"/>
        </w:rPr>
        <w:t>div {</w:t>
      </w:r>
    </w:p>
    <w:p w14:paraId="54E595DC" w14:textId="77777777" w:rsidR="00EB64FA" w:rsidRPr="00EB64FA" w:rsidRDefault="00EB64FA" w:rsidP="00EB64FA">
      <w:pPr>
        <w:spacing w:after="0"/>
        <w:rPr>
          <w:sz w:val="28"/>
          <w:szCs w:val="28"/>
        </w:rPr>
      </w:pPr>
      <w:r w:rsidRPr="00EB64FA">
        <w:rPr>
          <w:sz w:val="28"/>
          <w:szCs w:val="28"/>
        </w:rPr>
        <w:t xml:space="preserve">  border: 1px solid </w:t>
      </w:r>
      <w:proofErr w:type="spellStart"/>
      <w:proofErr w:type="gramStart"/>
      <w:r w:rsidRPr="00EB64FA">
        <w:rPr>
          <w:sz w:val="28"/>
          <w:szCs w:val="28"/>
        </w:rPr>
        <w:t>gray</w:t>
      </w:r>
      <w:proofErr w:type="spellEnd"/>
      <w:r w:rsidRPr="00EB64FA">
        <w:rPr>
          <w:sz w:val="28"/>
          <w:szCs w:val="28"/>
        </w:rPr>
        <w:t>;</w:t>
      </w:r>
      <w:proofErr w:type="gramEnd"/>
    </w:p>
    <w:p w14:paraId="06B2ED72" w14:textId="77777777" w:rsidR="00EB64FA" w:rsidRPr="00EB64FA" w:rsidRDefault="00EB64FA" w:rsidP="00EB64FA">
      <w:pPr>
        <w:spacing w:after="0"/>
        <w:rPr>
          <w:sz w:val="28"/>
          <w:szCs w:val="28"/>
        </w:rPr>
      </w:pPr>
      <w:r w:rsidRPr="00EB64FA">
        <w:rPr>
          <w:sz w:val="28"/>
          <w:szCs w:val="28"/>
        </w:rPr>
        <w:t xml:space="preserve">  padding: </w:t>
      </w:r>
      <w:proofErr w:type="gramStart"/>
      <w:r w:rsidRPr="00EB64FA">
        <w:rPr>
          <w:sz w:val="28"/>
          <w:szCs w:val="28"/>
        </w:rPr>
        <w:t>8px;</w:t>
      </w:r>
      <w:proofErr w:type="gramEnd"/>
    </w:p>
    <w:p w14:paraId="194BDDB2" w14:textId="77777777" w:rsidR="00EB64FA" w:rsidRPr="00EB64FA" w:rsidRDefault="00EB64FA" w:rsidP="00EB64FA">
      <w:pPr>
        <w:spacing w:after="0"/>
        <w:rPr>
          <w:sz w:val="28"/>
          <w:szCs w:val="28"/>
        </w:rPr>
      </w:pPr>
      <w:r w:rsidRPr="00EB64FA">
        <w:rPr>
          <w:sz w:val="28"/>
          <w:szCs w:val="28"/>
        </w:rPr>
        <w:t>}</w:t>
      </w:r>
    </w:p>
    <w:p w14:paraId="0E84C0BF" w14:textId="77777777" w:rsidR="00EB64FA" w:rsidRPr="00EB64FA" w:rsidRDefault="00EB64FA" w:rsidP="00EB64FA">
      <w:pPr>
        <w:spacing w:after="0"/>
        <w:rPr>
          <w:sz w:val="28"/>
          <w:szCs w:val="28"/>
        </w:rPr>
      </w:pPr>
    </w:p>
    <w:p w14:paraId="15E31304" w14:textId="77777777" w:rsidR="00EB64FA" w:rsidRPr="00EB64FA" w:rsidRDefault="00EB64FA" w:rsidP="00EB64FA">
      <w:pPr>
        <w:spacing w:after="0"/>
        <w:rPr>
          <w:sz w:val="28"/>
          <w:szCs w:val="28"/>
        </w:rPr>
      </w:pPr>
      <w:r w:rsidRPr="00EB64FA">
        <w:rPr>
          <w:sz w:val="28"/>
          <w:szCs w:val="28"/>
        </w:rPr>
        <w:t>h1 {</w:t>
      </w:r>
    </w:p>
    <w:p w14:paraId="435D39B3" w14:textId="77777777" w:rsidR="00EB64FA" w:rsidRPr="00EB64FA" w:rsidRDefault="00EB64FA" w:rsidP="00EB64FA">
      <w:pPr>
        <w:spacing w:after="0"/>
        <w:rPr>
          <w:sz w:val="28"/>
          <w:szCs w:val="28"/>
        </w:rPr>
      </w:pPr>
      <w:r w:rsidRPr="00EB64FA">
        <w:rPr>
          <w:sz w:val="28"/>
          <w:szCs w:val="28"/>
        </w:rPr>
        <w:t xml:space="preserve">  text-align: </w:t>
      </w:r>
      <w:proofErr w:type="spellStart"/>
      <w:proofErr w:type="gramStart"/>
      <w:r w:rsidRPr="00EB64FA">
        <w:rPr>
          <w:sz w:val="28"/>
          <w:szCs w:val="28"/>
        </w:rPr>
        <w:t>center</w:t>
      </w:r>
      <w:proofErr w:type="spellEnd"/>
      <w:r w:rsidRPr="00EB64FA">
        <w:rPr>
          <w:sz w:val="28"/>
          <w:szCs w:val="28"/>
        </w:rPr>
        <w:t>;</w:t>
      </w:r>
      <w:proofErr w:type="gramEnd"/>
    </w:p>
    <w:p w14:paraId="6A7B592C" w14:textId="77777777" w:rsidR="00EB64FA" w:rsidRPr="00EB64FA" w:rsidRDefault="00EB64FA" w:rsidP="00EB64FA">
      <w:pPr>
        <w:spacing w:after="0"/>
        <w:rPr>
          <w:sz w:val="28"/>
          <w:szCs w:val="28"/>
        </w:rPr>
      </w:pPr>
      <w:r w:rsidRPr="00EB64FA">
        <w:rPr>
          <w:sz w:val="28"/>
          <w:szCs w:val="28"/>
        </w:rPr>
        <w:t xml:space="preserve">  text-transform: </w:t>
      </w:r>
      <w:proofErr w:type="gramStart"/>
      <w:r w:rsidRPr="00EB64FA">
        <w:rPr>
          <w:sz w:val="28"/>
          <w:szCs w:val="28"/>
        </w:rPr>
        <w:t>uppercase;</w:t>
      </w:r>
      <w:proofErr w:type="gramEnd"/>
    </w:p>
    <w:p w14:paraId="1918E253" w14:textId="77777777" w:rsidR="00EB64FA" w:rsidRPr="00EB64FA" w:rsidRDefault="00EB64FA" w:rsidP="00EB64FA">
      <w:pPr>
        <w:spacing w:after="0"/>
        <w:rPr>
          <w:sz w:val="28"/>
          <w:szCs w:val="28"/>
        </w:rPr>
      </w:pPr>
      <w:r w:rsidRPr="00EB64FA">
        <w:rPr>
          <w:sz w:val="28"/>
          <w:szCs w:val="28"/>
        </w:rPr>
        <w:t xml:space="preserve">  </w:t>
      </w:r>
      <w:proofErr w:type="spellStart"/>
      <w:r w:rsidRPr="00EB64FA">
        <w:rPr>
          <w:sz w:val="28"/>
          <w:szCs w:val="28"/>
        </w:rPr>
        <w:t>color</w:t>
      </w:r>
      <w:proofErr w:type="spellEnd"/>
      <w:r w:rsidRPr="00EB64FA">
        <w:rPr>
          <w:sz w:val="28"/>
          <w:szCs w:val="28"/>
        </w:rPr>
        <w:t>: #</w:t>
      </w:r>
      <w:proofErr w:type="gramStart"/>
      <w:r w:rsidRPr="00EB64FA">
        <w:rPr>
          <w:sz w:val="28"/>
          <w:szCs w:val="28"/>
        </w:rPr>
        <w:t>4CAF50;</w:t>
      </w:r>
      <w:proofErr w:type="gramEnd"/>
    </w:p>
    <w:p w14:paraId="6AAF4EDC" w14:textId="77777777" w:rsidR="00EB64FA" w:rsidRPr="00EB64FA" w:rsidRDefault="00EB64FA" w:rsidP="00EB64FA">
      <w:pPr>
        <w:spacing w:after="0"/>
        <w:rPr>
          <w:sz w:val="28"/>
          <w:szCs w:val="28"/>
        </w:rPr>
      </w:pPr>
      <w:r w:rsidRPr="00EB64FA">
        <w:rPr>
          <w:sz w:val="28"/>
          <w:szCs w:val="28"/>
        </w:rPr>
        <w:t>}</w:t>
      </w:r>
    </w:p>
    <w:p w14:paraId="62713D6A" w14:textId="77777777" w:rsidR="00EB64FA" w:rsidRPr="00EB64FA" w:rsidRDefault="00EB64FA" w:rsidP="00EB64FA">
      <w:pPr>
        <w:spacing w:after="0"/>
        <w:rPr>
          <w:sz w:val="28"/>
          <w:szCs w:val="28"/>
        </w:rPr>
      </w:pPr>
    </w:p>
    <w:p w14:paraId="2D4DF023" w14:textId="77777777" w:rsidR="00EB64FA" w:rsidRPr="00EB64FA" w:rsidRDefault="00EB64FA" w:rsidP="00EB64FA">
      <w:pPr>
        <w:spacing w:after="0"/>
        <w:rPr>
          <w:sz w:val="28"/>
          <w:szCs w:val="28"/>
        </w:rPr>
      </w:pPr>
      <w:r w:rsidRPr="00EB64FA">
        <w:rPr>
          <w:sz w:val="28"/>
          <w:szCs w:val="28"/>
        </w:rPr>
        <w:t>p {</w:t>
      </w:r>
    </w:p>
    <w:p w14:paraId="22024662" w14:textId="77777777" w:rsidR="00EB64FA" w:rsidRPr="00EB64FA" w:rsidRDefault="00EB64FA" w:rsidP="00EB64FA">
      <w:pPr>
        <w:spacing w:after="0"/>
        <w:rPr>
          <w:sz w:val="28"/>
          <w:szCs w:val="28"/>
        </w:rPr>
      </w:pPr>
      <w:r w:rsidRPr="00EB64FA">
        <w:rPr>
          <w:sz w:val="28"/>
          <w:szCs w:val="28"/>
        </w:rPr>
        <w:t xml:space="preserve">  text-indent: </w:t>
      </w:r>
      <w:proofErr w:type="gramStart"/>
      <w:r w:rsidRPr="00EB64FA">
        <w:rPr>
          <w:sz w:val="28"/>
          <w:szCs w:val="28"/>
        </w:rPr>
        <w:t>50px;</w:t>
      </w:r>
      <w:proofErr w:type="gramEnd"/>
    </w:p>
    <w:p w14:paraId="4C52E502" w14:textId="77777777" w:rsidR="00EB64FA" w:rsidRPr="00EB64FA" w:rsidRDefault="00EB64FA" w:rsidP="00EB64FA">
      <w:pPr>
        <w:spacing w:after="0"/>
        <w:rPr>
          <w:sz w:val="28"/>
          <w:szCs w:val="28"/>
        </w:rPr>
      </w:pPr>
      <w:r w:rsidRPr="00EB64FA">
        <w:rPr>
          <w:sz w:val="28"/>
          <w:szCs w:val="28"/>
        </w:rPr>
        <w:t xml:space="preserve">  text-align: </w:t>
      </w:r>
      <w:proofErr w:type="gramStart"/>
      <w:r w:rsidRPr="00EB64FA">
        <w:rPr>
          <w:sz w:val="28"/>
          <w:szCs w:val="28"/>
        </w:rPr>
        <w:t>justify;</w:t>
      </w:r>
      <w:proofErr w:type="gramEnd"/>
    </w:p>
    <w:p w14:paraId="23285B8A" w14:textId="77777777" w:rsidR="00EB64FA" w:rsidRPr="00EB64FA" w:rsidRDefault="00EB64FA" w:rsidP="00EB64FA">
      <w:pPr>
        <w:spacing w:after="0"/>
        <w:rPr>
          <w:sz w:val="28"/>
          <w:szCs w:val="28"/>
        </w:rPr>
      </w:pPr>
      <w:r w:rsidRPr="00EB64FA">
        <w:rPr>
          <w:sz w:val="28"/>
          <w:szCs w:val="28"/>
        </w:rPr>
        <w:t xml:space="preserve">  letter-spacing: </w:t>
      </w:r>
      <w:proofErr w:type="gramStart"/>
      <w:r w:rsidRPr="00EB64FA">
        <w:rPr>
          <w:sz w:val="28"/>
          <w:szCs w:val="28"/>
        </w:rPr>
        <w:t>3px;</w:t>
      </w:r>
      <w:proofErr w:type="gramEnd"/>
    </w:p>
    <w:p w14:paraId="5E4C807E" w14:textId="77777777" w:rsidR="00EB64FA" w:rsidRPr="00EB64FA" w:rsidRDefault="00EB64FA" w:rsidP="00EB64FA">
      <w:pPr>
        <w:spacing w:after="0"/>
        <w:rPr>
          <w:sz w:val="28"/>
          <w:szCs w:val="28"/>
        </w:rPr>
      </w:pPr>
      <w:r w:rsidRPr="00EB64FA">
        <w:rPr>
          <w:sz w:val="28"/>
          <w:szCs w:val="28"/>
        </w:rPr>
        <w:t>}</w:t>
      </w:r>
    </w:p>
    <w:p w14:paraId="37EA46ED" w14:textId="77777777" w:rsidR="00EB64FA" w:rsidRPr="00EB64FA" w:rsidRDefault="00EB64FA" w:rsidP="00EB64FA">
      <w:pPr>
        <w:spacing w:after="0"/>
        <w:rPr>
          <w:sz w:val="28"/>
          <w:szCs w:val="28"/>
        </w:rPr>
      </w:pPr>
    </w:p>
    <w:p w14:paraId="31AFD42E" w14:textId="77777777" w:rsidR="00EB64FA" w:rsidRPr="00EB64FA" w:rsidRDefault="00EB64FA" w:rsidP="00EB64FA">
      <w:pPr>
        <w:spacing w:after="0"/>
        <w:rPr>
          <w:sz w:val="28"/>
          <w:szCs w:val="28"/>
        </w:rPr>
      </w:pPr>
      <w:r w:rsidRPr="00EB64FA">
        <w:rPr>
          <w:sz w:val="28"/>
          <w:szCs w:val="28"/>
        </w:rPr>
        <w:t>a {</w:t>
      </w:r>
    </w:p>
    <w:p w14:paraId="416BB9A2" w14:textId="77777777" w:rsidR="00EB64FA" w:rsidRPr="00EB64FA" w:rsidRDefault="00EB64FA" w:rsidP="00EB64FA">
      <w:pPr>
        <w:spacing w:after="0"/>
        <w:rPr>
          <w:sz w:val="28"/>
          <w:szCs w:val="28"/>
        </w:rPr>
      </w:pPr>
      <w:r w:rsidRPr="00EB64FA">
        <w:rPr>
          <w:sz w:val="28"/>
          <w:szCs w:val="28"/>
        </w:rPr>
        <w:t xml:space="preserve">  text-decoration: </w:t>
      </w:r>
      <w:proofErr w:type="gramStart"/>
      <w:r w:rsidRPr="00EB64FA">
        <w:rPr>
          <w:sz w:val="28"/>
          <w:szCs w:val="28"/>
        </w:rPr>
        <w:t>none;</w:t>
      </w:r>
      <w:proofErr w:type="gramEnd"/>
    </w:p>
    <w:p w14:paraId="5CBD5C48" w14:textId="77777777" w:rsidR="00EB64FA" w:rsidRPr="00EB64FA" w:rsidRDefault="00EB64FA" w:rsidP="00EB64FA">
      <w:pPr>
        <w:spacing w:after="0"/>
        <w:rPr>
          <w:sz w:val="28"/>
          <w:szCs w:val="28"/>
        </w:rPr>
      </w:pPr>
      <w:r w:rsidRPr="00EB64FA">
        <w:rPr>
          <w:sz w:val="28"/>
          <w:szCs w:val="28"/>
        </w:rPr>
        <w:t xml:space="preserve">  </w:t>
      </w:r>
      <w:proofErr w:type="spellStart"/>
      <w:r w:rsidRPr="00EB64FA">
        <w:rPr>
          <w:sz w:val="28"/>
          <w:szCs w:val="28"/>
        </w:rPr>
        <w:t>color</w:t>
      </w:r>
      <w:proofErr w:type="spellEnd"/>
      <w:r w:rsidRPr="00EB64FA">
        <w:rPr>
          <w:sz w:val="28"/>
          <w:szCs w:val="28"/>
        </w:rPr>
        <w:t>: #</w:t>
      </w:r>
      <w:proofErr w:type="gramStart"/>
      <w:r w:rsidRPr="00EB64FA">
        <w:rPr>
          <w:sz w:val="28"/>
          <w:szCs w:val="28"/>
        </w:rPr>
        <w:t>008CBA;</w:t>
      </w:r>
      <w:proofErr w:type="gramEnd"/>
    </w:p>
    <w:p w14:paraId="678A2D97" w14:textId="77777777" w:rsidR="00EB64FA" w:rsidRPr="00EB64FA" w:rsidRDefault="00EB64FA" w:rsidP="00EB64FA">
      <w:pPr>
        <w:spacing w:after="0"/>
        <w:rPr>
          <w:sz w:val="28"/>
          <w:szCs w:val="28"/>
        </w:rPr>
      </w:pPr>
      <w:r w:rsidRPr="00EB64FA">
        <w:rPr>
          <w:sz w:val="28"/>
          <w:szCs w:val="28"/>
        </w:rPr>
        <w:t>}</w:t>
      </w:r>
    </w:p>
    <w:p w14:paraId="3B03E83A" w14:textId="77777777" w:rsidR="00EB64FA" w:rsidRPr="00EB64FA" w:rsidRDefault="00EB64FA" w:rsidP="00EB64FA">
      <w:pPr>
        <w:spacing w:after="0"/>
        <w:rPr>
          <w:sz w:val="28"/>
          <w:szCs w:val="28"/>
        </w:rPr>
      </w:pPr>
      <w:r w:rsidRPr="00EB64FA">
        <w:rPr>
          <w:sz w:val="28"/>
          <w:szCs w:val="28"/>
        </w:rPr>
        <w:t>&lt;/style&gt;</w:t>
      </w:r>
    </w:p>
    <w:p w14:paraId="1FF0C1E7" w14:textId="77777777" w:rsidR="00EB64FA" w:rsidRPr="00EB64FA" w:rsidRDefault="00EB64FA" w:rsidP="00EB64FA">
      <w:pPr>
        <w:spacing w:after="0"/>
        <w:rPr>
          <w:sz w:val="28"/>
          <w:szCs w:val="28"/>
        </w:rPr>
      </w:pPr>
      <w:r w:rsidRPr="00EB64FA">
        <w:rPr>
          <w:sz w:val="28"/>
          <w:szCs w:val="28"/>
        </w:rPr>
        <w:t>&lt;/head&gt;</w:t>
      </w:r>
    </w:p>
    <w:p w14:paraId="724B83AC" w14:textId="77777777" w:rsidR="00EB64FA" w:rsidRPr="00EB64FA" w:rsidRDefault="00EB64FA" w:rsidP="00EB64FA">
      <w:pPr>
        <w:spacing w:after="0"/>
        <w:rPr>
          <w:sz w:val="28"/>
          <w:szCs w:val="28"/>
        </w:rPr>
      </w:pPr>
      <w:r w:rsidRPr="00EB64FA">
        <w:rPr>
          <w:sz w:val="28"/>
          <w:szCs w:val="28"/>
        </w:rPr>
        <w:t>&lt;body&gt;</w:t>
      </w:r>
    </w:p>
    <w:p w14:paraId="560745A2" w14:textId="77777777" w:rsidR="00EB64FA" w:rsidRPr="00EB64FA" w:rsidRDefault="00EB64FA" w:rsidP="00EB64FA">
      <w:pPr>
        <w:spacing w:after="0"/>
        <w:rPr>
          <w:sz w:val="28"/>
          <w:szCs w:val="28"/>
        </w:rPr>
      </w:pPr>
    </w:p>
    <w:p w14:paraId="70074445" w14:textId="77777777" w:rsidR="00EB64FA" w:rsidRPr="00EB64FA" w:rsidRDefault="00EB64FA" w:rsidP="00EB64FA">
      <w:pPr>
        <w:spacing w:after="0"/>
        <w:rPr>
          <w:sz w:val="28"/>
          <w:szCs w:val="28"/>
        </w:rPr>
      </w:pPr>
      <w:r w:rsidRPr="00EB64FA">
        <w:rPr>
          <w:sz w:val="28"/>
          <w:szCs w:val="28"/>
        </w:rPr>
        <w:t>&lt;div&gt;</w:t>
      </w:r>
    </w:p>
    <w:p w14:paraId="61D304E6" w14:textId="77777777" w:rsidR="00EB64FA" w:rsidRPr="00EB64FA" w:rsidRDefault="00EB64FA" w:rsidP="00EB64FA">
      <w:pPr>
        <w:spacing w:after="0"/>
        <w:rPr>
          <w:sz w:val="28"/>
          <w:szCs w:val="28"/>
        </w:rPr>
      </w:pPr>
      <w:r w:rsidRPr="00EB64FA">
        <w:rPr>
          <w:sz w:val="28"/>
          <w:szCs w:val="28"/>
        </w:rPr>
        <w:t>  &lt;h1&gt;text formatting&lt;/h1&gt;</w:t>
      </w:r>
    </w:p>
    <w:p w14:paraId="776FD2E1" w14:textId="77777777" w:rsidR="00EB64FA" w:rsidRPr="00EB64FA" w:rsidRDefault="00EB64FA" w:rsidP="00EB64FA">
      <w:pPr>
        <w:spacing w:after="0"/>
        <w:rPr>
          <w:sz w:val="28"/>
          <w:szCs w:val="28"/>
        </w:rPr>
      </w:pPr>
      <w:r w:rsidRPr="00EB64FA">
        <w:rPr>
          <w:sz w:val="28"/>
          <w:szCs w:val="28"/>
        </w:rPr>
        <w:lastRenderedPageBreak/>
        <w:t xml:space="preserve">  &lt;p&gt;This text is styled with some of the text formatting properties. The heading uses the text-align, text-transform, and </w:t>
      </w:r>
      <w:proofErr w:type="spellStart"/>
      <w:r w:rsidRPr="00EB64FA">
        <w:rPr>
          <w:sz w:val="28"/>
          <w:szCs w:val="28"/>
        </w:rPr>
        <w:t>color</w:t>
      </w:r>
      <w:proofErr w:type="spellEnd"/>
      <w:r w:rsidRPr="00EB64FA">
        <w:rPr>
          <w:sz w:val="28"/>
          <w:szCs w:val="28"/>
        </w:rPr>
        <w:t xml:space="preserve"> properties.</w:t>
      </w:r>
    </w:p>
    <w:p w14:paraId="17F9EE16" w14:textId="77777777" w:rsidR="00EB64FA" w:rsidRPr="00EB64FA" w:rsidRDefault="00EB64FA" w:rsidP="00EB64FA">
      <w:pPr>
        <w:spacing w:after="0"/>
        <w:rPr>
          <w:sz w:val="28"/>
          <w:szCs w:val="28"/>
        </w:rPr>
      </w:pPr>
      <w:r w:rsidRPr="00EB64FA">
        <w:rPr>
          <w:sz w:val="28"/>
          <w:szCs w:val="28"/>
        </w:rPr>
        <w:t xml:space="preserve">  The paragraph is indented, aligned, and the space between characters is specified. The underline is removed from this </w:t>
      </w:r>
      <w:proofErr w:type="spellStart"/>
      <w:r w:rsidRPr="00EB64FA">
        <w:rPr>
          <w:sz w:val="28"/>
          <w:szCs w:val="28"/>
        </w:rPr>
        <w:t>colored</w:t>
      </w:r>
      <w:proofErr w:type="spellEnd"/>
    </w:p>
    <w:p w14:paraId="6A2F8EA4" w14:textId="77777777" w:rsidR="00EB64FA" w:rsidRPr="00EB64FA" w:rsidRDefault="00EB64FA" w:rsidP="00EB64FA">
      <w:pPr>
        <w:spacing w:after="0"/>
        <w:rPr>
          <w:sz w:val="28"/>
          <w:szCs w:val="28"/>
        </w:rPr>
      </w:pPr>
      <w:r w:rsidRPr="00EB64FA">
        <w:rPr>
          <w:sz w:val="28"/>
          <w:szCs w:val="28"/>
        </w:rPr>
        <w:t xml:space="preserve">  &lt;a target="_blank" </w:t>
      </w:r>
      <w:proofErr w:type="spellStart"/>
      <w:r w:rsidRPr="00EB64FA">
        <w:rPr>
          <w:sz w:val="28"/>
          <w:szCs w:val="28"/>
        </w:rPr>
        <w:t>href</w:t>
      </w:r>
      <w:proofErr w:type="spellEnd"/>
      <w:r w:rsidRPr="00EB64FA">
        <w:rPr>
          <w:sz w:val="28"/>
          <w:szCs w:val="28"/>
        </w:rPr>
        <w:t>="</w:t>
      </w:r>
      <w:proofErr w:type="spellStart"/>
      <w:r w:rsidRPr="00EB64FA">
        <w:rPr>
          <w:sz w:val="28"/>
          <w:szCs w:val="28"/>
        </w:rPr>
        <w:t>tryit.asp?filename</w:t>
      </w:r>
      <w:proofErr w:type="spellEnd"/>
      <w:r w:rsidRPr="00EB64FA">
        <w:rPr>
          <w:sz w:val="28"/>
          <w:szCs w:val="28"/>
        </w:rPr>
        <w:t>=</w:t>
      </w:r>
      <w:proofErr w:type="spellStart"/>
      <w:r w:rsidRPr="00EB64FA">
        <w:rPr>
          <w:sz w:val="28"/>
          <w:szCs w:val="28"/>
        </w:rPr>
        <w:t>trycss_text</w:t>
      </w:r>
      <w:proofErr w:type="spellEnd"/>
      <w:r w:rsidRPr="00EB64FA">
        <w:rPr>
          <w:sz w:val="28"/>
          <w:szCs w:val="28"/>
        </w:rPr>
        <w:t xml:space="preserve">"&gt;"Try it Yourself"&lt;/a&gt; </w:t>
      </w:r>
      <w:proofErr w:type="gramStart"/>
      <w:r w:rsidRPr="00EB64FA">
        <w:rPr>
          <w:sz w:val="28"/>
          <w:szCs w:val="28"/>
        </w:rPr>
        <w:t>link.&lt;</w:t>
      </w:r>
      <w:proofErr w:type="gramEnd"/>
      <w:r w:rsidRPr="00EB64FA">
        <w:rPr>
          <w:sz w:val="28"/>
          <w:szCs w:val="28"/>
        </w:rPr>
        <w:t>/p&gt;</w:t>
      </w:r>
    </w:p>
    <w:p w14:paraId="3D8022D0" w14:textId="77777777" w:rsidR="00EB64FA" w:rsidRPr="00EB64FA" w:rsidRDefault="00EB64FA" w:rsidP="00EB64FA">
      <w:pPr>
        <w:spacing w:after="0"/>
        <w:rPr>
          <w:sz w:val="28"/>
          <w:szCs w:val="28"/>
        </w:rPr>
      </w:pPr>
      <w:r w:rsidRPr="00EB64FA">
        <w:rPr>
          <w:sz w:val="28"/>
          <w:szCs w:val="28"/>
        </w:rPr>
        <w:t>&lt;/div&gt;</w:t>
      </w:r>
    </w:p>
    <w:p w14:paraId="77C45B5A" w14:textId="77777777" w:rsidR="00EB64FA" w:rsidRPr="00EB64FA" w:rsidRDefault="00EB64FA" w:rsidP="00EB64FA">
      <w:pPr>
        <w:spacing w:after="0"/>
        <w:rPr>
          <w:sz w:val="28"/>
          <w:szCs w:val="28"/>
        </w:rPr>
      </w:pPr>
    </w:p>
    <w:p w14:paraId="42F18B13" w14:textId="77777777" w:rsidR="00EB64FA" w:rsidRPr="00EB64FA" w:rsidRDefault="00EB64FA" w:rsidP="00EB64FA">
      <w:pPr>
        <w:spacing w:after="0"/>
        <w:rPr>
          <w:sz w:val="28"/>
          <w:szCs w:val="28"/>
        </w:rPr>
      </w:pPr>
      <w:r w:rsidRPr="00EB64FA">
        <w:rPr>
          <w:sz w:val="28"/>
          <w:szCs w:val="28"/>
        </w:rPr>
        <w:t>&lt;/body&gt;</w:t>
      </w:r>
    </w:p>
    <w:p w14:paraId="477129A6" w14:textId="77777777" w:rsidR="00EB64FA" w:rsidRPr="00EB64FA" w:rsidRDefault="00EB64FA" w:rsidP="00EB64FA">
      <w:pPr>
        <w:spacing w:after="0"/>
        <w:rPr>
          <w:sz w:val="28"/>
          <w:szCs w:val="28"/>
        </w:rPr>
      </w:pPr>
      <w:r w:rsidRPr="00EB64FA">
        <w:rPr>
          <w:sz w:val="28"/>
          <w:szCs w:val="28"/>
        </w:rPr>
        <w:t>&lt;/html&gt;</w:t>
      </w:r>
    </w:p>
    <w:p w14:paraId="72392698" w14:textId="77777777" w:rsidR="0095333F" w:rsidRDefault="0095333F" w:rsidP="003F2689">
      <w:pPr>
        <w:spacing w:after="0"/>
        <w:rPr>
          <w:sz w:val="28"/>
          <w:szCs w:val="28"/>
        </w:rPr>
      </w:pPr>
    </w:p>
    <w:p w14:paraId="0EF9CAEC" w14:textId="2A128693" w:rsidR="00EB64FA" w:rsidRDefault="00EB64FA" w:rsidP="003F2689">
      <w:pPr>
        <w:spacing w:after="0"/>
        <w:rPr>
          <w:sz w:val="28"/>
          <w:szCs w:val="28"/>
        </w:rPr>
      </w:pPr>
      <w:r>
        <w:rPr>
          <w:sz w:val="28"/>
          <w:szCs w:val="28"/>
        </w:rPr>
        <w:t xml:space="preserve">OUTPUT: </w:t>
      </w:r>
    </w:p>
    <w:p w14:paraId="50DDEF02" w14:textId="4462C2C1" w:rsidR="00EB64FA" w:rsidRDefault="00EB64FA" w:rsidP="003F2689">
      <w:pPr>
        <w:spacing w:after="0"/>
        <w:rPr>
          <w:sz w:val="28"/>
          <w:szCs w:val="28"/>
        </w:rPr>
      </w:pPr>
    </w:p>
    <w:p w14:paraId="361AA930" w14:textId="0551F1A6" w:rsidR="003F2689" w:rsidRDefault="000D0AB3" w:rsidP="008A4BF7">
      <w:pPr>
        <w:spacing w:after="0"/>
        <w:rPr>
          <w:sz w:val="28"/>
          <w:szCs w:val="28"/>
        </w:rPr>
      </w:pPr>
      <w:r>
        <w:rPr>
          <w:noProof/>
          <w:sz w:val="28"/>
          <w:szCs w:val="28"/>
        </w:rPr>
        <mc:AlternateContent>
          <mc:Choice Requires="wps">
            <w:drawing>
              <wp:anchor distT="0" distB="0" distL="114300" distR="114300" simplePos="0" relativeHeight="251692032" behindDoc="0" locked="0" layoutInCell="1" allowOverlap="1" wp14:anchorId="2A2D3DB2" wp14:editId="384763E2">
                <wp:simplePos x="0" y="0"/>
                <wp:positionH relativeFrom="page">
                  <wp:posOffset>678180</wp:posOffset>
                </wp:positionH>
                <wp:positionV relativeFrom="paragraph">
                  <wp:posOffset>196850</wp:posOffset>
                </wp:positionV>
                <wp:extent cx="6362700" cy="2308860"/>
                <wp:effectExtent l="0" t="0" r="0" b="0"/>
                <wp:wrapNone/>
                <wp:docPr id="1056554771" name="Rectangle 36"/>
                <wp:cNvGraphicFramePr/>
                <a:graphic xmlns:a="http://schemas.openxmlformats.org/drawingml/2006/main">
                  <a:graphicData uri="http://schemas.microsoft.com/office/word/2010/wordprocessingShape">
                    <wps:wsp>
                      <wps:cNvSpPr/>
                      <wps:spPr>
                        <a:xfrm>
                          <a:off x="0" y="0"/>
                          <a:ext cx="6362700" cy="2308860"/>
                        </a:xfrm>
                        <a:prstGeom prst="rect">
                          <a:avLst/>
                        </a:prstGeom>
                        <a:blipFill dpi="0" rotWithShape="1">
                          <a:blip r:embed="rId8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EFF33" id="Rectangle 36" o:spid="_x0000_s1026" style="position:absolute;margin-left:53.4pt;margin-top:15.5pt;width:501pt;height:181.8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" stroked="f" strokeweight="1.5pt">
                <v:fill r:id="rId85" o:title="" recolor="t" rotate="t" type="frame"/>
                <w10:wrap anchorx="page"/>
              </v:rect>
            </w:pict>
          </mc:Fallback>
        </mc:AlternateContent>
      </w:r>
      <w:r w:rsidR="0088102B">
        <w:rPr>
          <w:sz w:val="28"/>
          <w:szCs w:val="28"/>
        </w:rPr>
        <w:t xml:space="preserve"> </w:t>
      </w:r>
    </w:p>
    <w:p w14:paraId="05D8367D" w14:textId="77777777" w:rsidR="0088102B" w:rsidRDefault="0088102B" w:rsidP="008A4BF7">
      <w:pPr>
        <w:spacing w:after="0"/>
        <w:rPr>
          <w:sz w:val="28"/>
          <w:szCs w:val="28"/>
        </w:rPr>
      </w:pPr>
    </w:p>
    <w:p w14:paraId="17DA75F3" w14:textId="77777777" w:rsidR="00257E34" w:rsidRDefault="00257E34" w:rsidP="008A4BF7">
      <w:pPr>
        <w:spacing w:after="0"/>
        <w:rPr>
          <w:sz w:val="28"/>
          <w:szCs w:val="28"/>
        </w:rPr>
      </w:pPr>
    </w:p>
    <w:p w14:paraId="13644D3B" w14:textId="77777777" w:rsidR="00257E34" w:rsidRDefault="00257E34" w:rsidP="008A4BF7">
      <w:pPr>
        <w:spacing w:after="0"/>
        <w:rPr>
          <w:sz w:val="28"/>
          <w:szCs w:val="28"/>
        </w:rPr>
      </w:pPr>
    </w:p>
    <w:p w14:paraId="5D1E3E91" w14:textId="77777777" w:rsidR="00257E34" w:rsidRDefault="00257E34" w:rsidP="008A4BF7">
      <w:pPr>
        <w:spacing w:after="0"/>
        <w:rPr>
          <w:sz w:val="28"/>
          <w:szCs w:val="28"/>
        </w:rPr>
      </w:pPr>
    </w:p>
    <w:p w14:paraId="4D189583" w14:textId="77777777" w:rsidR="00257E34" w:rsidRDefault="00257E34" w:rsidP="008A4BF7">
      <w:pPr>
        <w:spacing w:after="0"/>
        <w:rPr>
          <w:sz w:val="28"/>
          <w:szCs w:val="28"/>
        </w:rPr>
      </w:pPr>
    </w:p>
    <w:p w14:paraId="1F4C52B9" w14:textId="77777777" w:rsidR="00257E34" w:rsidRDefault="00257E34" w:rsidP="008A4BF7">
      <w:pPr>
        <w:spacing w:after="0"/>
        <w:rPr>
          <w:sz w:val="28"/>
          <w:szCs w:val="28"/>
        </w:rPr>
      </w:pPr>
    </w:p>
    <w:p w14:paraId="1717726A" w14:textId="77777777" w:rsidR="00257E34" w:rsidRDefault="00257E34" w:rsidP="008A4BF7">
      <w:pPr>
        <w:spacing w:after="0"/>
        <w:rPr>
          <w:sz w:val="28"/>
          <w:szCs w:val="28"/>
        </w:rPr>
      </w:pPr>
    </w:p>
    <w:p w14:paraId="33CEDAFE" w14:textId="77777777" w:rsidR="00257E34" w:rsidRDefault="00257E34" w:rsidP="008A4BF7">
      <w:pPr>
        <w:spacing w:after="0"/>
        <w:rPr>
          <w:sz w:val="28"/>
          <w:szCs w:val="28"/>
        </w:rPr>
      </w:pPr>
    </w:p>
    <w:p w14:paraId="13FDE95A" w14:textId="77777777" w:rsidR="00257E34" w:rsidRDefault="00257E34" w:rsidP="008A4BF7">
      <w:pPr>
        <w:spacing w:after="0"/>
        <w:rPr>
          <w:sz w:val="28"/>
          <w:szCs w:val="28"/>
        </w:rPr>
      </w:pPr>
    </w:p>
    <w:p w14:paraId="54711228" w14:textId="1A9A1FE2" w:rsidR="00257E34" w:rsidRDefault="00257E34" w:rsidP="008A4BF7">
      <w:pPr>
        <w:spacing w:after="0"/>
        <w:rPr>
          <w:sz w:val="28"/>
          <w:szCs w:val="28"/>
        </w:rPr>
      </w:pPr>
      <w:proofErr w:type="gramStart"/>
      <w:r>
        <w:rPr>
          <w:sz w:val="28"/>
          <w:szCs w:val="28"/>
        </w:rPr>
        <w:t>CODE :</w:t>
      </w:r>
      <w:proofErr w:type="gramEnd"/>
    </w:p>
    <w:p w14:paraId="63189566" w14:textId="77777777" w:rsidR="00257E34" w:rsidRPr="00257E34" w:rsidRDefault="00257E34" w:rsidP="00257E34">
      <w:pPr>
        <w:spacing w:after="0"/>
        <w:rPr>
          <w:sz w:val="28"/>
          <w:szCs w:val="28"/>
        </w:rPr>
      </w:pPr>
      <w:r w:rsidRPr="00257E34">
        <w:rPr>
          <w:sz w:val="28"/>
          <w:szCs w:val="28"/>
        </w:rPr>
        <w:t>&lt;!DOCTYPE html&gt;</w:t>
      </w:r>
    </w:p>
    <w:p w14:paraId="412848D7" w14:textId="77777777" w:rsidR="00257E34" w:rsidRPr="00257E34" w:rsidRDefault="00257E34" w:rsidP="00257E34">
      <w:pPr>
        <w:spacing w:after="0"/>
        <w:rPr>
          <w:sz w:val="28"/>
          <w:szCs w:val="28"/>
        </w:rPr>
      </w:pPr>
      <w:r w:rsidRPr="00257E34">
        <w:rPr>
          <w:sz w:val="28"/>
          <w:szCs w:val="28"/>
        </w:rPr>
        <w:t>&lt;html&gt;</w:t>
      </w:r>
    </w:p>
    <w:p w14:paraId="417F3154" w14:textId="77777777" w:rsidR="00257E34" w:rsidRPr="00257E34" w:rsidRDefault="00257E34" w:rsidP="00257E34">
      <w:pPr>
        <w:spacing w:after="0"/>
        <w:rPr>
          <w:sz w:val="28"/>
          <w:szCs w:val="28"/>
        </w:rPr>
      </w:pPr>
      <w:r w:rsidRPr="00257E34">
        <w:rPr>
          <w:sz w:val="28"/>
          <w:szCs w:val="28"/>
        </w:rPr>
        <w:t>&lt;head&gt;</w:t>
      </w:r>
    </w:p>
    <w:p w14:paraId="47943975" w14:textId="77777777" w:rsidR="00257E34" w:rsidRPr="00257E34" w:rsidRDefault="00257E34" w:rsidP="00257E34">
      <w:pPr>
        <w:spacing w:after="0"/>
        <w:rPr>
          <w:sz w:val="28"/>
          <w:szCs w:val="28"/>
        </w:rPr>
      </w:pPr>
      <w:r w:rsidRPr="00257E34">
        <w:rPr>
          <w:sz w:val="28"/>
          <w:szCs w:val="28"/>
        </w:rPr>
        <w:t>&lt;style&gt;</w:t>
      </w:r>
    </w:p>
    <w:p w14:paraId="1C6D2475" w14:textId="77777777" w:rsidR="00257E34" w:rsidRPr="00257E34" w:rsidRDefault="00257E34" w:rsidP="00257E34">
      <w:pPr>
        <w:spacing w:after="0"/>
        <w:rPr>
          <w:sz w:val="28"/>
          <w:szCs w:val="28"/>
        </w:rPr>
      </w:pPr>
      <w:r w:rsidRPr="00257E34">
        <w:rPr>
          <w:sz w:val="28"/>
          <w:szCs w:val="28"/>
        </w:rPr>
        <w:t>h1 {</w:t>
      </w:r>
    </w:p>
    <w:p w14:paraId="221C6603" w14:textId="77777777" w:rsidR="00257E34" w:rsidRPr="00257E34" w:rsidRDefault="00257E34" w:rsidP="00257E34">
      <w:pPr>
        <w:spacing w:after="0"/>
        <w:rPr>
          <w:sz w:val="28"/>
          <w:szCs w:val="28"/>
        </w:rPr>
      </w:pPr>
      <w:r w:rsidRPr="00257E34">
        <w:rPr>
          <w:sz w:val="28"/>
          <w:szCs w:val="28"/>
        </w:rPr>
        <w:t xml:space="preserve">  text-decoration: </w:t>
      </w:r>
      <w:proofErr w:type="gramStart"/>
      <w:r w:rsidRPr="00257E34">
        <w:rPr>
          <w:sz w:val="28"/>
          <w:szCs w:val="28"/>
        </w:rPr>
        <w:t>overline;</w:t>
      </w:r>
      <w:proofErr w:type="gramEnd"/>
    </w:p>
    <w:p w14:paraId="36823BD6" w14:textId="77777777" w:rsidR="00257E34" w:rsidRPr="00257E34" w:rsidRDefault="00257E34" w:rsidP="00257E34">
      <w:pPr>
        <w:spacing w:after="0"/>
        <w:rPr>
          <w:sz w:val="28"/>
          <w:szCs w:val="28"/>
        </w:rPr>
      </w:pPr>
      <w:r w:rsidRPr="00257E34">
        <w:rPr>
          <w:sz w:val="28"/>
          <w:szCs w:val="28"/>
        </w:rPr>
        <w:t>}</w:t>
      </w:r>
    </w:p>
    <w:p w14:paraId="3D3E43CE" w14:textId="77777777" w:rsidR="00257E34" w:rsidRPr="00257E34" w:rsidRDefault="00257E34" w:rsidP="00257E34">
      <w:pPr>
        <w:spacing w:after="0"/>
        <w:rPr>
          <w:sz w:val="28"/>
          <w:szCs w:val="28"/>
        </w:rPr>
      </w:pPr>
    </w:p>
    <w:p w14:paraId="18BBFF1E" w14:textId="77777777" w:rsidR="00257E34" w:rsidRPr="00257E34" w:rsidRDefault="00257E34" w:rsidP="00257E34">
      <w:pPr>
        <w:spacing w:after="0"/>
        <w:rPr>
          <w:sz w:val="28"/>
          <w:szCs w:val="28"/>
        </w:rPr>
      </w:pPr>
      <w:r w:rsidRPr="00257E34">
        <w:rPr>
          <w:sz w:val="28"/>
          <w:szCs w:val="28"/>
        </w:rPr>
        <w:lastRenderedPageBreak/>
        <w:t>h2 {</w:t>
      </w:r>
    </w:p>
    <w:p w14:paraId="7F36EE19" w14:textId="77777777" w:rsidR="00257E34" w:rsidRPr="00257E34" w:rsidRDefault="00257E34" w:rsidP="00257E34">
      <w:pPr>
        <w:spacing w:after="0"/>
        <w:rPr>
          <w:sz w:val="28"/>
          <w:szCs w:val="28"/>
        </w:rPr>
      </w:pPr>
      <w:r w:rsidRPr="00257E34">
        <w:rPr>
          <w:sz w:val="28"/>
          <w:szCs w:val="28"/>
        </w:rPr>
        <w:t>  text-decoration: line-</w:t>
      </w:r>
      <w:proofErr w:type="gramStart"/>
      <w:r w:rsidRPr="00257E34">
        <w:rPr>
          <w:sz w:val="28"/>
          <w:szCs w:val="28"/>
        </w:rPr>
        <w:t>through;</w:t>
      </w:r>
      <w:proofErr w:type="gramEnd"/>
    </w:p>
    <w:p w14:paraId="79592ADE" w14:textId="77777777" w:rsidR="00257E34" w:rsidRPr="00257E34" w:rsidRDefault="00257E34" w:rsidP="00257E34">
      <w:pPr>
        <w:spacing w:after="0"/>
        <w:rPr>
          <w:sz w:val="28"/>
          <w:szCs w:val="28"/>
        </w:rPr>
      </w:pPr>
      <w:r w:rsidRPr="00257E34">
        <w:rPr>
          <w:sz w:val="28"/>
          <w:szCs w:val="28"/>
        </w:rPr>
        <w:t>}</w:t>
      </w:r>
    </w:p>
    <w:p w14:paraId="6CCE752A" w14:textId="77777777" w:rsidR="00257E34" w:rsidRPr="00257E34" w:rsidRDefault="00257E34" w:rsidP="00257E34">
      <w:pPr>
        <w:spacing w:after="0"/>
        <w:rPr>
          <w:sz w:val="28"/>
          <w:szCs w:val="28"/>
        </w:rPr>
      </w:pPr>
    </w:p>
    <w:p w14:paraId="4771C976" w14:textId="77777777" w:rsidR="00257E34" w:rsidRPr="00257E34" w:rsidRDefault="00257E34" w:rsidP="00257E34">
      <w:pPr>
        <w:spacing w:after="0"/>
        <w:rPr>
          <w:sz w:val="28"/>
          <w:szCs w:val="28"/>
        </w:rPr>
      </w:pPr>
      <w:r w:rsidRPr="00257E34">
        <w:rPr>
          <w:sz w:val="28"/>
          <w:szCs w:val="28"/>
        </w:rPr>
        <w:t>h3 {</w:t>
      </w:r>
    </w:p>
    <w:p w14:paraId="734AA1C9" w14:textId="77777777" w:rsidR="00257E34" w:rsidRPr="00257E34" w:rsidRDefault="00257E34" w:rsidP="00257E34">
      <w:pPr>
        <w:spacing w:after="0"/>
        <w:rPr>
          <w:sz w:val="28"/>
          <w:szCs w:val="28"/>
        </w:rPr>
      </w:pPr>
      <w:r w:rsidRPr="00257E34">
        <w:rPr>
          <w:sz w:val="28"/>
          <w:szCs w:val="28"/>
        </w:rPr>
        <w:t xml:space="preserve">  text-decoration: </w:t>
      </w:r>
      <w:proofErr w:type="gramStart"/>
      <w:r w:rsidRPr="00257E34">
        <w:rPr>
          <w:sz w:val="28"/>
          <w:szCs w:val="28"/>
        </w:rPr>
        <w:t>underline;</w:t>
      </w:r>
      <w:proofErr w:type="gramEnd"/>
    </w:p>
    <w:p w14:paraId="112D87C5" w14:textId="77777777" w:rsidR="00257E34" w:rsidRPr="00257E34" w:rsidRDefault="00257E34" w:rsidP="00257E34">
      <w:pPr>
        <w:spacing w:after="0"/>
        <w:rPr>
          <w:sz w:val="28"/>
          <w:szCs w:val="28"/>
        </w:rPr>
      </w:pPr>
      <w:r w:rsidRPr="00257E34">
        <w:rPr>
          <w:sz w:val="28"/>
          <w:szCs w:val="28"/>
        </w:rPr>
        <w:t>}</w:t>
      </w:r>
    </w:p>
    <w:p w14:paraId="1ABE4BD6" w14:textId="77777777" w:rsidR="00257E34" w:rsidRPr="00257E34" w:rsidRDefault="00257E34" w:rsidP="00257E34">
      <w:pPr>
        <w:spacing w:after="0"/>
        <w:rPr>
          <w:sz w:val="28"/>
          <w:szCs w:val="28"/>
        </w:rPr>
      </w:pPr>
    </w:p>
    <w:p w14:paraId="11701E39" w14:textId="77777777" w:rsidR="00257E34" w:rsidRPr="00257E34" w:rsidRDefault="00257E34" w:rsidP="00257E34">
      <w:pPr>
        <w:spacing w:after="0"/>
        <w:rPr>
          <w:sz w:val="28"/>
          <w:szCs w:val="28"/>
        </w:rPr>
      </w:pPr>
      <w:proofErr w:type="spellStart"/>
      <w:proofErr w:type="gramStart"/>
      <w:r w:rsidRPr="00257E34">
        <w:rPr>
          <w:sz w:val="28"/>
          <w:szCs w:val="28"/>
        </w:rPr>
        <w:t>p.ex</w:t>
      </w:r>
      <w:proofErr w:type="spellEnd"/>
      <w:proofErr w:type="gramEnd"/>
      <w:r w:rsidRPr="00257E34">
        <w:rPr>
          <w:sz w:val="28"/>
          <w:szCs w:val="28"/>
        </w:rPr>
        <w:t xml:space="preserve"> {</w:t>
      </w:r>
    </w:p>
    <w:p w14:paraId="15441D24" w14:textId="77777777" w:rsidR="00257E34" w:rsidRPr="00257E34" w:rsidRDefault="00257E34" w:rsidP="00257E34">
      <w:pPr>
        <w:spacing w:after="0"/>
        <w:rPr>
          <w:sz w:val="28"/>
          <w:szCs w:val="28"/>
        </w:rPr>
      </w:pPr>
      <w:r w:rsidRPr="00257E34">
        <w:rPr>
          <w:sz w:val="28"/>
          <w:szCs w:val="28"/>
        </w:rPr>
        <w:t xml:space="preserve">  text-decoration: overline </w:t>
      </w:r>
      <w:proofErr w:type="gramStart"/>
      <w:r w:rsidRPr="00257E34">
        <w:rPr>
          <w:sz w:val="28"/>
          <w:szCs w:val="28"/>
        </w:rPr>
        <w:t>underline;</w:t>
      </w:r>
      <w:proofErr w:type="gramEnd"/>
    </w:p>
    <w:p w14:paraId="711EBCE6" w14:textId="77777777" w:rsidR="00257E34" w:rsidRPr="00257E34" w:rsidRDefault="00257E34" w:rsidP="00257E34">
      <w:pPr>
        <w:spacing w:after="0"/>
        <w:rPr>
          <w:sz w:val="28"/>
          <w:szCs w:val="28"/>
        </w:rPr>
      </w:pPr>
      <w:r w:rsidRPr="00257E34">
        <w:rPr>
          <w:sz w:val="28"/>
          <w:szCs w:val="28"/>
        </w:rPr>
        <w:t>}</w:t>
      </w:r>
    </w:p>
    <w:p w14:paraId="4341C70E" w14:textId="77777777" w:rsidR="00257E34" w:rsidRPr="00257E34" w:rsidRDefault="00257E34" w:rsidP="00257E34">
      <w:pPr>
        <w:spacing w:after="0"/>
        <w:rPr>
          <w:sz w:val="28"/>
          <w:szCs w:val="28"/>
        </w:rPr>
      </w:pPr>
      <w:r w:rsidRPr="00257E34">
        <w:rPr>
          <w:sz w:val="28"/>
          <w:szCs w:val="28"/>
        </w:rPr>
        <w:t>&lt;/style&gt;</w:t>
      </w:r>
    </w:p>
    <w:p w14:paraId="4D7E3588" w14:textId="77777777" w:rsidR="00257E34" w:rsidRPr="00257E34" w:rsidRDefault="00257E34" w:rsidP="00257E34">
      <w:pPr>
        <w:spacing w:after="0"/>
        <w:rPr>
          <w:sz w:val="28"/>
          <w:szCs w:val="28"/>
        </w:rPr>
      </w:pPr>
      <w:r w:rsidRPr="00257E34">
        <w:rPr>
          <w:sz w:val="28"/>
          <w:szCs w:val="28"/>
        </w:rPr>
        <w:t>&lt;/head&gt;</w:t>
      </w:r>
    </w:p>
    <w:p w14:paraId="7DD88D40" w14:textId="77777777" w:rsidR="00257E34" w:rsidRPr="00257E34" w:rsidRDefault="00257E34" w:rsidP="00257E34">
      <w:pPr>
        <w:spacing w:after="0"/>
        <w:rPr>
          <w:sz w:val="28"/>
          <w:szCs w:val="28"/>
        </w:rPr>
      </w:pPr>
      <w:r w:rsidRPr="00257E34">
        <w:rPr>
          <w:sz w:val="28"/>
          <w:szCs w:val="28"/>
        </w:rPr>
        <w:t>&lt;body&gt;</w:t>
      </w:r>
    </w:p>
    <w:p w14:paraId="77AFD133" w14:textId="77777777" w:rsidR="00257E34" w:rsidRPr="00257E34" w:rsidRDefault="00257E34" w:rsidP="00257E34">
      <w:pPr>
        <w:spacing w:after="0"/>
        <w:rPr>
          <w:sz w:val="28"/>
          <w:szCs w:val="28"/>
        </w:rPr>
      </w:pPr>
    </w:p>
    <w:p w14:paraId="2EF98298" w14:textId="77777777" w:rsidR="00257E34" w:rsidRPr="00257E34" w:rsidRDefault="00257E34" w:rsidP="00257E34">
      <w:pPr>
        <w:spacing w:after="0"/>
        <w:rPr>
          <w:sz w:val="28"/>
          <w:szCs w:val="28"/>
        </w:rPr>
      </w:pPr>
      <w:r w:rsidRPr="00257E34">
        <w:rPr>
          <w:sz w:val="28"/>
          <w:szCs w:val="28"/>
        </w:rPr>
        <w:t>&lt;h1&gt;Overline text decoration&lt;/h1&gt;</w:t>
      </w:r>
    </w:p>
    <w:p w14:paraId="3513DECE" w14:textId="77777777" w:rsidR="00257E34" w:rsidRPr="00257E34" w:rsidRDefault="00257E34" w:rsidP="00257E34">
      <w:pPr>
        <w:spacing w:after="0"/>
        <w:rPr>
          <w:sz w:val="28"/>
          <w:szCs w:val="28"/>
        </w:rPr>
      </w:pPr>
      <w:r w:rsidRPr="00257E34">
        <w:rPr>
          <w:sz w:val="28"/>
          <w:szCs w:val="28"/>
        </w:rPr>
        <w:t>&lt;h2&gt;Line-through text decoration&lt;/h2&gt;</w:t>
      </w:r>
    </w:p>
    <w:p w14:paraId="565759A7" w14:textId="77777777" w:rsidR="00257E34" w:rsidRPr="00257E34" w:rsidRDefault="00257E34" w:rsidP="00257E34">
      <w:pPr>
        <w:spacing w:after="0"/>
        <w:rPr>
          <w:sz w:val="28"/>
          <w:szCs w:val="28"/>
        </w:rPr>
      </w:pPr>
      <w:r w:rsidRPr="00257E34">
        <w:rPr>
          <w:sz w:val="28"/>
          <w:szCs w:val="28"/>
        </w:rPr>
        <w:t>&lt;h3&gt;Underline text decoration&lt;/h3&gt;</w:t>
      </w:r>
    </w:p>
    <w:p w14:paraId="70174D2F" w14:textId="77777777" w:rsidR="00257E34" w:rsidRPr="00257E34" w:rsidRDefault="00257E34" w:rsidP="00257E34">
      <w:pPr>
        <w:spacing w:after="0"/>
        <w:rPr>
          <w:sz w:val="28"/>
          <w:szCs w:val="28"/>
        </w:rPr>
      </w:pPr>
      <w:r w:rsidRPr="00257E34">
        <w:rPr>
          <w:sz w:val="28"/>
          <w:szCs w:val="28"/>
        </w:rPr>
        <w:t xml:space="preserve">&lt;p class="ex"&gt;Overline and underline text </w:t>
      </w:r>
      <w:proofErr w:type="gramStart"/>
      <w:r w:rsidRPr="00257E34">
        <w:rPr>
          <w:sz w:val="28"/>
          <w:szCs w:val="28"/>
        </w:rPr>
        <w:t>decoration.&lt;</w:t>
      </w:r>
      <w:proofErr w:type="gramEnd"/>
      <w:r w:rsidRPr="00257E34">
        <w:rPr>
          <w:sz w:val="28"/>
          <w:szCs w:val="28"/>
        </w:rPr>
        <w:t>/p&gt;</w:t>
      </w:r>
    </w:p>
    <w:p w14:paraId="0F773F8C" w14:textId="77777777" w:rsidR="00257E34" w:rsidRPr="00257E34" w:rsidRDefault="00257E34" w:rsidP="00257E34">
      <w:pPr>
        <w:spacing w:after="0"/>
        <w:rPr>
          <w:sz w:val="28"/>
          <w:szCs w:val="28"/>
        </w:rPr>
      </w:pPr>
      <w:r w:rsidRPr="00257E34">
        <w:rPr>
          <w:sz w:val="28"/>
          <w:szCs w:val="28"/>
        </w:rPr>
        <w:t xml:space="preserve">&lt;p&gt;&lt;strong&gt;Note:&lt;/strong&gt; It is not recommended to underline text that is not a link, as this often confuses </w:t>
      </w:r>
    </w:p>
    <w:p w14:paraId="6CCD96F4" w14:textId="77777777" w:rsidR="00257E34" w:rsidRPr="00257E34" w:rsidRDefault="00257E34" w:rsidP="00257E34">
      <w:pPr>
        <w:spacing w:after="0"/>
        <w:rPr>
          <w:sz w:val="28"/>
          <w:szCs w:val="28"/>
        </w:rPr>
      </w:pPr>
      <w:r w:rsidRPr="00257E34">
        <w:rPr>
          <w:sz w:val="28"/>
          <w:szCs w:val="28"/>
        </w:rPr>
        <w:t xml:space="preserve">the </w:t>
      </w:r>
      <w:proofErr w:type="gramStart"/>
      <w:r w:rsidRPr="00257E34">
        <w:rPr>
          <w:sz w:val="28"/>
          <w:szCs w:val="28"/>
        </w:rPr>
        <w:t>reader.&lt;</w:t>
      </w:r>
      <w:proofErr w:type="gramEnd"/>
      <w:r w:rsidRPr="00257E34">
        <w:rPr>
          <w:sz w:val="28"/>
          <w:szCs w:val="28"/>
        </w:rPr>
        <w:t>/p&gt;</w:t>
      </w:r>
    </w:p>
    <w:p w14:paraId="73532D45" w14:textId="0C180377" w:rsidR="00257E34" w:rsidRPr="00257E34" w:rsidRDefault="00257E34" w:rsidP="00257E34">
      <w:pPr>
        <w:spacing w:after="0"/>
        <w:rPr>
          <w:sz w:val="28"/>
          <w:szCs w:val="28"/>
        </w:rPr>
      </w:pPr>
      <w:r w:rsidRPr="00257E34">
        <w:rPr>
          <w:sz w:val="28"/>
          <w:szCs w:val="28"/>
        </w:rPr>
        <w:t>&lt;/body&gt;</w:t>
      </w:r>
    </w:p>
    <w:p w14:paraId="58FCA15B" w14:textId="6A2710A6" w:rsidR="00257E34" w:rsidRDefault="004C4797" w:rsidP="00257E34">
      <w:pPr>
        <w:spacing w:after="0"/>
        <w:rPr>
          <w:sz w:val="28"/>
          <w:szCs w:val="28"/>
        </w:rPr>
      </w:pPr>
      <w:r>
        <w:rPr>
          <w:noProof/>
          <w:sz w:val="28"/>
          <w:szCs w:val="28"/>
        </w:rPr>
        <mc:AlternateContent>
          <mc:Choice Requires="wps">
            <w:drawing>
              <wp:anchor distT="0" distB="0" distL="114300" distR="114300" simplePos="0" relativeHeight="251693056" behindDoc="0" locked="0" layoutInCell="1" allowOverlap="1" wp14:anchorId="56C38724" wp14:editId="26F77C13">
                <wp:simplePos x="0" y="0"/>
                <wp:positionH relativeFrom="column">
                  <wp:posOffset>-144780</wp:posOffset>
                </wp:positionH>
                <wp:positionV relativeFrom="paragraph">
                  <wp:posOffset>212725</wp:posOffset>
                </wp:positionV>
                <wp:extent cx="5867400" cy="2689860"/>
                <wp:effectExtent l="0" t="0" r="19050" b="15240"/>
                <wp:wrapNone/>
                <wp:docPr id="91080546" name="Rectangle 37"/>
                <wp:cNvGraphicFramePr/>
                <a:graphic xmlns:a="http://schemas.openxmlformats.org/drawingml/2006/main">
                  <a:graphicData uri="http://schemas.microsoft.com/office/word/2010/wordprocessingShape">
                    <wps:wsp>
                      <wps:cNvSpPr/>
                      <wps:spPr>
                        <a:xfrm>
                          <a:off x="0" y="0"/>
                          <a:ext cx="5867400" cy="2689860"/>
                        </a:xfrm>
                        <a:prstGeom prst="rect">
                          <a:avLst/>
                        </a:prstGeom>
                        <a:blipFill dpi="0" rotWithShape="1">
                          <a:blip r:embed="rId86">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365BAA" id="Rectangle 37" o:spid="_x0000_s1026" style="position:absolute;margin-left:-11.4pt;margin-top:16.75pt;width:462pt;height:211.8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" strokecolor="#030e13 [484]" strokeweight="1.5pt">
                <v:fill r:id="rId87" o:title="" recolor="t" rotate="t" type="frame"/>
              </v:rect>
            </w:pict>
          </mc:Fallback>
        </mc:AlternateContent>
      </w:r>
      <w:r w:rsidR="00257E34" w:rsidRPr="00257E34">
        <w:rPr>
          <w:sz w:val="28"/>
          <w:szCs w:val="28"/>
        </w:rPr>
        <w:t>&lt;/html&gt;</w:t>
      </w:r>
    </w:p>
    <w:p w14:paraId="6E63C4D6" w14:textId="5D283285" w:rsidR="004C4797" w:rsidRPr="00257E34" w:rsidRDefault="004C4797" w:rsidP="00257E34">
      <w:pPr>
        <w:spacing w:after="0"/>
        <w:rPr>
          <w:sz w:val="28"/>
          <w:szCs w:val="28"/>
        </w:rPr>
      </w:pPr>
    </w:p>
    <w:p w14:paraId="735699B2" w14:textId="77777777" w:rsidR="00257E34" w:rsidRDefault="00257E34" w:rsidP="008A4BF7">
      <w:pPr>
        <w:spacing w:after="0"/>
        <w:rPr>
          <w:sz w:val="28"/>
          <w:szCs w:val="28"/>
        </w:rPr>
      </w:pPr>
    </w:p>
    <w:p w14:paraId="7A94AD96" w14:textId="77777777" w:rsidR="0049069B" w:rsidRDefault="0049069B" w:rsidP="008A4BF7">
      <w:pPr>
        <w:spacing w:after="0"/>
        <w:rPr>
          <w:sz w:val="28"/>
          <w:szCs w:val="28"/>
        </w:rPr>
      </w:pPr>
    </w:p>
    <w:p w14:paraId="131A4652" w14:textId="77777777" w:rsidR="0049069B" w:rsidRDefault="0049069B" w:rsidP="008A4BF7">
      <w:pPr>
        <w:spacing w:after="0"/>
        <w:rPr>
          <w:sz w:val="28"/>
          <w:szCs w:val="28"/>
        </w:rPr>
      </w:pPr>
    </w:p>
    <w:p w14:paraId="4977D0D2" w14:textId="77777777" w:rsidR="0049069B" w:rsidRDefault="0049069B" w:rsidP="008A4BF7">
      <w:pPr>
        <w:spacing w:after="0"/>
        <w:rPr>
          <w:sz w:val="28"/>
          <w:szCs w:val="28"/>
        </w:rPr>
      </w:pPr>
    </w:p>
    <w:p w14:paraId="635E4D9F" w14:textId="77777777" w:rsidR="0049069B" w:rsidRDefault="0049069B" w:rsidP="008A4BF7">
      <w:pPr>
        <w:spacing w:after="0"/>
        <w:rPr>
          <w:sz w:val="28"/>
          <w:szCs w:val="28"/>
        </w:rPr>
      </w:pPr>
    </w:p>
    <w:p w14:paraId="03DF4764" w14:textId="77777777" w:rsidR="0049069B" w:rsidRDefault="0049069B" w:rsidP="008A4BF7">
      <w:pPr>
        <w:spacing w:after="0"/>
        <w:rPr>
          <w:sz w:val="28"/>
          <w:szCs w:val="28"/>
        </w:rPr>
      </w:pPr>
    </w:p>
    <w:p w14:paraId="6C5DF1F4" w14:textId="77777777" w:rsidR="0049069B" w:rsidRDefault="0049069B" w:rsidP="008A4BF7">
      <w:pPr>
        <w:spacing w:after="0"/>
        <w:rPr>
          <w:sz w:val="28"/>
          <w:szCs w:val="28"/>
        </w:rPr>
      </w:pPr>
    </w:p>
    <w:p w14:paraId="178D7009" w14:textId="6B1F571F" w:rsidR="0049069B" w:rsidRDefault="008141FB" w:rsidP="008A4BF7">
      <w:pPr>
        <w:spacing w:after="0"/>
        <w:rPr>
          <w:sz w:val="28"/>
          <w:szCs w:val="28"/>
        </w:rPr>
      </w:pPr>
      <w:r>
        <w:rPr>
          <w:noProof/>
          <w:sz w:val="28"/>
          <w:szCs w:val="28"/>
        </w:rPr>
        <w:lastRenderedPageBreak/>
        <mc:AlternateContent>
          <mc:Choice Requires="wps">
            <w:drawing>
              <wp:anchor distT="0" distB="0" distL="114300" distR="114300" simplePos="0" relativeHeight="251694080" behindDoc="0" locked="0" layoutInCell="1" allowOverlap="1" wp14:anchorId="0747D04E" wp14:editId="61B10084">
                <wp:simplePos x="0" y="0"/>
                <wp:positionH relativeFrom="column">
                  <wp:posOffset>-129540</wp:posOffset>
                </wp:positionH>
                <wp:positionV relativeFrom="paragraph">
                  <wp:posOffset>302895</wp:posOffset>
                </wp:positionV>
                <wp:extent cx="5951220" cy="2186940"/>
                <wp:effectExtent l="0" t="0" r="0" b="3810"/>
                <wp:wrapNone/>
                <wp:docPr id="1717390287" name="Rectangle 38"/>
                <wp:cNvGraphicFramePr/>
                <a:graphic xmlns:a="http://schemas.openxmlformats.org/drawingml/2006/main">
                  <a:graphicData uri="http://schemas.microsoft.com/office/word/2010/wordprocessingShape">
                    <wps:wsp>
                      <wps:cNvSpPr/>
                      <wps:spPr>
                        <a:xfrm>
                          <a:off x="0" y="0"/>
                          <a:ext cx="5951220" cy="2186940"/>
                        </a:xfrm>
                        <a:prstGeom prst="rect">
                          <a:avLst/>
                        </a:prstGeom>
                        <a:blipFill dpi="0" rotWithShape="1">
                          <a:blip r:embed="rId8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1C48C" id="Rectangle 38" o:spid="_x0000_s1026" style="position:absolute;margin-left:-10.2pt;margin-top:23.85pt;width:468.6pt;height:172.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" stroked="f" strokeweight="1.5pt">
                <v:fill r:id="rId89" o:title="" recolor="t" rotate="t" type="frame"/>
              </v:rect>
            </w:pict>
          </mc:Fallback>
        </mc:AlternateContent>
      </w:r>
      <w:r>
        <w:rPr>
          <w:sz w:val="28"/>
          <w:szCs w:val="28"/>
        </w:rPr>
        <w:t xml:space="preserve">TEXT </w:t>
      </w:r>
      <w:proofErr w:type="gramStart"/>
      <w:r>
        <w:rPr>
          <w:sz w:val="28"/>
          <w:szCs w:val="28"/>
        </w:rPr>
        <w:t>SHADOW :</w:t>
      </w:r>
      <w:proofErr w:type="gramEnd"/>
      <w:r>
        <w:rPr>
          <w:sz w:val="28"/>
          <w:szCs w:val="28"/>
        </w:rPr>
        <w:t xml:space="preserve"> </w:t>
      </w:r>
    </w:p>
    <w:p w14:paraId="3279B12A" w14:textId="77777777" w:rsidR="008141FB" w:rsidRDefault="008141FB" w:rsidP="008A4BF7">
      <w:pPr>
        <w:spacing w:after="0"/>
        <w:rPr>
          <w:sz w:val="28"/>
          <w:szCs w:val="28"/>
        </w:rPr>
      </w:pPr>
    </w:p>
    <w:p w14:paraId="4F20ED3F" w14:textId="77777777" w:rsidR="008141FB" w:rsidRDefault="008141FB" w:rsidP="008A4BF7">
      <w:pPr>
        <w:spacing w:after="0"/>
        <w:rPr>
          <w:sz w:val="28"/>
          <w:szCs w:val="28"/>
        </w:rPr>
      </w:pPr>
    </w:p>
    <w:p w14:paraId="06133C90" w14:textId="77777777" w:rsidR="008141FB" w:rsidRDefault="008141FB" w:rsidP="008A4BF7">
      <w:pPr>
        <w:spacing w:after="0"/>
        <w:rPr>
          <w:sz w:val="28"/>
          <w:szCs w:val="28"/>
        </w:rPr>
      </w:pPr>
    </w:p>
    <w:p w14:paraId="46F9DBCD" w14:textId="77777777" w:rsidR="008141FB" w:rsidRDefault="008141FB" w:rsidP="008A4BF7">
      <w:pPr>
        <w:spacing w:after="0"/>
        <w:rPr>
          <w:sz w:val="28"/>
          <w:szCs w:val="28"/>
        </w:rPr>
      </w:pPr>
    </w:p>
    <w:p w14:paraId="05B45FEA" w14:textId="77777777" w:rsidR="008141FB" w:rsidRDefault="008141FB" w:rsidP="008A4BF7">
      <w:pPr>
        <w:spacing w:after="0"/>
        <w:rPr>
          <w:sz w:val="28"/>
          <w:szCs w:val="28"/>
        </w:rPr>
      </w:pPr>
    </w:p>
    <w:p w14:paraId="16E34246" w14:textId="77777777" w:rsidR="008141FB" w:rsidRDefault="008141FB" w:rsidP="008A4BF7">
      <w:pPr>
        <w:spacing w:after="0"/>
        <w:rPr>
          <w:sz w:val="28"/>
          <w:szCs w:val="28"/>
        </w:rPr>
      </w:pPr>
    </w:p>
    <w:p w14:paraId="662926CF" w14:textId="77777777" w:rsidR="008141FB" w:rsidRDefault="008141FB" w:rsidP="008A4BF7">
      <w:pPr>
        <w:spacing w:after="0"/>
        <w:rPr>
          <w:sz w:val="28"/>
          <w:szCs w:val="28"/>
        </w:rPr>
      </w:pPr>
    </w:p>
    <w:p w14:paraId="6F6C5F2E" w14:textId="77777777" w:rsidR="008141FB" w:rsidRDefault="008141FB" w:rsidP="008A4BF7">
      <w:pPr>
        <w:spacing w:after="0"/>
        <w:rPr>
          <w:sz w:val="28"/>
          <w:szCs w:val="28"/>
        </w:rPr>
      </w:pPr>
    </w:p>
    <w:p w14:paraId="430B5E4F" w14:textId="77777777" w:rsidR="008141FB" w:rsidRDefault="008141FB" w:rsidP="008A4BF7">
      <w:pPr>
        <w:spacing w:after="0"/>
        <w:rPr>
          <w:sz w:val="28"/>
          <w:szCs w:val="28"/>
        </w:rPr>
      </w:pPr>
    </w:p>
    <w:p w14:paraId="4716631B" w14:textId="77777777" w:rsidR="008141FB" w:rsidRDefault="008141FB" w:rsidP="008A4BF7">
      <w:pPr>
        <w:spacing w:after="0"/>
        <w:rPr>
          <w:sz w:val="28"/>
          <w:szCs w:val="28"/>
        </w:rPr>
      </w:pPr>
    </w:p>
    <w:p w14:paraId="293363FC" w14:textId="0A4CB61D" w:rsidR="008141FB" w:rsidRDefault="00C10C79" w:rsidP="008A4BF7">
      <w:pPr>
        <w:spacing w:after="0"/>
        <w:rPr>
          <w:sz w:val="28"/>
          <w:szCs w:val="28"/>
        </w:rPr>
      </w:pPr>
      <w:r>
        <w:rPr>
          <w:noProof/>
          <w:sz w:val="28"/>
          <w:szCs w:val="28"/>
        </w:rPr>
        <mc:AlternateContent>
          <mc:Choice Requires="wps">
            <w:drawing>
              <wp:anchor distT="0" distB="0" distL="114300" distR="114300" simplePos="0" relativeHeight="251695104" behindDoc="0" locked="0" layoutInCell="1" allowOverlap="1" wp14:anchorId="0542291D" wp14:editId="6D702851">
                <wp:simplePos x="0" y="0"/>
                <wp:positionH relativeFrom="margin">
                  <wp:align>center</wp:align>
                </wp:positionH>
                <wp:positionV relativeFrom="paragraph">
                  <wp:posOffset>143510</wp:posOffset>
                </wp:positionV>
                <wp:extent cx="6057900" cy="2392680"/>
                <wp:effectExtent l="0" t="0" r="0" b="7620"/>
                <wp:wrapNone/>
                <wp:docPr id="1376598181" name="Rectangle 39"/>
                <wp:cNvGraphicFramePr/>
                <a:graphic xmlns:a="http://schemas.openxmlformats.org/drawingml/2006/main">
                  <a:graphicData uri="http://schemas.microsoft.com/office/word/2010/wordprocessingShape">
                    <wps:wsp>
                      <wps:cNvSpPr/>
                      <wps:spPr>
                        <a:xfrm>
                          <a:off x="0" y="0"/>
                          <a:ext cx="6057900" cy="2392680"/>
                        </a:xfrm>
                        <a:prstGeom prst="rect">
                          <a:avLst/>
                        </a:prstGeom>
                        <a:blipFill dpi="0" rotWithShape="1">
                          <a:blip r:embed="rId9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6FD6DC" id="Rectangle 39" o:spid="_x0000_s1026" style="position:absolute;margin-left:0;margin-top:11.3pt;width:477pt;height:188.4pt;z-index:2516951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" stroked="f" strokeweight="1.5pt">
                <v:fill r:id="rId91" o:title="" recolor="t" rotate="t" type="frame"/>
                <w10:wrap anchorx="margin"/>
              </v:rect>
            </w:pict>
          </mc:Fallback>
        </mc:AlternateContent>
      </w:r>
      <w:r>
        <w:rPr>
          <w:sz w:val="28"/>
          <w:szCs w:val="28"/>
        </w:rPr>
        <w:t xml:space="preserve"> </w:t>
      </w:r>
    </w:p>
    <w:p w14:paraId="7C5752F9" w14:textId="77777777" w:rsidR="00C10C79" w:rsidRDefault="00C10C79" w:rsidP="008A4BF7">
      <w:pPr>
        <w:spacing w:after="0"/>
        <w:rPr>
          <w:sz w:val="28"/>
          <w:szCs w:val="28"/>
        </w:rPr>
      </w:pPr>
    </w:p>
    <w:p w14:paraId="37D454D5" w14:textId="77777777" w:rsidR="00C10C79" w:rsidRDefault="00C10C79" w:rsidP="008A4BF7">
      <w:pPr>
        <w:spacing w:after="0"/>
        <w:rPr>
          <w:sz w:val="28"/>
          <w:szCs w:val="28"/>
        </w:rPr>
      </w:pPr>
    </w:p>
    <w:p w14:paraId="6308DE3F" w14:textId="77777777" w:rsidR="00C10C79" w:rsidRDefault="00C10C79" w:rsidP="008A4BF7">
      <w:pPr>
        <w:spacing w:after="0"/>
        <w:rPr>
          <w:sz w:val="28"/>
          <w:szCs w:val="28"/>
        </w:rPr>
      </w:pPr>
    </w:p>
    <w:p w14:paraId="34F994A0" w14:textId="77777777" w:rsidR="00C10C79" w:rsidRDefault="00C10C79" w:rsidP="008A4BF7">
      <w:pPr>
        <w:spacing w:after="0"/>
        <w:rPr>
          <w:sz w:val="28"/>
          <w:szCs w:val="28"/>
        </w:rPr>
      </w:pPr>
    </w:p>
    <w:p w14:paraId="34B35530" w14:textId="77777777" w:rsidR="00C10C79" w:rsidRDefault="00C10C79" w:rsidP="008A4BF7">
      <w:pPr>
        <w:spacing w:after="0"/>
        <w:rPr>
          <w:sz w:val="28"/>
          <w:szCs w:val="28"/>
        </w:rPr>
      </w:pPr>
    </w:p>
    <w:p w14:paraId="1C5993ED" w14:textId="77777777" w:rsidR="00C10C79" w:rsidRDefault="00C10C79" w:rsidP="008A4BF7">
      <w:pPr>
        <w:spacing w:after="0"/>
        <w:rPr>
          <w:sz w:val="28"/>
          <w:szCs w:val="28"/>
        </w:rPr>
      </w:pPr>
    </w:p>
    <w:p w14:paraId="34D75D23" w14:textId="77777777" w:rsidR="00C10C79" w:rsidRDefault="00C10C79" w:rsidP="008A4BF7">
      <w:pPr>
        <w:spacing w:after="0"/>
        <w:rPr>
          <w:sz w:val="28"/>
          <w:szCs w:val="28"/>
        </w:rPr>
      </w:pPr>
    </w:p>
    <w:p w14:paraId="7C70DF82" w14:textId="77777777" w:rsidR="00C10C79" w:rsidRDefault="00C10C79" w:rsidP="008A4BF7">
      <w:pPr>
        <w:spacing w:after="0"/>
        <w:rPr>
          <w:sz w:val="28"/>
          <w:szCs w:val="28"/>
        </w:rPr>
      </w:pPr>
    </w:p>
    <w:p w14:paraId="33E6A2D8" w14:textId="77777777" w:rsidR="00C10C79" w:rsidRDefault="00C10C79" w:rsidP="008A4BF7">
      <w:pPr>
        <w:spacing w:after="0"/>
        <w:rPr>
          <w:sz w:val="28"/>
          <w:szCs w:val="28"/>
        </w:rPr>
      </w:pPr>
    </w:p>
    <w:p w14:paraId="10608218" w14:textId="77777777" w:rsidR="00C10C79" w:rsidRDefault="00C10C79" w:rsidP="008A4BF7">
      <w:pPr>
        <w:spacing w:after="0"/>
        <w:rPr>
          <w:sz w:val="28"/>
          <w:szCs w:val="28"/>
        </w:rPr>
      </w:pPr>
    </w:p>
    <w:p w14:paraId="59F9DD00" w14:textId="77777777" w:rsidR="00F16D84" w:rsidRDefault="00F16D84" w:rsidP="00F16D84">
      <w:pPr>
        <w:spacing w:after="0"/>
        <w:rPr>
          <w:sz w:val="28"/>
          <w:szCs w:val="28"/>
        </w:rPr>
      </w:pPr>
    </w:p>
    <w:p w14:paraId="5BCF10F3" w14:textId="77777777" w:rsidR="00F16D84" w:rsidRDefault="00F16D84" w:rsidP="00F16D84">
      <w:pPr>
        <w:spacing w:after="0"/>
        <w:rPr>
          <w:sz w:val="28"/>
          <w:szCs w:val="28"/>
        </w:rPr>
      </w:pPr>
    </w:p>
    <w:p w14:paraId="402B6FB1" w14:textId="4250D047" w:rsidR="00F16D84" w:rsidRDefault="00F16D84" w:rsidP="00F16D84">
      <w:pPr>
        <w:spacing w:after="0"/>
        <w:rPr>
          <w:sz w:val="28"/>
          <w:szCs w:val="28"/>
        </w:rPr>
      </w:pPr>
      <w:r>
        <w:rPr>
          <w:sz w:val="28"/>
          <w:szCs w:val="28"/>
        </w:rPr>
        <w:t>DATE-18/07/25                                   DAY -12</w:t>
      </w:r>
    </w:p>
    <w:p w14:paraId="5D68BDEE" w14:textId="77777777" w:rsidR="00F16D84" w:rsidRDefault="00F16D84" w:rsidP="00F16D84">
      <w:pPr>
        <w:spacing w:after="0"/>
        <w:rPr>
          <w:sz w:val="28"/>
          <w:szCs w:val="28"/>
        </w:rPr>
      </w:pPr>
    </w:p>
    <w:p w14:paraId="481DF90F" w14:textId="3158D3AF" w:rsidR="0038269C" w:rsidRDefault="00F16D84" w:rsidP="0038269C">
      <w:pPr>
        <w:spacing w:after="0"/>
        <w:rPr>
          <w:sz w:val="28"/>
          <w:szCs w:val="28"/>
        </w:rPr>
      </w:pPr>
      <w:r>
        <w:rPr>
          <w:sz w:val="28"/>
          <w:szCs w:val="28"/>
        </w:rPr>
        <w:t xml:space="preserve">AIM: </w:t>
      </w:r>
      <w:r w:rsidR="00701DC6">
        <w:rPr>
          <w:sz w:val="28"/>
          <w:szCs w:val="28"/>
        </w:rPr>
        <w:t xml:space="preserve">FONT </w:t>
      </w:r>
      <w:proofErr w:type="gramStart"/>
      <w:r w:rsidR="00701DC6">
        <w:rPr>
          <w:sz w:val="28"/>
          <w:szCs w:val="28"/>
        </w:rPr>
        <w:t>F</w:t>
      </w:r>
      <w:r w:rsidR="0038269C">
        <w:rPr>
          <w:sz w:val="28"/>
          <w:szCs w:val="28"/>
        </w:rPr>
        <w:t xml:space="preserve">ORMATTING </w:t>
      </w:r>
      <w:r w:rsidR="00BC3D6D">
        <w:rPr>
          <w:sz w:val="28"/>
          <w:szCs w:val="28"/>
        </w:rPr>
        <w:t>,</w:t>
      </w:r>
      <w:proofErr w:type="gramEnd"/>
      <w:r w:rsidR="00BC3D6D">
        <w:rPr>
          <w:sz w:val="28"/>
          <w:szCs w:val="28"/>
        </w:rPr>
        <w:t xml:space="preserve"> LINK </w:t>
      </w:r>
      <w:proofErr w:type="gramStart"/>
      <w:r w:rsidR="00BC3D6D">
        <w:rPr>
          <w:sz w:val="28"/>
          <w:szCs w:val="28"/>
        </w:rPr>
        <w:t xml:space="preserve">FORMATTING </w:t>
      </w:r>
      <w:r w:rsidR="007F785E">
        <w:rPr>
          <w:sz w:val="28"/>
          <w:szCs w:val="28"/>
        </w:rPr>
        <w:t>,CURSOR</w:t>
      </w:r>
      <w:proofErr w:type="gramEnd"/>
      <w:r w:rsidR="007F785E">
        <w:rPr>
          <w:sz w:val="28"/>
          <w:szCs w:val="28"/>
        </w:rPr>
        <w:t xml:space="preserve"> </w:t>
      </w:r>
      <w:proofErr w:type="gramStart"/>
      <w:r w:rsidR="007F785E">
        <w:rPr>
          <w:sz w:val="28"/>
          <w:szCs w:val="28"/>
        </w:rPr>
        <w:t xml:space="preserve">PROPERTY </w:t>
      </w:r>
      <w:r w:rsidR="00B806E3">
        <w:rPr>
          <w:sz w:val="28"/>
          <w:szCs w:val="28"/>
        </w:rPr>
        <w:t>,LIST</w:t>
      </w:r>
      <w:proofErr w:type="gramEnd"/>
      <w:r w:rsidR="00B806E3">
        <w:rPr>
          <w:sz w:val="28"/>
          <w:szCs w:val="28"/>
        </w:rPr>
        <w:t xml:space="preserve"> STYLING </w:t>
      </w:r>
    </w:p>
    <w:p w14:paraId="7548089E" w14:textId="4A5E26A5" w:rsidR="0038269C" w:rsidRPr="0038269C" w:rsidRDefault="0038269C" w:rsidP="0038269C">
      <w:pPr>
        <w:spacing w:after="0"/>
        <w:rPr>
          <w:sz w:val="28"/>
          <w:szCs w:val="28"/>
        </w:rPr>
      </w:pPr>
      <w:r w:rsidRPr="0038269C">
        <w:rPr>
          <w:sz w:val="28"/>
          <w:szCs w:val="28"/>
        </w:rPr>
        <w:t>The font</w:t>
      </w:r>
      <w:r w:rsidR="00FF2252">
        <w:rPr>
          <w:sz w:val="28"/>
          <w:szCs w:val="28"/>
        </w:rPr>
        <w:t xml:space="preserve"> </w:t>
      </w:r>
      <w:proofErr w:type="gramStart"/>
      <w:r w:rsidR="00FF2252">
        <w:rPr>
          <w:sz w:val="28"/>
          <w:szCs w:val="28"/>
        </w:rPr>
        <w:t>Property :</w:t>
      </w:r>
      <w:proofErr w:type="gramEnd"/>
    </w:p>
    <w:p w14:paraId="7C877352" w14:textId="18FD61DC" w:rsidR="0038269C" w:rsidRPr="0038269C" w:rsidRDefault="00031FB2" w:rsidP="0038269C">
      <w:pPr>
        <w:spacing w:after="0"/>
        <w:rPr>
          <w:sz w:val="28"/>
          <w:szCs w:val="28"/>
        </w:rPr>
      </w:pPr>
      <w:r>
        <w:rPr>
          <w:noProof/>
          <w:sz w:val="28"/>
          <w:szCs w:val="28"/>
        </w:rPr>
        <mc:AlternateContent>
          <mc:Choice Requires="wps">
            <w:drawing>
              <wp:anchor distT="0" distB="0" distL="114300" distR="114300" simplePos="0" relativeHeight="251696128" behindDoc="0" locked="0" layoutInCell="1" allowOverlap="1" wp14:anchorId="74CE5A29" wp14:editId="74911BDC">
                <wp:simplePos x="0" y="0"/>
                <wp:positionH relativeFrom="column">
                  <wp:posOffset>1569720</wp:posOffset>
                </wp:positionH>
                <wp:positionV relativeFrom="paragraph">
                  <wp:posOffset>6985</wp:posOffset>
                </wp:positionV>
                <wp:extent cx="4739640" cy="1752600"/>
                <wp:effectExtent l="0" t="0" r="3810" b="0"/>
                <wp:wrapNone/>
                <wp:docPr id="1532937236" name="Rectangle 40"/>
                <wp:cNvGraphicFramePr/>
                <a:graphic xmlns:a="http://schemas.openxmlformats.org/drawingml/2006/main">
                  <a:graphicData uri="http://schemas.microsoft.com/office/word/2010/wordprocessingShape">
                    <wps:wsp>
                      <wps:cNvSpPr/>
                      <wps:spPr>
                        <a:xfrm>
                          <a:off x="0" y="0"/>
                          <a:ext cx="4739640" cy="1752600"/>
                        </a:xfrm>
                        <a:prstGeom prst="rect">
                          <a:avLst/>
                        </a:prstGeom>
                        <a:blipFill dpi="0" rotWithShape="1">
                          <a:blip r:embed="rId9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13ABB" id="Rectangle 40" o:spid="_x0000_s1026" style="position:absolute;margin-left:123.6pt;margin-top:.55pt;width:373.2pt;height:138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" stroked="f" strokeweight="1.5pt">
                <v:fill r:id="rId93" o:title="" recolor="t" rotate="t" type="frame"/>
              </v:rect>
            </w:pict>
          </mc:Fallback>
        </mc:AlternateContent>
      </w:r>
    </w:p>
    <w:p w14:paraId="76DF5F72" w14:textId="7D64CEA1" w:rsidR="0038269C" w:rsidRDefault="0038269C" w:rsidP="00F16D84">
      <w:pPr>
        <w:spacing w:after="0"/>
        <w:rPr>
          <w:sz w:val="28"/>
          <w:szCs w:val="28"/>
        </w:rPr>
      </w:pPr>
    </w:p>
    <w:p w14:paraId="78A2B452" w14:textId="04E8E596" w:rsidR="00C10C79" w:rsidRDefault="00C10C79" w:rsidP="008A4BF7">
      <w:pPr>
        <w:spacing w:after="0"/>
        <w:rPr>
          <w:sz w:val="28"/>
          <w:szCs w:val="28"/>
        </w:rPr>
      </w:pPr>
    </w:p>
    <w:p w14:paraId="53C5C88E" w14:textId="77777777" w:rsidR="00031FB2" w:rsidRDefault="00031FB2" w:rsidP="008A4BF7">
      <w:pPr>
        <w:spacing w:after="0"/>
        <w:rPr>
          <w:sz w:val="28"/>
          <w:szCs w:val="28"/>
        </w:rPr>
      </w:pPr>
    </w:p>
    <w:p w14:paraId="09F3B0EE" w14:textId="209EF881" w:rsidR="00031FB2" w:rsidRDefault="004736DC" w:rsidP="008A4BF7">
      <w:pPr>
        <w:spacing w:after="0"/>
        <w:rPr>
          <w:sz w:val="28"/>
          <w:szCs w:val="28"/>
        </w:rPr>
      </w:pPr>
      <w:r>
        <w:rPr>
          <w:noProof/>
          <w:sz w:val="28"/>
          <w:szCs w:val="28"/>
        </w:rPr>
        <mc:AlternateContent>
          <mc:Choice Requires="wps">
            <w:drawing>
              <wp:anchor distT="0" distB="0" distL="114300" distR="114300" simplePos="0" relativeHeight="251697152" behindDoc="0" locked="0" layoutInCell="1" allowOverlap="1" wp14:anchorId="3581CA1D" wp14:editId="143B3B4C">
                <wp:simplePos x="0" y="0"/>
                <wp:positionH relativeFrom="margin">
                  <wp:align>center</wp:align>
                </wp:positionH>
                <wp:positionV relativeFrom="paragraph">
                  <wp:posOffset>333375</wp:posOffset>
                </wp:positionV>
                <wp:extent cx="6850380" cy="2849880"/>
                <wp:effectExtent l="0" t="0" r="26670" b="26670"/>
                <wp:wrapNone/>
                <wp:docPr id="1909926048" name="Rectangle 41"/>
                <wp:cNvGraphicFramePr/>
                <a:graphic xmlns:a="http://schemas.openxmlformats.org/drawingml/2006/main">
                  <a:graphicData uri="http://schemas.microsoft.com/office/word/2010/wordprocessingShape">
                    <wps:wsp>
                      <wps:cNvSpPr/>
                      <wps:spPr>
                        <a:xfrm>
                          <a:off x="0" y="0"/>
                          <a:ext cx="6850380" cy="2849880"/>
                        </a:xfrm>
                        <a:prstGeom prst="rect">
                          <a:avLst/>
                        </a:prstGeom>
                        <a:blipFill dpi="0" rotWithShape="1">
                          <a:blip r:embed="rId9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5A8600" id="Rectangle 41" o:spid="_x0000_s1026" style="position:absolute;margin-left:0;margin-top:26.25pt;width:539.4pt;height:224.4pt;z-index:2516971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" strokecolor="#030e13 [484]" strokeweight="1.5pt">
                <v:fill r:id="rId95" o:title="" recolor="t" rotate="t" type="frame"/>
                <w10:wrap anchorx="margin"/>
              </v:rect>
            </w:pict>
          </mc:Fallback>
        </mc:AlternateContent>
      </w:r>
      <w:r w:rsidR="00BC3D6D">
        <w:rPr>
          <w:sz w:val="28"/>
          <w:szCs w:val="28"/>
        </w:rPr>
        <w:t>LINK FORMATTING:</w:t>
      </w:r>
    </w:p>
    <w:p w14:paraId="5A192742" w14:textId="3F5E9213" w:rsidR="00BC3D6D" w:rsidRDefault="004736DC" w:rsidP="008A4BF7">
      <w:pPr>
        <w:spacing w:after="0"/>
        <w:rPr>
          <w:sz w:val="28"/>
          <w:szCs w:val="28"/>
        </w:rPr>
      </w:pPr>
      <w:r>
        <w:rPr>
          <w:sz w:val="28"/>
          <w:szCs w:val="28"/>
        </w:rPr>
        <w:t xml:space="preserve"> </w:t>
      </w:r>
    </w:p>
    <w:p w14:paraId="447640A7" w14:textId="77777777" w:rsidR="004736DC" w:rsidRDefault="004736DC" w:rsidP="008A4BF7">
      <w:pPr>
        <w:spacing w:after="0"/>
        <w:rPr>
          <w:sz w:val="28"/>
          <w:szCs w:val="28"/>
        </w:rPr>
      </w:pPr>
    </w:p>
    <w:p w14:paraId="66B93BB2" w14:textId="77777777" w:rsidR="004736DC" w:rsidRDefault="004736DC" w:rsidP="008A4BF7">
      <w:pPr>
        <w:spacing w:after="0"/>
        <w:rPr>
          <w:sz w:val="28"/>
          <w:szCs w:val="28"/>
        </w:rPr>
      </w:pPr>
    </w:p>
    <w:p w14:paraId="4766191B" w14:textId="77777777" w:rsidR="004736DC" w:rsidRDefault="004736DC" w:rsidP="008A4BF7">
      <w:pPr>
        <w:spacing w:after="0"/>
        <w:rPr>
          <w:sz w:val="28"/>
          <w:szCs w:val="28"/>
        </w:rPr>
      </w:pPr>
    </w:p>
    <w:p w14:paraId="0B5827C9" w14:textId="77777777" w:rsidR="004736DC" w:rsidRDefault="004736DC" w:rsidP="008A4BF7">
      <w:pPr>
        <w:spacing w:after="0"/>
        <w:rPr>
          <w:sz w:val="28"/>
          <w:szCs w:val="28"/>
        </w:rPr>
      </w:pPr>
    </w:p>
    <w:p w14:paraId="6E231D0B" w14:textId="77777777" w:rsidR="004736DC" w:rsidRDefault="004736DC" w:rsidP="008A4BF7">
      <w:pPr>
        <w:spacing w:after="0"/>
        <w:rPr>
          <w:sz w:val="28"/>
          <w:szCs w:val="28"/>
        </w:rPr>
      </w:pPr>
    </w:p>
    <w:p w14:paraId="22D7E25E" w14:textId="77777777" w:rsidR="004736DC" w:rsidRDefault="004736DC" w:rsidP="008A4BF7">
      <w:pPr>
        <w:spacing w:after="0"/>
        <w:rPr>
          <w:sz w:val="28"/>
          <w:szCs w:val="28"/>
        </w:rPr>
      </w:pPr>
    </w:p>
    <w:p w14:paraId="491EA226" w14:textId="77777777" w:rsidR="004736DC" w:rsidRDefault="004736DC" w:rsidP="008A4BF7">
      <w:pPr>
        <w:spacing w:after="0"/>
        <w:rPr>
          <w:sz w:val="28"/>
          <w:szCs w:val="28"/>
        </w:rPr>
      </w:pPr>
    </w:p>
    <w:p w14:paraId="18C33EBE" w14:textId="77777777" w:rsidR="004736DC" w:rsidRDefault="004736DC" w:rsidP="008A4BF7">
      <w:pPr>
        <w:spacing w:after="0"/>
        <w:rPr>
          <w:sz w:val="28"/>
          <w:szCs w:val="28"/>
        </w:rPr>
      </w:pPr>
    </w:p>
    <w:p w14:paraId="6EAE7EA9" w14:textId="77777777" w:rsidR="004736DC" w:rsidRDefault="004736DC" w:rsidP="008A4BF7">
      <w:pPr>
        <w:spacing w:after="0"/>
        <w:rPr>
          <w:sz w:val="28"/>
          <w:szCs w:val="28"/>
        </w:rPr>
      </w:pPr>
    </w:p>
    <w:p w14:paraId="611E9A4B" w14:textId="77777777" w:rsidR="004736DC" w:rsidRDefault="004736DC" w:rsidP="008A4BF7">
      <w:pPr>
        <w:spacing w:after="0"/>
        <w:rPr>
          <w:sz w:val="28"/>
          <w:szCs w:val="28"/>
        </w:rPr>
      </w:pPr>
    </w:p>
    <w:p w14:paraId="49B34BF5" w14:textId="77777777" w:rsidR="004736DC" w:rsidRDefault="004736DC" w:rsidP="008A4BF7">
      <w:pPr>
        <w:spacing w:after="0"/>
        <w:rPr>
          <w:sz w:val="28"/>
          <w:szCs w:val="28"/>
        </w:rPr>
      </w:pPr>
    </w:p>
    <w:p w14:paraId="0BDDFEAD" w14:textId="6EDAAD4D" w:rsidR="004736DC" w:rsidRDefault="00695198" w:rsidP="008A4BF7">
      <w:pPr>
        <w:spacing w:after="0"/>
        <w:rPr>
          <w:sz w:val="28"/>
          <w:szCs w:val="28"/>
        </w:rPr>
      </w:pPr>
      <w:r>
        <w:rPr>
          <w:noProof/>
          <w:sz w:val="28"/>
          <w:szCs w:val="28"/>
        </w:rPr>
        <mc:AlternateContent>
          <mc:Choice Requires="wps">
            <w:drawing>
              <wp:anchor distT="0" distB="0" distL="114300" distR="114300" simplePos="0" relativeHeight="251698176" behindDoc="0" locked="0" layoutInCell="1" allowOverlap="1" wp14:anchorId="563745BA" wp14:editId="0BD2D097">
                <wp:simplePos x="0" y="0"/>
                <wp:positionH relativeFrom="column">
                  <wp:posOffset>-563880</wp:posOffset>
                </wp:positionH>
                <wp:positionV relativeFrom="paragraph">
                  <wp:posOffset>196850</wp:posOffset>
                </wp:positionV>
                <wp:extent cx="6835140" cy="3413760"/>
                <wp:effectExtent l="0" t="0" r="22860" b="15240"/>
                <wp:wrapNone/>
                <wp:docPr id="1850345634" name="Rectangle 42"/>
                <wp:cNvGraphicFramePr/>
                <a:graphic xmlns:a="http://schemas.openxmlformats.org/drawingml/2006/main">
                  <a:graphicData uri="http://schemas.microsoft.com/office/word/2010/wordprocessingShape">
                    <wps:wsp>
                      <wps:cNvSpPr/>
                      <wps:spPr>
                        <a:xfrm>
                          <a:off x="0" y="0"/>
                          <a:ext cx="6835140" cy="3413760"/>
                        </a:xfrm>
                        <a:prstGeom prst="rect">
                          <a:avLst/>
                        </a:prstGeom>
                        <a:blipFill dpi="0" rotWithShape="1">
                          <a:blip r:embed="rId96" cstate="print">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9A5F77" id="Rectangle 42" o:spid="_x0000_s1026" style="position:absolute;margin-left:-44.4pt;margin-top:15.5pt;width:538.2pt;height:268.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" strokecolor="#030e13 [484]" strokeweight="1.5pt">
                <v:fill r:id="rId97" o:title="" recolor="t" rotate="t" type="frame"/>
              </v:rect>
            </w:pict>
          </mc:Fallback>
        </mc:AlternateContent>
      </w:r>
    </w:p>
    <w:p w14:paraId="69F363FF" w14:textId="5E078DE4" w:rsidR="004736DC" w:rsidRDefault="00695198" w:rsidP="008A4BF7">
      <w:pPr>
        <w:spacing w:after="0"/>
        <w:rPr>
          <w:sz w:val="28"/>
          <w:szCs w:val="28"/>
        </w:rPr>
      </w:pPr>
      <w:r>
        <w:rPr>
          <w:sz w:val="28"/>
          <w:szCs w:val="28"/>
        </w:rPr>
        <w:t xml:space="preserve"> </w:t>
      </w:r>
    </w:p>
    <w:p w14:paraId="0F35C22B" w14:textId="77777777" w:rsidR="00695198" w:rsidRDefault="00695198" w:rsidP="008A4BF7">
      <w:pPr>
        <w:spacing w:after="0"/>
        <w:rPr>
          <w:sz w:val="28"/>
          <w:szCs w:val="28"/>
        </w:rPr>
      </w:pPr>
    </w:p>
    <w:p w14:paraId="28962C62" w14:textId="77777777" w:rsidR="00695198" w:rsidRDefault="00695198" w:rsidP="008A4BF7">
      <w:pPr>
        <w:spacing w:after="0"/>
        <w:rPr>
          <w:sz w:val="28"/>
          <w:szCs w:val="28"/>
        </w:rPr>
      </w:pPr>
    </w:p>
    <w:p w14:paraId="1A12BAA6" w14:textId="77777777" w:rsidR="00695198" w:rsidRDefault="00695198" w:rsidP="008A4BF7">
      <w:pPr>
        <w:spacing w:after="0"/>
        <w:rPr>
          <w:sz w:val="28"/>
          <w:szCs w:val="28"/>
        </w:rPr>
      </w:pPr>
    </w:p>
    <w:p w14:paraId="1FF680D2" w14:textId="77777777" w:rsidR="00695198" w:rsidRDefault="00695198" w:rsidP="008A4BF7">
      <w:pPr>
        <w:spacing w:after="0"/>
        <w:rPr>
          <w:sz w:val="28"/>
          <w:szCs w:val="28"/>
        </w:rPr>
      </w:pPr>
    </w:p>
    <w:p w14:paraId="1D717213" w14:textId="77777777" w:rsidR="00695198" w:rsidRDefault="00695198" w:rsidP="008A4BF7">
      <w:pPr>
        <w:spacing w:after="0"/>
        <w:rPr>
          <w:sz w:val="28"/>
          <w:szCs w:val="28"/>
        </w:rPr>
      </w:pPr>
    </w:p>
    <w:p w14:paraId="307462FC" w14:textId="77777777" w:rsidR="00695198" w:rsidRDefault="00695198" w:rsidP="008A4BF7">
      <w:pPr>
        <w:spacing w:after="0"/>
        <w:rPr>
          <w:sz w:val="28"/>
          <w:szCs w:val="28"/>
        </w:rPr>
      </w:pPr>
    </w:p>
    <w:p w14:paraId="10E4780D" w14:textId="77777777" w:rsidR="00695198" w:rsidRDefault="00695198" w:rsidP="008A4BF7">
      <w:pPr>
        <w:spacing w:after="0"/>
        <w:rPr>
          <w:sz w:val="28"/>
          <w:szCs w:val="28"/>
        </w:rPr>
      </w:pPr>
    </w:p>
    <w:p w14:paraId="161024AA" w14:textId="77777777" w:rsidR="00695198" w:rsidRDefault="00695198" w:rsidP="008A4BF7">
      <w:pPr>
        <w:spacing w:after="0"/>
        <w:rPr>
          <w:sz w:val="28"/>
          <w:szCs w:val="28"/>
        </w:rPr>
      </w:pPr>
    </w:p>
    <w:p w14:paraId="3E664F80" w14:textId="77777777" w:rsidR="00695198" w:rsidRDefault="00695198" w:rsidP="008A4BF7">
      <w:pPr>
        <w:spacing w:after="0"/>
        <w:rPr>
          <w:sz w:val="28"/>
          <w:szCs w:val="28"/>
        </w:rPr>
      </w:pPr>
    </w:p>
    <w:p w14:paraId="2E268F31" w14:textId="77777777" w:rsidR="00695198" w:rsidRDefault="00695198" w:rsidP="008A4BF7">
      <w:pPr>
        <w:spacing w:after="0"/>
        <w:rPr>
          <w:sz w:val="28"/>
          <w:szCs w:val="28"/>
        </w:rPr>
      </w:pPr>
    </w:p>
    <w:p w14:paraId="5601F498" w14:textId="77777777" w:rsidR="00695198" w:rsidRDefault="00695198" w:rsidP="008A4BF7">
      <w:pPr>
        <w:spacing w:after="0"/>
        <w:rPr>
          <w:sz w:val="28"/>
          <w:szCs w:val="28"/>
        </w:rPr>
      </w:pPr>
    </w:p>
    <w:p w14:paraId="46455A1A" w14:textId="77777777" w:rsidR="00695198" w:rsidRDefault="00695198" w:rsidP="008A4BF7">
      <w:pPr>
        <w:spacing w:after="0"/>
        <w:rPr>
          <w:sz w:val="28"/>
          <w:szCs w:val="28"/>
        </w:rPr>
      </w:pPr>
    </w:p>
    <w:p w14:paraId="744FB976" w14:textId="77777777" w:rsidR="00695198" w:rsidRDefault="00695198" w:rsidP="008A4BF7">
      <w:pPr>
        <w:spacing w:after="0"/>
        <w:rPr>
          <w:sz w:val="28"/>
          <w:szCs w:val="28"/>
        </w:rPr>
      </w:pPr>
    </w:p>
    <w:p w14:paraId="380BDBE8" w14:textId="77777777" w:rsidR="00695198" w:rsidRDefault="00695198" w:rsidP="008A4BF7">
      <w:pPr>
        <w:spacing w:after="0"/>
        <w:rPr>
          <w:sz w:val="28"/>
          <w:szCs w:val="28"/>
        </w:rPr>
      </w:pPr>
    </w:p>
    <w:p w14:paraId="34D5642A" w14:textId="77777777" w:rsidR="00695198" w:rsidRDefault="00695198" w:rsidP="008A4BF7">
      <w:pPr>
        <w:spacing w:after="0"/>
        <w:rPr>
          <w:sz w:val="28"/>
          <w:szCs w:val="28"/>
        </w:rPr>
      </w:pPr>
    </w:p>
    <w:p w14:paraId="6C1BD7A8" w14:textId="77777777" w:rsidR="00695198" w:rsidRDefault="00695198" w:rsidP="008A4BF7">
      <w:pPr>
        <w:spacing w:after="0"/>
        <w:rPr>
          <w:sz w:val="28"/>
          <w:szCs w:val="28"/>
        </w:rPr>
      </w:pPr>
    </w:p>
    <w:p w14:paraId="77172722" w14:textId="77777777" w:rsidR="00695198" w:rsidRDefault="00695198" w:rsidP="008A4BF7">
      <w:pPr>
        <w:spacing w:after="0"/>
        <w:rPr>
          <w:sz w:val="28"/>
          <w:szCs w:val="28"/>
        </w:rPr>
      </w:pPr>
    </w:p>
    <w:p w14:paraId="5085BB1F" w14:textId="2E85E94C" w:rsidR="00695198" w:rsidRDefault="007F785E" w:rsidP="008A4BF7">
      <w:pPr>
        <w:spacing w:after="0"/>
        <w:rPr>
          <w:sz w:val="28"/>
          <w:szCs w:val="28"/>
        </w:rPr>
      </w:pPr>
      <w:r>
        <w:rPr>
          <w:noProof/>
          <w:sz w:val="28"/>
          <w:szCs w:val="28"/>
        </w:rPr>
        <mc:AlternateContent>
          <mc:Choice Requires="wps">
            <w:drawing>
              <wp:anchor distT="0" distB="0" distL="114300" distR="114300" simplePos="0" relativeHeight="251699200" behindDoc="0" locked="0" layoutInCell="1" allowOverlap="1" wp14:anchorId="6253E538" wp14:editId="3FD0E071">
                <wp:simplePos x="0" y="0"/>
                <wp:positionH relativeFrom="column">
                  <wp:posOffset>-601980</wp:posOffset>
                </wp:positionH>
                <wp:positionV relativeFrom="paragraph">
                  <wp:posOffset>264795</wp:posOffset>
                </wp:positionV>
                <wp:extent cx="6812280" cy="3208020"/>
                <wp:effectExtent l="0" t="0" r="7620" b="0"/>
                <wp:wrapNone/>
                <wp:docPr id="1031062189" name="Rectangle 43"/>
                <wp:cNvGraphicFramePr/>
                <a:graphic xmlns:a="http://schemas.openxmlformats.org/drawingml/2006/main">
                  <a:graphicData uri="http://schemas.microsoft.com/office/word/2010/wordprocessingShape">
                    <wps:wsp>
                      <wps:cNvSpPr/>
                      <wps:spPr>
                        <a:xfrm>
                          <a:off x="0" y="0"/>
                          <a:ext cx="6812280" cy="3208020"/>
                        </a:xfrm>
                        <a:prstGeom prst="rect">
                          <a:avLst/>
                        </a:prstGeom>
                        <a:blipFill dpi="0" rotWithShape="1">
                          <a:blip r:embed="rId9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C1E5B8" id="Rectangle 43" o:spid="_x0000_s1026" style="position:absolute;margin-left:-47.4pt;margin-top:20.85pt;width:536.4pt;height:252.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" stroked="f" strokeweight="1.5pt">
                <v:fill r:id="rId99" o:title="" recolor="t" rotate="t" type="frame"/>
              </v:rect>
            </w:pict>
          </mc:Fallback>
        </mc:AlternateContent>
      </w:r>
      <w:r>
        <w:rPr>
          <w:sz w:val="28"/>
          <w:szCs w:val="28"/>
        </w:rPr>
        <w:t xml:space="preserve">CURSOR </w:t>
      </w:r>
      <w:proofErr w:type="gramStart"/>
      <w:r>
        <w:rPr>
          <w:sz w:val="28"/>
          <w:szCs w:val="28"/>
        </w:rPr>
        <w:t>PROPERTY :</w:t>
      </w:r>
      <w:proofErr w:type="gramEnd"/>
      <w:r>
        <w:rPr>
          <w:sz w:val="28"/>
          <w:szCs w:val="28"/>
        </w:rPr>
        <w:t xml:space="preserve"> </w:t>
      </w:r>
    </w:p>
    <w:p w14:paraId="0EAA57BA" w14:textId="77777777" w:rsidR="007F785E" w:rsidRDefault="007F785E" w:rsidP="008A4BF7">
      <w:pPr>
        <w:spacing w:after="0"/>
        <w:rPr>
          <w:sz w:val="28"/>
          <w:szCs w:val="28"/>
        </w:rPr>
      </w:pPr>
    </w:p>
    <w:p w14:paraId="0473F4AE" w14:textId="77777777" w:rsidR="00695198" w:rsidRDefault="00695198" w:rsidP="008A4BF7">
      <w:pPr>
        <w:spacing w:after="0"/>
        <w:rPr>
          <w:sz w:val="28"/>
          <w:szCs w:val="28"/>
        </w:rPr>
      </w:pPr>
    </w:p>
    <w:p w14:paraId="4DB7EB0A" w14:textId="77777777" w:rsidR="00DA2680" w:rsidRDefault="00DA2680" w:rsidP="008A4BF7">
      <w:pPr>
        <w:spacing w:after="0"/>
        <w:rPr>
          <w:sz w:val="28"/>
          <w:szCs w:val="28"/>
        </w:rPr>
      </w:pPr>
    </w:p>
    <w:p w14:paraId="3371CBA1" w14:textId="77777777" w:rsidR="00DA2680" w:rsidRDefault="00DA2680" w:rsidP="008A4BF7">
      <w:pPr>
        <w:spacing w:after="0"/>
        <w:rPr>
          <w:sz w:val="28"/>
          <w:szCs w:val="28"/>
        </w:rPr>
      </w:pPr>
    </w:p>
    <w:p w14:paraId="50CA5DF6" w14:textId="77777777" w:rsidR="00DA2680" w:rsidRDefault="00DA2680" w:rsidP="008A4BF7">
      <w:pPr>
        <w:spacing w:after="0"/>
        <w:rPr>
          <w:sz w:val="28"/>
          <w:szCs w:val="28"/>
        </w:rPr>
      </w:pPr>
    </w:p>
    <w:p w14:paraId="197D9907" w14:textId="77777777" w:rsidR="00DA2680" w:rsidRDefault="00DA2680" w:rsidP="008A4BF7">
      <w:pPr>
        <w:spacing w:after="0"/>
        <w:rPr>
          <w:sz w:val="28"/>
          <w:szCs w:val="28"/>
        </w:rPr>
      </w:pPr>
    </w:p>
    <w:p w14:paraId="5F326612" w14:textId="77777777" w:rsidR="00DA2680" w:rsidRDefault="00DA2680" w:rsidP="008A4BF7">
      <w:pPr>
        <w:spacing w:after="0"/>
        <w:rPr>
          <w:sz w:val="28"/>
          <w:szCs w:val="28"/>
        </w:rPr>
      </w:pPr>
    </w:p>
    <w:p w14:paraId="504BF72A" w14:textId="77777777" w:rsidR="00DA2680" w:rsidRDefault="00DA2680" w:rsidP="008A4BF7">
      <w:pPr>
        <w:spacing w:after="0"/>
        <w:rPr>
          <w:sz w:val="28"/>
          <w:szCs w:val="28"/>
        </w:rPr>
      </w:pPr>
    </w:p>
    <w:p w14:paraId="35DE6A16" w14:textId="77777777" w:rsidR="00DA2680" w:rsidRDefault="00DA2680" w:rsidP="008A4BF7">
      <w:pPr>
        <w:spacing w:after="0"/>
        <w:rPr>
          <w:sz w:val="28"/>
          <w:szCs w:val="28"/>
        </w:rPr>
      </w:pPr>
    </w:p>
    <w:p w14:paraId="6AAAD0B7" w14:textId="77777777" w:rsidR="00DA2680" w:rsidRDefault="00DA2680" w:rsidP="008A4BF7">
      <w:pPr>
        <w:spacing w:after="0"/>
        <w:rPr>
          <w:sz w:val="28"/>
          <w:szCs w:val="28"/>
        </w:rPr>
      </w:pPr>
    </w:p>
    <w:p w14:paraId="7FDCED2C" w14:textId="77777777" w:rsidR="00DA2680" w:rsidRDefault="00DA2680" w:rsidP="008A4BF7">
      <w:pPr>
        <w:spacing w:after="0"/>
        <w:rPr>
          <w:sz w:val="28"/>
          <w:szCs w:val="28"/>
        </w:rPr>
      </w:pPr>
    </w:p>
    <w:p w14:paraId="2AF23E77" w14:textId="77777777" w:rsidR="00DA2680" w:rsidRDefault="00DA2680" w:rsidP="008A4BF7">
      <w:pPr>
        <w:spacing w:after="0"/>
        <w:rPr>
          <w:sz w:val="28"/>
          <w:szCs w:val="28"/>
        </w:rPr>
      </w:pPr>
    </w:p>
    <w:p w14:paraId="54A66B08" w14:textId="77777777" w:rsidR="00DA2680" w:rsidRDefault="00DA2680" w:rsidP="008A4BF7">
      <w:pPr>
        <w:spacing w:after="0"/>
        <w:rPr>
          <w:sz w:val="28"/>
          <w:szCs w:val="28"/>
        </w:rPr>
      </w:pPr>
    </w:p>
    <w:p w14:paraId="09E4FD13" w14:textId="77777777" w:rsidR="00DA2680" w:rsidRDefault="00DA2680" w:rsidP="008A4BF7">
      <w:pPr>
        <w:spacing w:after="0"/>
        <w:rPr>
          <w:sz w:val="28"/>
          <w:szCs w:val="28"/>
        </w:rPr>
      </w:pPr>
    </w:p>
    <w:p w14:paraId="6ED645A9" w14:textId="736F8A25" w:rsidR="0094530A" w:rsidRDefault="0094530A" w:rsidP="008A4BF7">
      <w:pPr>
        <w:spacing w:after="0"/>
        <w:rPr>
          <w:sz w:val="28"/>
          <w:szCs w:val="28"/>
        </w:rPr>
      </w:pPr>
      <w:r>
        <w:rPr>
          <w:sz w:val="28"/>
          <w:szCs w:val="28"/>
        </w:rPr>
        <w:t xml:space="preserve">LIST </w:t>
      </w:r>
      <w:proofErr w:type="gramStart"/>
      <w:r>
        <w:rPr>
          <w:sz w:val="28"/>
          <w:szCs w:val="28"/>
        </w:rPr>
        <w:t>STYLING :</w:t>
      </w:r>
      <w:proofErr w:type="gramEnd"/>
    </w:p>
    <w:p w14:paraId="6B33AFEB" w14:textId="77777777" w:rsidR="00833285" w:rsidRPr="00833285" w:rsidRDefault="00833285" w:rsidP="00833285">
      <w:pPr>
        <w:spacing w:after="0"/>
        <w:rPr>
          <w:sz w:val="28"/>
          <w:szCs w:val="28"/>
        </w:rPr>
      </w:pPr>
      <w:r w:rsidRPr="00833285">
        <w:rPr>
          <w:sz w:val="28"/>
          <w:szCs w:val="28"/>
        </w:rPr>
        <w:t>&lt;!DOCTYPE html&gt;</w:t>
      </w:r>
    </w:p>
    <w:p w14:paraId="38F0BE23" w14:textId="77777777" w:rsidR="00833285" w:rsidRPr="00833285" w:rsidRDefault="00833285" w:rsidP="00833285">
      <w:pPr>
        <w:spacing w:after="0"/>
        <w:rPr>
          <w:sz w:val="28"/>
          <w:szCs w:val="28"/>
        </w:rPr>
      </w:pPr>
      <w:r w:rsidRPr="00833285">
        <w:rPr>
          <w:sz w:val="28"/>
          <w:szCs w:val="28"/>
        </w:rPr>
        <w:t>&lt;html&gt;</w:t>
      </w:r>
    </w:p>
    <w:p w14:paraId="06BB109F" w14:textId="77777777" w:rsidR="00833285" w:rsidRPr="00833285" w:rsidRDefault="00833285" w:rsidP="00833285">
      <w:pPr>
        <w:spacing w:after="0"/>
        <w:rPr>
          <w:sz w:val="28"/>
          <w:szCs w:val="28"/>
        </w:rPr>
      </w:pPr>
      <w:r w:rsidRPr="00833285">
        <w:rPr>
          <w:sz w:val="28"/>
          <w:szCs w:val="28"/>
        </w:rPr>
        <w:t>&lt;head&gt;</w:t>
      </w:r>
    </w:p>
    <w:p w14:paraId="51795750" w14:textId="77777777" w:rsidR="00833285" w:rsidRPr="00833285" w:rsidRDefault="00833285" w:rsidP="00833285">
      <w:pPr>
        <w:spacing w:after="0"/>
        <w:rPr>
          <w:sz w:val="28"/>
          <w:szCs w:val="28"/>
        </w:rPr>
      </w:pPr>
      <w:r w:rsidRPr="00833285">
        <w:rPr>
          <w:sz w:val="28"/>
          <w:szCs w:val="28"/>
        </w:rPr>
        <w:t>&lt;style&gt;</w:t>
      </w:r>
    </w:p>
    <w:p w14:paraId="371770B4" w14:textId="77777777" w:rsidR="00833285" w:rsidRPr="00833285" w:rsidRDefault="00833285" w:rsidP="00833285">
      <w:pPr>
        <w:spacing w:after="0"/>
        <w:rPr>
          <w:sz w:val="28"/>
          <w:szCs w:val="28"/>
        </w:rPr>
      </w:pPr>
      <w:proofErr w:type="spellStart"/>
      <w:proofErr w:type="gramStart"/>
      <w:r w:rsidRPr="00833285">
        <w:rPr>
          <w:sz w:val="28"/>
          <w:szCs w:val="28"/>
        </w:rPr>
        <w:t>ul.a</w:t>
      </w:r>
      <w:proofErr w:type="spellEnd"/>
      <w:proofErr w:type="gramEnd"/>
      <w:r w:rsidRPr="00833285">
        <w:rPr>
          <w:sz w:val="28"/>
          <w:szCs w:val="28"/>
        </w:rPr>
        <w:t xml:space="preserve"> {</w:t>
      </w:r>
    </w:p>
    <w:p w14:paraId="194B7EA9" w14:textId="77777777" w:rsidR="00833285" w:rsidRPr="00833285" w:rsidRDefault="00833285" w:rsidP="00833285">
      <w:pPr>
        <w:spacing w:after="0"/>
        <w:rPr>
          <w:sz w:val="28"/>
          <w:szCs w:val="28"/>
        </w:rPr>
      </w:pPr>
      <w:r w:rsidRPr="00833285">
        <w:rPr>
          <w:sz w:val="28"/>
          <w:szCs w:val="28"/>
        </w:rPr>
        <w:t xml:space="preserve">  list-style-type: </w:t>
      </w:r>
      <w:proofErr w:type="gramStart"/>
      <w:r w:rsidRPr="00833285">
        <w:rPr>
          <w:sz w:val="28"/>
          <w:szCs w:val="28"/>
        </w:rPr>
        <w:t>circle;</w:t>
      </w:r>
      <w:proofErr w:type="gramEnd"/>
    </w:p>
    <w:p w14:paraId="0046E800" w14:textId="77777777" w:rsidR="00833285" w:rsidRPr="00833285" w:rsidRDefault="00833285" w:rsidP="00833285">
      <w:pPr>
        <w:spacing w:after="0"/>
        <w:rPr>
          <w:sz w:val="28"/>
          <w:szCs w:val="28"/>
        </w:rPr>
      </w:pPr>
      <w:r w:rsidRPr="00833285">
        <w:rPr>
          <w:sz w:val="28"/>
          <w:szCs w:val="28"/>
        </w:rPr>
        <w:t>}</w:t>
      </w:r>
    </w:p>
    <w:p w14:paraId="3B3EE9DE" w14:textId="77777777" w:rsidR="00833285" w:rsidRPr="00833285" w:rsidRDefault="00833285" w:rsidP="00833285">
      <w:pPr>
        <w:spacing w:after="0"/>
        <w:rPr>
          <w:sz w:val="28"/>
          <w:szCs w:val="28"/>
        </w:rPr>
      </w:pPr>
    </w:p>
    <w:p w14:paraId="779EC762" w14:textId="77777777" w:rsidR="00833285" w:rsidRPr="00833285" w:rsidRDefault="00833285" w:rsidP="00833285">
      <w:pPr>
        <w:spacing w:after="0"/>
        <w:rPr>
          <w:sz w:val="28"/>
          <w:szCs w:val="28"/>
        </w:rPr>
      </w:pPr>
      <w:proofErr w:type="spellStart"/>
      <w:proofErr w:type="gramStart"/>
      <w:r w:rsidRPr="00833285">
        <w:rPr>
          <w:sz w:val="28"/>
          <w:szCs w:val="28"/>
        </w:rPr>
        <w:t>ul.b</w:t>
      </w:r>
      <w:proofErr w:type="spellEnd"/>
      <w:proofErr w:type="gramEnd"/>
      <w:r w:rsidRPr="00833285">
        <w:rPr>
          <w:sz w:val="28"/>
          <w:szCs w:val="28"/>
        </w:rPr>
        <w:t xml:space="preserve"> {</w:t>
      </w:r>
    </w:p>
    <w:p w14:paraId="2153EBBF" w14:textId="77777777" w:rsidR="00833285" w:rsidRPr="00833285" w:rsidRDefault="00833285" w:rsidP="00833285">
      <w:pPr>
        <w:spacing w:after="0"/>
        <w:rPr>
          <w:sz w:val="28"/>
          <w:szCs w:val="28"/>
        </w:rPr>
      </w:pPr>
      <w:r w:rsidRPr="00833285">
        <w:rPr>
          <w:sz w:val="28"/>
          <w:szCs w:val="28"/>
        </w:rPr>
        <w:t xml:space="preserve">  list-style-type: </w:t>
      </w:r>
      <w:proofErr w:type="gramStart"/>
      <w:r w:rsidRPr="00833285">
        <w:rPr>
          <w:sz w:val="28"/>
          <w:szCs w:val="28"/>
        </w:rPr>
        <w:t>square;</w:t>
      </w:r>
      <w:proofErr w:type="gramEnd"/>
    </w:p>
    <w:p w14:paraId="2B87BCA7" w14:textId="77777777" w:rsidR="00833285" w:rsidRPr="00833285" w:rsidRDefault="00833285" w:rsidP="00833285">
      <w:pPr>
        <w:spacing w:after="0"/>
        <w:rPr>
          <w:sz w:val="28"/>
          <w:szCs w:val="28"/>
        </w:rPr>
      </w:pPr>
      <w:r w:rsidRPr="00833285">
        <w:rPr>
          <w:sz w:val="28"/>
          <w:szCs w:val="28"/>
        </w:rPr>
        <w:t>}</w:t>
      </w:r>
    </w:p>
    <w:p w14:paraId="115D2A56" w14:textId="77777777" w:rsidR="00833285" w:rsidRPr="00833285" w:rsidRDefault="00833285" w:rsidP="00833285">
      <w:pPr>
        <w:spacing w:after="0"/>
        <w:rPr>
          <w:sz w:val="28"/>
          <w:szCs w:val="28"/>
        </w:rPr>
      </w:pPr>
    </w:p>
    <w:p w14:paraId="3E2DECA6" w14:textId="77777777" w:rsidR="00833285" w:rsidRPr="00833285" w:rsidRDefault="00833285" w:rsidP="00833285">
      <w:pPr>
        <w:spacing w:after="0"/>
        <w:rPr>
          <w:sz w:val="28"/>
          <w:szCs w:val="28"/>
        </w:rPr>
      </w:pPr>
      <w:proofErr w:type="spellStart"/>
      <w:r w:rsidRPr="00833285">
        <w:rPr>
          <w:sz w:val="28"/>
          <w:szCs w:val="28"/>
        </w:rPr>
        <w:t>ol.c</w:t>
      </w:r>
      <w:proofErr w:type="spellEnd"/>
      <w:r w:rsidRPr="00833285">
        <w:rPr>
          <w:sz w:val="28"/>
          <w:szCs w:val="28"/>
        </w:rPr>
        <w:t xml:space="preserve"> {</w:t>
      </w:r>
    </w:p>
    <w:p w14:paraId="02DC7A1E" w14:textId="77777777" w:rsidR="00833285" w:rsidRPr="00833285" w:rsidRDefault="00833285" w:rsidP="00833285">
      <w:pPr>
        <w:spacing w:after="0"/>
        <w:rPr>
          <w:sz w:val="28"/>
          <w:szCs w:val="28"/>
        </w:rPr>
      </w:pPr>
      <w:r w:rsidRPr="00833285">
        <w:rPr>
          <w:sz w:val="28"/>
          <w:szCs w:val="28"/>
        </w:rPr>
        <w:t>  list-style-type: upper-</w:t>
      </w:r>
      <w:proofErr w:type="gramStart"/>
      <w:r w:rsidRPr="00833285">
        <w:rPr>
          <w:sz w:val="28"/>
          <w:szCs w:val="28"/>
        </w:rPr>
        <w:t>roman;</w:t>
      </w:r>
      <w:proofErr w:type="gramEnd"/>
    </w:p>
    <w:p w14:paraId="5F459442" w14:textId="77777777" w:rsidR="00833285" w:rsidRPr="00833285" w:rsidRDefault="00833285" w:rsidP="00833285">
      <w:pPr>
        <w:spacing w:after="0"/>
        <w:rPr>
          <w:sz w:val="28"/>
          <w:szCs w:val="28"/>
        </w:rPr>
      </w:pPr>
      <w:r w:rsidRPr="00833285">
        <w:rPr>
          <w:sz w:val="28"/>
          <w:szCs w:val="28"/>
        </w:rPr>
        <w:t>}</w:t>
      </w:r>
    </w:p>
    <w:p w14:paraId="0B558D23" w14:textId="77777777" w:rsidR="00833285" w:rsidRPr="00833285" w:rsidRDefault="00833285" w:rsidP="00833285">
      <w:pPr>
        <w:spacing w:after="0"/>
        <w:rPr>
          <w:sz w:val="28"/>
          <w:szCs w:val="28"/>
        </w:rPr>
      </w:pPr>
    </w:p>
    <w:p w14:paraId="6C142412" w14:textId="77777777" w:rsidR="00833285" w:rsidRPr="00833285" w:rsidRDefault="00833285" w:rsidP="00833285">
      <w:pPr>
        <w:spacing w:after="0"/>
        <w:rPr>
          <w:sz w:val="28"/>
          <w:szCs w:val="28"/>
        </w:rPr>
      </w:pPr>
      <w:proofErr w:type="spellStart"/>
      <w:proofErr w:type="gramStart"/>
      <w:r w:rsidRPr="00833285">
        <w:rPr>
          <w:sz w:val="28"/>
          <w:szCs w:val="28"/>
        </w:rPr>
        <w:t>ol.d</w:t>
      </w:r>
      <w:proofErr w:type="spellEnd"/>
      <w:proofErr w:type="gramEnd"/>
      <w:r w:rsidRPr="00833285">
        <w:rPr>
          <w:sz w:val="28"/>
          <w:szCs w:val="28"/>
        </w:rPr>
        <w:t xml:space="preserve"> {</w:t>
      </w:r>
    </w:p>
    <w:p w14:paraId="5BB8B4C2" w14:textId="77777777" w:rsidR="00833285" w:rsidRPr="00833285" w:rsidRDefault="00833285" w:rsidP="00833285">
      <w:pPr>
        <w:spacing w:after="0"/>
        <w:rPr>
          <w:sz w:val="28"/>
          <w:szCs w:val="28"/>
        </w:rPr>
      </w:pPr>
      <w:r w:rsidRPr="00833285">
        <w:rPr>
          <w:sz w:val="28"/>
          <w:szCs w:val="28"/>
        </w:rPr>
        <w:t>  list-style-type: lower-</w:t>
      </w:r>
      <w:proofErr w:type="gramStart"/>
      <w:r w:rsidRPr="00833285">
        <w:rPr>
          <w:sz w:val="28"/>
          <w:szCs w:val="28"/>
        </w:rPr>
        <w:t>alpha;</w:t>
      </w:r>
      <w:proofErr w:type="gramEnd"/>
    </w:p>
    <w:p w14:paraId="57FB57CF" w14:textId="77777777" w:rsidR="00833285" w:rsidRPr="00833285" w:rsidRDefault="00833285" w:rsidP="00833285">
      <w:pPr>
        <w:spacing w:after="0"/>
        <w:rPr>
          <w:sz w:val="28"/>
          <w:szCs w:val="28"/>
        </w:rPr>
      </w:pPr>
      <w:r w:rsidRPr="00833285">
        <w:rPr>
          <w:sz w:val="28"/>
          <w:szCs w:val="28"/>
        </w:rPr>
        <w:t>}</w:t>
      </w:r>
    </w:p>
    <w:p w14:paraId="6064782A" w14:textId="77777777" w:rsidR="00833285" w:rsidRPr="00833285" w:rsidRDefault="00833285" w:rsidP="00833285">
      <w:pPr>
        <w:spacing w:after="0"/>
        <w:rPr>
          <w:sz w:val="28"/>
          <w:szCs w:val="28"/>
        </w:rPr>
      </w:pPr>
      <w:r w:rsidRPr="00833285">
        <w:rPr>
          <w:sz w:val="28"/>
          <w:szCs w:val="28"/>
        </w:rPr>
        <w:t>&lt;/style&gt;</w:t>
      </w:r>
    </w:p>
    <w:p w14:paraId="0962C68B" w14:textId="77777777" w:rsidR="00833285" w:rsidRPr="00833285" w:rsidRDefault="00833285" w:rsidP="00833285">
      <w:pPr>
        <w:spacing w:after="0"/>
        <w:rPr>
          <w:sz w:val="28"/>
          <w:szCs w:val="28"/>
        </w:rPr>
      </w:pPr>
      <w:r w:rsidRPr="00833285">
        <w:rPr>
          <w:sz w:val="28"/>
          <w:szCs w:val="28"/>
        </w:rPr>
        <w:t>&lt;/head&gt;</w:t>
      </w:r>
    </w:p>
    <w:p w14:paraId="2D676976" w14:textId="77777777" w:rsidR="00833285" w:rsidRPr="00833285" w:rsidRDefault="00833285" w:rsidP="00833285">
      <w:pPr>
        <w:spacing w:after="0"/>
        <w:rPr>
          <w:sz w:val="28"/>
          <w:szCs w:val="28"/>
        </w:rPr>
      </w:pPr>
      <w:r w:rsidRPr="00833285">
        <w:rPr>
          <w:sz w:val="28"/>
          <w:szCs w:val="28"/>
        </w:rPr>
        <w:t>&lt;body&gt;</w:t>
      </w:r>
    </w:p>
    <w:p w14:paraId="734598B9" w14:textId="77777777" w:rsidR="00833285" w:rsidRPr="00833285" w:rsidRDefault="00833285" w:rsidP="00833285">
      <w:pPr>
        <w:spacing w:after="0"/>
        <w:rPr>
          <w:sz w:val="28"/>
          <w:szCs w:val="28"/>
        </w:rPr>
      </w:pPr>
    </w:p>
    <w:p w14:paraId="5000EEA3" w14:textId="77777777" w:rsidR="00833285" w:rsidRPr="00833285" w:rsidRDefault="00833285" w:rsidP="00833285">
      <w:pPr>
        <w:spacing w:after="0"/>
        <w:rPr>
          <w:sz w:val="28"/>
          <w:szCs w:val="28"/>
        </w:rPr>
      </w:pPr>
      <w:r w:rsidRPr="00833285">
        <w:rPr>
          <w:sz w:val="28"/>
          <w:szCs w:val="28"/>
        </w:rPr>
        <w:t>&lt;h2&gt;The list-style-type Property&lt;/h2&gt;</w:t>
      </w:r>
    </w:p>
    <w:p w14:paraId="4ECFBFC0" w14:textId="77777777" w:rsidR="00833285" w:rsidRPr="00833285" w:rsidRDefault="00833285" w:rsidP="00833285">
      <w:pPr>
        <w:spacing w:after="0"/>
        <w:rPr>
          <w:sz w:val="28"/>
          <w:szCs w:val="28"/>
        </w:rPr>
      </w:pPr>
    </w:p>
    <w:p w14:paraId="12FC0F1B" w14:textId="77777777" w:rsidR="00833285" w:rsidRPr="00833285" w:rsidRDefault="00833285" w:rsidP="00833285">
      <w:pPr>
        <w:spacing w:after="0"/>
        <w:rPr>
          <w:sz w:val="28"/>
          <w:szCs w:val="28"/>
        </w:rPr>
      </w:pPr>
      <w:r w:rsidRPr="00833285">
        <w:rPr>
          <w:sz w:val="28"/>
          <w:szCs w:val="28"/>
        </w:rPr>
        <w:t>&lt;p&gt;Example of unordered lists:&lt;/p&gt;</w:t>
      </w:r>
    </w:p>
    <w:p w14:paraId="6ADC36ED" w14:textId="2A3793EE" w:rsidR="00833285" w:rsidRPr="00833285" w:rsidRDefault="000F794C" w:rsidP="00833285">
      <w:pPr>
        <w:spacing w:after="0"/>
        <w:rPr>
          <w:sz w:val="28"/>
          <w:szCs w:val="28"/>
        </w:rPr>
      </w:pPr>
      <w:r>
        <w:rPr>
          <w:noProof/>
          <w:sz w:val="28"/>
          <w:szCs w:val="28"/>
        </w:rPr>
        <mc:AlternateContent>
          <mc:Choice Requires="wps">
            <w:drawing>
              <wp:anchor distT="0" distB="0" distL="114300" distR="114300" simplePos="0" relativeHeight="251700224" behindDoc="0" locked="0" layoutInCell="1" allowOverlap="1" wp14:anchorId="3132DD84" wp14:editId="201C5C28">
                <wp:simplePos x="0" y="0"/>
                <wp:positionH relativeFrom="column">
                  <wp:posOffset>2865120</wp:posOffset>
                </wp:positionH>
                <wp:positionV relativeFrom="paragraph">
                  <wp:posOffset>196850</wp:posOffset>
                </wp:positionV>
                <wp:extent cx="3276600" cy="4579620"/>
                <wp:effectExtent l="0" t="0" r="0" b="0"/>
                <wp:wrapNone/>
                <wp:docPr id="1179606869" name="Rectangle 44"/>
                <wp:cNvGraphicFramePr/>
                <a:graphic xmlns:a="http://schemas.openxmlformats.org/drawingml/2006/main">
                  <a:graphicData uri="http://schemas.microsoft.com/office/word/2010/wordprocessingShape">
                    <wps:wsp>
                      <wps:cNvSpPr/>
                      <wps:spPr>
                        <a:xfrm>
                          <a:off x="0" y="0"/>
                          <a:ext cx="3276600" cy="4579620"/>
                        </a:xfrm>
                        <a:prstGeom prst="rect">
                          <a:avLst/>
                        </a:prstGeom>
                        <a:blipFill dpi="0" rotWithShape="1">
                          <a:blip r:embed="rId10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9FF33C" id="Rectangle 44" o:spid="_x0000_s1026" style="position:absolute;margin-left:225.6pt;margin-top:15.5pt;width:258pt;height:360.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" stroked="f" strokeweight="1.5pt">
                <v:fill r:id="rId101" o:title="" recolor="t" rotate="t" type="frame"/>
              </v:rect>
            </w:pict>
          </mc:Fallback>
        </mc:AlternateContent>
      </w:r>
      <w:r w:rsidR="00833285" w:rsidRPr="00833285">
        <w:rPr>
          <w:sz w:val="28"/>
          <w:szCs w:val="28"/>
        </w:rPr>
        <w:t>&lt;ul class="a"&gt;</w:t>
      </w:r>
    </w:p>
    <w:p w14:paraId="1D34242D" w14:textId="77777777" w:rsidR="00833285" w:rsidRPr="00833285" w:rsidRDefault="00833285" w:rsidP="00833285">
      <w:pPr>
        <w:spacing w:after="0"/>
        <w:rPr>
          <w:sz w:val="28"/>
          <w:szCs w:val="28"/>
        </w:rPr>
      </w:pPr>
      <w:r w:rsidRPr="00833285">
        <w:rPr>
          <w:sz w:val="28"/>
          <w:szCs w:val="28"/>
        </w:rPr>
        <w:t>  &lt;li&gt;Coffee&lt;/li&gt;</w:t>
      </w:r>
    </w:p>
    <w:p w14:paraId="745C9269" w14:textId="77777777" w:rsidR="00833285" w:rsidRPr="00833285" w:rsidRDefault="00833285" w:rsidP="00833285">
      <w:pPr>
        <w:spacing w:after="0"/>
        <w:rPr>
          <w:sz w:val="28"/>
          <w:szCs w:val="28"/>
        </w:rPr>
      </w:pPr>
      <w:r w:rsidRPr="00833285">
        <w:rPr>
          <w:sz w:val="28"/>
          <w:szCs w:val="28"/>
        </w:rPr>
        <w:t>  &lt;li&gt;Tea&lt;/li&gt;</w:t>
      </w:r>
    </w:p>
    <w:p w14:paraId="1E69AB9A" w14:textId="77777777" w:rsidR="00833285" w:rsidRPr="00833285" w:rsidRDefault="00833285" w:rsidP="00833285">
      <w:pPr>
        <w:spacing w:after="0"/>
        <w:rPr>
          <w:sz w:val="28"/>
          <w:szCs w:val="28"/>
        </w:rPr>
      </w:pPr>
      <w:r w:rsidRPr="00833285">
        <w:rPr>
          <w:sz w:val="28"/>
          <w:szCs w:val="28"/>
        </w:rPr>
        <w:t>  &lt;li&gt;Coca Cola&lt;/li&gt;</w:t>
      </w:r>
    </w:p>
    <w:p w14:paraId="56E8E452" w14:textId="77777777" w:rsidR="00833285" w:rsidRPr="00833285" w:rsidRDefault="00833285" w:rsidP="00833285">
      <w:pPr>
        <w:spacing w:after="0"/>
        <w:rPr>
          <w:sz w:val="28"/>
          <w:szCs w:val="28"/>
        </w:rPr>
      </w:pPr>
      <w:r w:rsidRPr="00833285">
        <w:rPr>
          <w:sz w:val="28"/>
          <w:szCs w:val="28"/>
        </w:rPr>
        <w:t>&lt;/ul&gt;</w:t>
      </w:r>
    </w:p>
    <w:p w14:paraId="3F8C1287" w14:textId="77777777" w:rsidR="00833285" w:rsidRPr="00833285" w:rsidRDefault="00833285" w:rsidP="00833285">
      <w:pPr>
        <w:spacing w:after="0"/>
        <w:rPr>
          <w:sz w:val="28"/>
          <w:szCs w:val="28"/>
        </w:rPr>
      </w:pPr>
    </w:p>
    <w:p w14:paraId="7BAF9EBB" w14:textId="77777777" w:rsidR="00833285" w:rsidRPr="00833285" w:rsidRDefault="00833285" w:rsidP="00833285">
      <w:pPr>
        <w:spacing w:after="0"/>
        <w:rPr>
          <w:sz w:val="28"/>
          <w:szCs w:val="28"/>
        </w:rPr>
      </w:pPr>
      <w:r w:rsidRPr="00833285">
        <w:rPr>
          <w:sz w:val="28"/>
          <w:szCs w:val="28"/>
        </w:rPr>
        <w:t>&lt;ul class="b"&gt;</w:t>
      </w:r>
    </w:p>
    <w:p w14:paraId="1B695609" w14:textId="77777777" w:rsidR="00833285" w:rsidRPr="00833285" w:rsidRDefault="00833285" w:rsidP="00833285">
      <w:pPr>
        <w:spacing w:after="0"/>
        <w:rPr>
          <w:sz w:val="28"/>
          <w:szCs w:val="28"/>
        </w:rPr>
      </w:pPr>
      <w:r w:rsidRPr="00833285">
        <w:rPr>
          <w:sz w:val="28"/>
          <w:szCs w:val="28"/>
        </w:rPr>
        <w:t>  &lt;li&gt;Coffee&lt;/li&gt;</w:t>
      </w:r>
    </w:p>
    <w:p w14:paraId="3316528A" w14:textId="77777777" w:rsidR="00833285" w:rsidRPr="00833285" w:rsidRDefault="00833285" w:rsidP="00833285">
      <w:pPr>
        <w:spacing w:after="0"/>
        <w:rPr>
          <w:sz w:val="28"/>
          <w:szCs w:val="28"/>
        </w:rPr>
      </w:pPr>
      <w:r w:rsidRPr="00833285">
        <w:rPr>
          <w:sz w:val="28"/>
          <w:szCs w:val="28"/>
        </w:rPr>
        <w:t>  &lt;li&gt;Tea&lt;/li&gt;</w:t>
      </w:r>
    </w:p>
    <w:p w14:paraId="7A69459B" w14:textId="77777777" w:rsidR="00833285" w:rsidRPr="00833285" w:rsidRDefault="00833285" w:rsidP="00833285">
      <w:pPr>
        <w:spacing w:after="0"/>
        <w:rPr>
          <w:sz w:val="28"/>
          <w:szCs w:val="28"/>
        </w:rPr>
      </w:pPr>
      <w:r w:rsidRPr="00833285">
        <w:rPr>
          <w:sz w:val="28"/>
          <w:szCs w:val="28"/>
        </w:rPr>
        <w:t>  &lt;li&gt;Coca Cola&lt;/li&gt;</w:t>
      </w:r>
    </w:p>
    <w:p w14:paraId="33A04478" w14:textId="77777777" w:rsidR="00833285" w:rsidRPr="00833285" w:rsidRDefault="00833285" w:rsidP="00833285">
      <w:pPr>
        <w:spacing w:after="0"/>
        <w:rPr>
          <w:sz w:val="28"/>
          <w:szCs w:val="28"/>
        </w:rPr>
      </w:pPr>
      <w:r w:rsidRPr="00833285">
        <w:rPr>
          <w:sz w:val="28"/>
          <w:szCs w:val="28"/>
        </w:rPr>
        <w:t>&lt;/ul&gt;</w:t>
      </w:r>
    </w:p>
    <w:p w14:paraId="266F7E7F" w14:textId="77777777" w:rsidR="00833285" w:rsidRPr="00833285" w:rsidRDefault="00833285" w:rsidP="00833285">
      <w:pPr>
        <w:spacing w:after="0"/>
        <w:rPr>
          <w:sz w:val="28"/>
          <w:szCs w:val="28"/>
        </w:rPr>
      </w:pPr>
    </w:p>
    <w:p w14:paraId="1E548BE1" w14:textId="77777777" w:rsidR="00833285" w:rsidRPr="00833285" w:rsidRDefault="00833285" w:rsidP="00833285">
      <w:pPr>
        <w:spacing w:after="0"/>
        <w:rPr>
          <w:sz w:val="28"/>
          <w:szCs w:val="28"/>
        </w:rPr>
      </w:pPr>
      <w:r w:rsidRPr="00833285">
        <w:rPr>
          <w:sz w:val="28"/>
          <w:szCs w:val="28"/>
        </w:rPr>
        <w:t>&lt;p&gt;Example of ordered lists:&lt;/p&gt;</w:t>
      </w:r>
    </w:p>
    <w:p w14:paraId="2C8703FE" w14:textId="77777777" w:rsidR="00833285" w:rsidRPr="00833285" w:rsidRDefault="00833285" w:rsidP="00833285">
      <w:pPr>
        <w:spacing w:after="0"/>
        <w:rPr>
          <w:sz w:val="28"/>
          <w:szCs w:val="28"/>
        </w:rPr>
      </w:pPr>
      <w:r w:rsidRPr="00833285">
        <w:rPr>
          <w:sz w:val="28"/>
          <w:szCs w:val="28"/>
        </w:rPr>
        <w:t>&lt;</w:t>
      </w:r>
      <w:proofErr w:type="spellStart"/>
      <w:r w:rsidRPr="00833285">
        <w:rPr>
          <w:sz w:val="28"/>
          <w:szCs w:val="28"/>
        </w:rPr>
        <w:t>ol</w:t>
      </w:r>
      <w:proofErr w:type="spellEnd"/>
      <w:r w:rsidRPr="00833285">
        <w:rPr>
          <w:sz w:val="28"/>
          <w:szCs w:val="28"/>
        </w:rPr>
        <w:t xml:space="preserve"> class="c"&gt;</w:t>
      </w:r>
    </w:p>
    <w:p w14:paraId="52B0E52A" w14:textId="77777777" w:rsidR="00833285" w:rsidRPr="00833285" w:rsidRDefault="00833285" w:rsidP="00833285">
      <w:pPr>
        <w:spacing w:after="0"/>
        <w:rPr>
          <w:sz w:val="28"/>
          <w:szCs w:val="28"/>
        </w:rPr>
      </w:pPr>
      <w:r w:rsidRPr="00833285">
        <w:rPr>
          <w:sz w:val="28"/>
          <w:szCs w:val="28"/>
        </w:rPr>
        <w:t>  &lt;li&gt;Coffee&lt;/li&gt;</w:t>
      </w:r>
    </w:p>
    <w:p w14:paraId="67545772" w14:textId="77777777" w:rsidR="00833285" w:rsidRPr="00833285" w:rsidRDefault="00833285" w:rsidP="00833285">
      <w:pPr>
        <w:spacing w:after="0"/>
        <w:rPr>
          <w:sz w:val="28"/>
          <w:szCs w:val="28"/>
        </w:rPr>
      </w:pPr>
      <w:r w:rsidRPr="00833285">
        <w:rPr>
          <w:sz w:val="28"/>
          <w:szCs w:val="28"/>
        </w:rPr>
        <w:t>  &lt;li&gt;Tea&lt;/li&gt;</w:t>
      </w:r>
    </w:p>
    <w:p w14:paraId="29AB8C6D" w14:textId="77777777" w:rsidR="00833285" w:rsidRPr="00833285" w:rsidRDefault="00833285" w:rsidP="00833285">
      <w:pPr>
        <w:spacing w:after="0"/>
        <w:rPr>
          <w:sz w:val="28"/>
          <w:szCs w:val="28"/>
        </w:rPr>
      </w:pPr>
      <w:r w:rsidRPr="00833285">
        <w:rPr>
          <w:sz w:val="28"/>
          <w:szCs w:val="28"/>
        </w:rPr>
        <w:t>  &lt;li&gt;Coca Cola&lt;/li&gt;</w:t>
      </w:r>
    </w:p>
    <w:p w14:paraId="35370D89" w14:textId="77777777" w:rsidR="00833285" w:rsidRPr="00833285" w:rsidRDefault="00833285" w:rsidP="00833285">
      <w:pPr>
        <w:spacing w:after="0"/>
        <w:rPr>
          <w:sz w:val="28"/>
          <w:szCs w:val="28"/>
        </w:rPr>
      </w:pPr>
      <w:r w:rsidRPr="00833285">
        <w:rPr>
          <w:sz w:val="28"/>
          <w:szCs w:val="28"/>
        </w:rPr>
        <w:t>&lt;/</w:t>
      </w:r>
      <w:proofErr w:type="spellStart"/>
      <w:r w:rsidRPr="00833285">
        <w:rPr>
          <w:sz w:val="28"/>
          <w:szCs w:val="28"/>
        </w:rPr>
        <w:t>ol</w:t>
      </w:r>
      <w:proofErr w:type="spellEnd"/>
      <w:r w:rsidRPr="00833285">
        <w:rPr>
          <w:sz w:val="28"/>
          <w:szCs w:val="28"/>
        </w:rPr>
        <w:t>&gt;</w:t>
      </w:r>
    </w:p>
    <w:p w14:paraId="1C0F15BE" w14:textId="77777777" w:rsidR="00833285" w:rsidRPr="00833285" w:rsidRDefault="00833285" w:rsidP="00833285">
      <w:pPr>
        <w:spacing w:after="0"/>
        <w:rPr>
          <w:sz w:val="28"/>
          <w:szCs w:val="28"/>
        </w:rPr>
      </w:pPr>
    </w:p>
    <w:p w14:paraId="09C1CCC1" w14:textId="77777777" w:rsidR="00833285" w:rsidRPr="00833285" w:rsidRDefault="00833285" w:rsidP="00833285">
      <w:pPr>
        <w:spacing w:after="0"/>
        <w:rPr>
          <w:sz w:val="28"/>
          <w:szCs w:val="28"/>
        </w:rPr>
      </w:pPr>
      <w:r w:rsidRPr="00833285">
        <w:rPr>
          <w:sz w:val="28"/>
          <w:szCs w:val="28"/>
        </w:rPr>
        <w:t>&lt;</w:t>
      </w:r>
      <w:proofErr w:type="spellStart"/>
      <w:r w:rsidRPr="00833285">
        <w:rPr>
          <w:sz w:val="28"/>
          <w:szCs w:val="28"/>
        </w:rPr>
        <w:t>ol</w:t>
      </w:r>
      <w:proofErr w:type="spellEnd"/>
      <w:r w:rsidRPr="00833285">
        <w:rPr>
          <w:sz w:val="28"/>
          <w:szCs w:val="28"/>
        </w:rPr>
        <w:t xml:space="preserve"> class="d"&gt;</w:t>
      </w:r>
    </w:p>
    <w:p w14:paraId="6AD8BA76" w14:textId="77777777" w:rsidR="00833285" w:rsidRPr="00833285" w:rsidRDefault="00833285" w:rsidP="00833285">
      <w:pPr>
        <w:spacing w:after="0"/>
        <w:rPr>
          <w:sz w:val="28"/>
          <w:szCs w:val="28"/>
        </w:rPr>
      </w:pPr>
      <w:r w:rsidRPr="00833285">
        <w:rPr>
          <w:sz w:val="28"/>
          <w:szCs w:val="28"/>
        </w:rPr>
        <w:t>  &lt;li&gt;Coffee&lt;/li&gt;</w:t>
      </w:r>
    </w:p>
    <w:p w14:paraId="17764378" w14:textId="77777777" w:rsidR="00833285" w:rsidRPr="00833285" w:rsidRDefault="00833285" w:rsidP="00833285">
      <w:pPr>
        <w:spacing w:after="0"/>
        <w:rPr>
          <w:sz w:val="28"/>
          <w:szCs w:val="28"/>
        </w:rPr>
      </w:pPr>
      <w:r w:rsidRPr="00833285">
        <w:rPr>
          <w:sz w:val="28"/>
          <w:szCs w:val="28"/>
        </w:rPr>
        <w:lastRenderedPageBreak/>
        <w:t>  &lt;li&gt;Tea&lt;/li&gt;</w:t>
      </w:r>
    </w:p>
    <w:p w14:paraId="2F071D26" w14:textId="77777777" w:rsidR="00833285" w:rsidRPr="00833285" w:rsidRDefault="00833285" w:rsidP="00833285">
      <w:pPr>
        <w:spacing w:after="0"/>
        <w:rPr>
          <w:sz w:val="28"/>
          <w:szCs w:val="28"/>
        </w:rPr>
      </w:pPr>
      <w:r w:rsidRPr="00833285">
        <w:rPr>
          <w:sz w:val="28"/>
          <w:szCs w:val="28"/>
        </w:rPr>
        <w:t>  &lt;li&gt;Coca Cola&lt;/li&gt;</w:t>
      </w:r>
    </w:p>
    <w:p w14:paraId="3EF60A61" w14:textId="77777777" w:rsidR="00833285" w:rsidRPr="00833285" w:rsidRDefault="00833285" w:rsidP="00833285">
      <w:pPr>
        <w:spacing w:after="0"/>
        <w:rPr>
          <w:sz w:val="28"/>
          <w:szCs w:val="28"/>
        </w:rPr>
      </w:pPr>
      <w:r w:rsidRPr="00833285">
        <w:rPr>
          <w:sz w:val="28"/>
          <w:szCs w:val="28"/>
        </w:rPr>
        <w:t>&lt;/</w:t>
      </w:r>
      <w:proofErr w:type="spellStart"/>
      <w:r w:rsidRPr="00833285">
        <w:rPr>
          <w:sz w:val="28"/>
          <w:szCs w:val="28"/>
        </w:rPr>
        <w:t>ol</w:t>
      </w:r>
      <w:proofErr w:type="spellEnd"/>
      <w:r w:rsidRPr="00833285">
        <w:rPr>
          <w:sz w:val="28"/>
          <w:szCs w:val="28"/>
        </w:rPr>
        <w:t>&gt;</w:t>
      </w:r>
    </w:p>
    <w:p w14:paraId="7FF90154" w14:textId="77777777" w:rsidR="00833285" w:rsidRPr="00833285" w:rsidRDefault="00833285" w:rsidP="00833285">
      <w:pPr>
        <w:spacing w:after="0"/>
        <w:rPr>
          <w:sz w:val="28"/>
          <w:szCs w:val="28"/>
        </w:rPr>
      </w:pPr>
    </w:p>
    <w:p w14:paraId="0EB4E868" w14:textId="77777777" w:rsidR="00833285" w:rsidRPr="00833285" w:rsidRDefault="00833285" w:rsidP="00833285">
      <w:pPr>
        <w:spacing w:after="0"/>
        <w:rPr>
          <w:sz w:val="28"/>
          <w:szCs w:val="28"/>
        </w:rPr>
      </w:pPr>
      <w:r w:rsidRPr="00833285">
        <w:rPr>
          <w:sz w:val="28"/>
          <w:szCs w:val="28"/>
        </w:rPr>
        <w:t>&lt;/body&gt;</w:t>
      </w:r>
    </w:p>
    <w:p w14:paraId="4D449F0B" w14:textId="77777777" w:rsidR="00833285" w:rsidRPr="00833285" w:rsidRDefault="00833285" w:rsidP="00833285">
      <w:pPr>
        <w:spacing w:after="0"/>
        <w:rPr>
          <w:sz w:val="28"/>
          <w:szCs w:val="28"/>
        </w:rPr>
      </w:pPr>
      <w:r w:rsidRPr="00833285">
        <w:rPr>
          <w:sz w:val="28"/>
          <w:szCs w:val="28"/>
        </w:rPr>
        <w:t>&lt;/html&gt;</w:t>
      </w:r>
    </w:p>
    <w:p w14:paraId="226C8B1A" w14:textId="77777777" w:rsidR="0094530A" w:rsidRDefault="0094530A" w:rsidP="008A4BF7">
      <w:pPr>
        <w:spacing w:after="0"/>
        <w:rPr>
          <w:sz w:val="28"/>
          <w:szCs w:val="28"/>
        </w:rPr>
      </w:pPr>
    </w:p>
    <w:p w14:paraId="2AFE2C91" w14:textId="476E0DD2" w:rsidR="004D2848" w:rsidRDefault="004D2848" w:rsidP="004D2848">
      <w:pPr>
        <w:spacing w:after="0"/>
        <w:rPr>
          <w:sz w:val="28"/>
          <w:szCs w:val="28"/>
        </w:rPr>
      </w:pPr>
      <w:r>
        <w:rPr>
          <w:sz w:val="28"/>
          <w:szCs w:val="28"/>
        </w:rPr>
        <w:t>DATE-1</w:t>
      </w:r>
      <w:r w:rsidR="00582545">
        <w:rPr>
          <w:sz w:val="28"/>
          <w:szCs w:val="28"/>
        </w:rPr>
        <w:t>9</w:t>
      </w:r>
      <w:r>
        <w:rPr>
          <w:sz w:val="28"/>
          <w:szCs w:val="28"/>
        </w:rPr>
        <w:t>/07/25                                   DAY -1</w:t>
      </w:r>
      <w:r w:rsidR="00415900">
        <w:rPr>
          <w:sz w:val="28"/>
          <w:szCs w:val="28"/>
        </w:rPr>
        <w:t>3</w:t>
      </w:r>
    </w:p>
    <w:p w14:paraId="74008905" w14:textId="77777777" w:rsidR="004D2848" w:rsidRDefault="004D2848" w:rsidP="004D2848">
      <w:pPr>
        <w:spacing w:after="0"/>
        <w:rPr>
          <w:sz w:val="28"/>
          <w:szCs w:val="28"/>
        </w:rPr>
      </w:pPr>
    </w:p>
    <w:p w14:paraId="0BA67732" w14:textId="643B6181" w:rsidR="004D2848" w:rsidRDefault="004D2848" w:rsidP="004D2848">
      <w:pPr>
        <w:spacing w:after="0"/>
        <w:rPr>
          <w:sz w:val="28"/>
          <w:szCs w:val="28"/>
        </w:rPr>
      </w:pPr>
      <w:r>
        <w:rPr>
          <w:sz w:val="28"/>
          <w:szCs w:val="28"/>
        </w:rPr>
        <w:t>AIM:</w:t>
      </w:r>
      <w:r w:rsidR="00582545">
        <w:rPr>
          <w:sz w:val="28"/>
          <w:szCs w:val="28"/>
        </w:rPr>
        <w:t xml:space="preserve"> TABLE </w:t>
      </w:r>
      <w:proofErr w:type="gramStart"/>
      <w:r w:rsidR="00582545">
        <w:rPr>
          <w:sz w:val="28"/>
          <w:szCs w:val="28"/>
        </w:rPr>
        <w:t xml:space="preserve">STYLING </w:t>
      </w:r>
      <w:r w:rsidR="00415900">
        <w:rPr>
          <w:sz w:val="28"/>
          <w:szCs w:val="28"/>
        </w:rPr>
        <w:t>,DISPLAY</w:t>
      </w:r>
      <w:proofErr w:type="gramEnd"/>
      <w:r w:rsidR="00415900">
        <w:rPr>
          <w:sz w:val="28"/>
          <w:szCs w:val="28"/>
        </w:rPr>
        <w:t xml:space="preserve">, </w:t>
      </w:r>
      <w:proofErr w:type="gramStart"/>
      <w:r w:rsidR="00415900">
        <w:rPr>
          <w:sz w:val="28"/>
          <w:szCs w:val="28"/>
        </w:rPr>
        <w:t>POSITION ,</w:t>
      </w:r>
      <w:proofErr w:type="gramEnd"/>
      <w:r w:rsidR="00415900">
        <w:rPr>
          <w:sz w:val="28"/>
          <w:szCs w:val="28"/>
        </w:rPr>
        <w:t xml:space="preserve"> </w:t>
      </w:r>
      <w:proofErr w:type="gramStart"/>
      <w:r w:rsidR="00415900">
        <w:rPr>
          <w:sz w:val="28"/>
          <w:szCs w:val="28"/>
        </w:rPr>
        <w:t>FLOAT ,</w:t>
      </w:r>
      <w:proofErr w:type="gramEnd"/>
      <w:r w:rsidR="00415900">
        <w:rPr>
          <w:sz w:val="28"/>
          <w:szCs w:val="28"/>
        </w:rPr>
        <w:t xml:space="preserve"> </w:t>
      </w:r>
      <w:proofErr w:type="gramStart"/>
      <w:r w:rsidR="00415900">
        <w:rPr>
          <w:sz w:val="28"/>
          <w:szCs w:val="28"/>
        </w:rPr>
        <w:t>OVERFLOW ,</w:t>
      </w:r>
      <w:proofErr w:type="gramEnd"/>
      <w:r w:rsidR="00415900">
        <w:rPr>
          <w:sz w:val="28"/>
          <w:szCs w:val="28"/>
        </w:rPr>
        <w:t xml:space="preserve"> </w:t>
      </w:r>
      <w:proofErr w:type="gramStart"/>
      <w:r w:rsidR="00415900">
        <w:rPr>
          <w:sz w:val="28"/>
          <w:szCs w:val="28"/>
        </w:rPr>
        <w:t>FLOAT ,</w:t>
      </w:r>
      <w:proofErr w:type="gramEnd"/>
      <w:r w:rsidR="00415900">
        <w:rPr>
          <w:sz w:val="28"/>
          <w:szCs w:val="28"/>
        </w:rPr>
        <w:t xml:space="preserve"> </w:t>
      </w:r>
      <w:proofErr w:type="gramStart"/>
      <w:r w:rsidR="00415900">
        <w:rPr>
          <w:sz w:val="28"/>
          <w:szCs w:val="28"/>
        </w:rPr>
        <w:t>ALIGN ,</w:t>
      </w:r>
      <w:proofErr w:type="gramEnd"/>
      <w:r w:rsidR="00415900">
        <w:rPr>
          <w:sz w:val="28"/>
          <w:szCs w:val="28"/>
        </w:rPr>
        <w:t xml:space="preserve"> </w:t>
      </w:r>
      <w:proofErr w:type="gramStart"/>
      <w:r w:rsidR="00415900">
        <w:rPr>
          <w:sz w:val="28"/>
          <w:szCs w:val="28"/>
        </w:rPr>
        <w:t>COMBINATORS ,</w:t>
      </w:r>
      <w:proofErr w:type="gramEnd"/>
      <w:r w:rsidR="00415900">
        <w:rPr>
          <w:sz w:val="28"/>
          <w:szCs w:val="28"/>
        </w:rPr>
        <w:t xml:space="preserve"> OPACITY </w:t>
      </w:r>
    </w:p>
    <w:p w14:paraId="26274C25" w14:textId="6D714EF6" w:rsidR="00C20C2A" w:rsidRDefault="00C20C2A" w:rsidP="004D2848">
      <w:pPr>
        <w:spacing w:after="0"/>
        <w:rPr>
          <w:sz w:val="28"/>
          <w:szCs w:val="28"/>
        </w:rPr>
      </w:pPr>
      <w:r>
        <w:rPr>
          <w:sz w:val="28"/>
          <w:szCs w:val="28"/>
        </w:rPr>
        <w:t xml:space="preserve">TABLE </w:t>
      </w:r>
    </w:p>
    <w:p w14:paraId="2974DB8B" w14:textId="77777777" w:rsidR="00C20C2A" w:rsidRDefault="00C20C2A" w:rsidP="004D2848">
      <w:pPr>
        <w:spacing w:after="0"/>
        <w:rPr>
          <w:sz w:val="28"/>
          <w:szCs w:val="28"/>
        </w:rPr>
      </w:pPr>
      <w:r>
        <w:rPr>
          <w:sz w:val="28"/>
          <w:szCs w:val="28"/>
        </w:rPr>
        <w:t>CODE:</w:t>
      </w:r>
    </w:p>
    <w:p w14:paraId="799CF06D" w14:textId="77777777" w:rsidR="00C20C2A" w:rsidRPr="00C20C2A" w:rsidRDefault="00C20C2A" w:rsidP="00C20C2A">
      <w:pPr>
        <w:spacing w:after="0"/>
        <w:rPr>
          <w:sz w:val="28"/>
          <w:szCs w:val="28"/>
        </w:rPr>
      </w:pPr>
      <w:r w:rsidRPr="00C20C2A">
        <w:rPr>
          <w:sz w:val="28"/>
          <w:szCs w:val="28"/>
        </w:rPr>
        <w:t>&lt;!DOCTYPE html&gt;</w:t>
      </w:r>
    </w:p>
    <w:p w14:paraId="14C0849B" w14:textId="77777777" w:rsidR="00C20C2A" w:rsidRPr="00C20C2A" w:rsidRDefault="00C20C2A" w:rsidP="00C20C2A">
      <w:pPr>
        <w:spacing w:after="0"/>
        <w:rPr>
          <w:sz w:val="28"/>
          <w:szCs w:val="28"/>
        </w:rPr>
      </w:pPr>
      <w:r w:rsidRPr="00C20C2A">
        <w:rPr>
          <w:sz w:val="28"/>
          <w:szCs w:val="28"/>
        </w:rPr>
        <w:t>&lt;html&gt;</w:t>
      </w:r>
    </w:p>
    <w:p w14:paraId="38ABDD4A" w14:textId="77777777" w:rsidR="00C20C2A" w:rsidRPr="00C20C2A" w:rsidRDefault="00C20C2A" w:rsidP="00C20C2A">
      <w:pPr>
        <w:spacing w:after="0"/>
        <w:rPr>
          <w:sz w:val="28"/>
          <w:szCs w:val="28"/>
        </w:rPr>
      </w:pPr>
      <w:r w:rsidRPr="00C20C2A">
        <w:rPr>
          <w:sz w:val="28"/>
          <w:szCs w:val="28"/>
        </w:rPr>
        <w:t>&lt;head&gt;</w:t>
      </w:r>
    </w:p>
    <w:p w14:paraId="34553574" w14:textId="77777777" w:rsidR="00C20C2A" w:rsidRPr="00C20C2A" w:rsidRDefault="00C20C2A" w:rsidP="00C20C2A">
      <w:pPr>
        <w:spacing w:after="0"/>
        <w:rPr>
          <w:sz w:val="28"/>
          <w:szCs w:val="28"/>
        </w:rPr>
      </w:pPr>
      <w:r w:rsidRPr="00C20C2A">
        <w:rPr>
          <w:sz w:val="28"/>
          <w:szCs w:val="28"/>
        </w:rPr>
        <w:t>&lt;style&gt;</w:t>
      </w:r>
    </w:p>
    <w:p w14:paraId="43F06740" w14:textId="77777777" w:rsidR="00C20C2A" w:rsidRPr="00C20C2A" w:rsidRDefault="00C20C2A" w:rsidP="00C20C2A">
      <w:pPr>
        <w:spacing w:after="0"/>
        <w:rPr>
          <w:sz w:val="28"/>
          <w:szCs w:val="28"/>
        </w:rPr>
      </w:pPr>
      <w:r w:rsidRPr="00C20C2A">
        <w:rPr>
          <w:sz w:val="28"/>
          <w:szCs w:val="28"/>
        </w:rPr>
        <w:t xml:space="preserve">table, td, </w:t>
      </w:r>
      <w:proofErr w:type="spellStart"/>
      <w:r w:rsidRPr="00C20C2A">
        <w:rPr>
          <w:sz w:val="28"/>
          <w:szCs w:val="28"/>
        </w:rPr>
        <w:t>th</w:t>
      </w:r>
      <w:proofErr w:type="spellEnd"/>
      <w:r w:rsidRPr="00C20C2A">
        <w:rPr>
          <w:sz w:val="28"/>
          <w:szCs w:val="28"/>
        </w:rPr>
        <w:t xml:space="preserve"> {</w:t>
      </w:r>
    </w:p>
    <w:p w14:paraId="78B5E05B" w14:textId="77777777" w:rsidR="00C20C2A" w:rsidRPr="00C20C2A" w:rsidRDefault="00C20C2A" w:rsidP="00C20C2A">
      <w:pPr>
        <w:spacing w:after="0"/>
        <w:rPr>
          <w:sz w:val="28"/>
          <w:szCs w:val="28"/>
        </w:rPr>
      </w:pPr>
      <w:r w:rsidRPr="00C20C2A">
        <w:rPr>
          <w:sz w:val="28"/>
          <w:szCs w:val="28"/>
        </w:rPr>
        <w:t xml:space="preserve">  border: 1px solid </w:t>
      </w:r>
      <w:proofErr w:type="gramStart"/>
      <w:r w:rsidRPr="00C20C2A">
        <w:rPr>
          <w:sz w:val="28"/>
          <w:szCs w:val="28"/>
        </w:rPr>
        <w:t>black;</w:t>
      </w:r>
      <w:proofErr w:type="gramEnd"/>
    </w:p>
    <w:p w14:paraId="746D08A7" w14:textId="77777777" w:rsidR="00C20C2A" w:rsidRPr="00C20C2A" w:rsidRDefault="00C20C2A" w:rsidP="00C20C2A">
      <w:pPr>
        <w:spacing w:after="0"/>
        <w:rPr>
          <w:sz w:val="28"/>
          <w:szCs w:val="28"/>
        </w:rPr>
      </w:pPr>
      <w:r w:rsidRPr="00C20C2A">
        <w:rPr>
          <w:sz w:val="28"/>
          <w:szCs w:val="28"/>
        </w:rPr>
        <w:t>}</w:t>
      </w:r>
    </w:p>
    <w:p w14:paraId="15F1E9C7" w14:textId="77777777" w:rsidR="00C20C2A" w:rsidRPr="00C20C2A" w:rsidRDefault="00C20C2A" w:rsidP="00C20C2A">
      <w:pPr>
        <w:spacing w:after="0"/>
        <w:rPr>
          <w:sz w:val="28"/>
          <w:szCs w:val="28"/>
        </w:rPr>
      </w:pPr>
    </w:p>
    <w:p w14:paraId="7CA23B8D" w14:textId="77777777" w:rsidR="00C20C2A" w:rsidRPr="00C20C2A" w:rsidRDefault="00C20C2A" w:rsidP="00C20C2A">
      <w:pPr>
        <w:spacing w:after="0"/>
        <w:rPr>
          <w:sz w:val="28"/>
          <w:szCs w:val="28"/>
        </w:rPr>
      </w:pPr>
      <w:r w:rsidRPr="00C20C2A">
        <w:rPr>
          <w:sz w:val="28"/>
          <w:szCs w:val="28"/>
        </w:rPr>
        <w:t>table {</w:t>
      </w:r>
    </w:p>
    <w:p w14:paraId="76D37C44" w14:textId="77777777" w:rsidR="00C20C2A" w:rsidRPr="00C20C2A" w:rsidRDefault="00C20C2A" w:rsidP="00C20C2A">
      <w:pPr>
        <w:spacing w:after="0"/>
        <w:rPr>
          <w:sz w:val="28"/>
          <w:szCs w:val="28"/>
        </w:rPr>
      </w:pPr>
      <w:r w:rsidRPr="00C20C2A">
        <w:rPr>
          <w:sz w:val="28"/>
          <w:szCs w:val="28"/>
        </w:rPr>
        <w:t xml:space="preserve">  border-collapse: </w:t>
      </w:r>
      <w:proofErr w:type="gramStart"/>
      <w:r w:rsidRPr="00C20C2A">
        <w:rPr>
          <w:sz w:val="28"/>
          <w:szCs w:val="28"/>
        </w:rPr>
        <w:t>collapse;</w:t>
      </w:r>
      <w:proofErr w:type="gramEnd"/>
    </w:p>
    <w:p w14:paraId="2A533A36" w14:textId="77777777" w:rsidR="00C20C2A" w:rsidRPr="00C20C2A" w:rsidRDefault="00C20C2A" w:rsidP="00C20C2A">
      <w:pPr>
        <w:spacing w:after="0"/>
        <w:rPr>
          <w:sz w:val="28"/>
          <w:szCs w:val="28"/>
        </w:rPr>
      </w:pPr>
      <w:r w:rsidRPr="00C20C2A">
        <w:rPr>
          <w:sz w:val="28"/>
          <w:szCs w:val="28"/>
        </w:rPr>
        <w:t xml:space="preserve">  width: </w:t>
      </w:r>
      <w:proofErr w:type="gramStart"/>
      <w:r w:rsidRPr="00C20C2A">
        <w:rPr>
          <w:sz w:val="28"/>
          <w:szCs w:val="28"/>
        </w:rPr>
        <w:t>100%;</w:t>
      </w:r>
      <w:proofErr w:type="gramEnd"/>
    </w:p>
    <w:p w14:paraId="55ECE6AF" w14:textId="77777777" w:rsidR="00C20C2A" w:rsidRPr="00C20C2A" w:rsidRDefault="00C20C2A" w:rsidP="00C20C2A">
      <w:pPr>
        <w:spacing w:after="0"/>
        <w:rPr>
          <w:sz w:val="28"/>
          <w:szCs w:val="28"/>
        </w:rPr>
      </w:pPr>
      <w:r w:rsidRPr="00C20C2A">
        <w:rPr>
          <w:sz w:val="28"/>
          <w:szCs w:val="28"/>
        </w:rPr>
        <w:t>}</w:t>
      </w:r>
    </w:p>
    <w:p w14:paraId="7C5AA2D5" w14:textId="77777777" w:rsidR="00C20C2A" w:rsidRPr="00C20C2A" w:rsidRDefault="00C20C2A" w:rsidP="00C20C2A">
      <w:pPr>
        <w:spacing w:after="0"/>
        <w:rPr>
          <w:sz w:val="28"/>
          <w:szCs w:val="28"/>
        </w:rPr>
      </w:pPr>
    </w:p>
    <w:p w14:paraId="3C25CEB9" w14:textId="77777777" w:rsidR="00C20C2A" w:rsidRPr="00C20C2A" w:rsidRDefault="00C20C2A" w:rsidP="00C20C2A">
      <w:pPr>
        <w:spacing w:after="0"/>
        <w:rPr>
          <w:sz w:val="28"/>
          <w:szCs w:val="28"/>
        </w:rPr>
      </w:pPr>
      <w:r w:rsidRPr="00C20C2A">
        <w:rPr>
          <w:sz w:val="28"/>
          <w:szCs w:val="28"/>
        </w:rPr>
        <w:t>td {</w:t>
      </w:r>
    </w:p>
    <w:p w14:paraId="1178671A" w14:textId="77777777" w:rsidR="00C20C2A" w:rsidRPr="00C20C2A" w:rsidRDefault="00C20C2A" w:rsidP="00C20C2A">
      <w:pPr>
        <w:spacing w:after="0"/>
        <w:rPr>
          <w:sz w:val="28"/>
          <w:szCs w:val="28"/>
        </w:rPr>
      </w:pPr>
      <w:r w:rsidRPr="00C20C2A">
        <w:rPr>
          <w:sz w:val="28"/>
          <w:szCs w:val="28"/>
        </w:rPr>
        <w:t xml:space="preserve">  height: </w:t>
      </w:r>
      <w:proofErr w:type="gramStart"/>
      <w:r w:rsidRPr="00C20C2A">
        <w:rPr>
          <w:sz w:val="28"/>
          <w:szCs w:val="28"/>
        </w:rPr>
        <w:t>50px;</w:t>
      </w:r>
      <w:proofErr w:type="gramEnd"/>
    </w:p>
    <w:p w14:paraId="53180665" w14:textId="77777777" w:rsidR="00C20C2A" w:rsidRPr="00C20C2A" w:rsidRDefault="00C20C2A" w:rsidP="00C20C2A">
      <w:pPr>
        <w:spacing w:after="0"/>
        <w:rPr>
          <w:sz w:val="28"/>
          <w:szCs w:val="28"/>
        </w:rPr>
      </w:pPr>
      <w:r w:rsidRPr="00C20C2A">
        <w:rPr>
          <w:sz w:val="28"/>
          <w:szCs w:val="28"/>
        </w:rPr>
        <w:t xml:space="preserve">  vertical-align: </w:t>
      </w:r>
      <w:proofErr w:type="gramStart"/>
      <w:r w:rsidRPr="00C20C2A">
        <w:rPr>
          <w:sz w:val="28"/>
          <w:szCs w:val="28"/>
        </w:rPr>
        <w:t>bottom;</w:t>
      </w:r>
      <w:proofErr w:type="gramEnd"/>
    </w:p>
    <w:p w14:paraId="5BBA2223" w14:textId="77777777" w:rsidR="00C20C2A" w:rsidRPr="00C20C2A" w:rsidRDefault="00C20C2A" w:rsidP="00C20C2A">
      <w:pPr>
        <w:spacing w:after="0"/>
        <w:rPr>
          <w:sz w:val="28"/>
          <w:szCs w:val="28"/>
        </w:rPr>
      </w:pPr>
      <w:r w:rsidRPr="00C20C2A">
        <w:rPr>
          <w:sz w:val="28"/>
          <w:szCs w:val="28"/>
        </w:rPr>
        <w:t>}</w:t>
      </w:r>
    </w:p>
    <w:p w14:paraId="0EBC8391" w14:textId="77777777" w:rsidR="00C20C2A" w:rsidRPr="00C20C2A" w:rsidRDefault="00C20C2A" w:rsidP="00C20C2A">
      <w:pPr>
        <w:spacing w:after="0"/>
        <w:rPr>
          <w:sz w:val="28"/>
          <w:szCs w:val="28"/>
        </w:rPr>
      </w:pPr>
      <w:r w:rsidRPr="00C20C2A">
        <w:rPr>
          <w:sz w:val="28"/>
          <w:szCs w:val="28"/>
        </w:rPr>
        <w:t>&lt;/style&gt;</w:t>
      </w:r>
    </w:p>
    <w:p w14:paraId="711005E6" w14:textId="77777777" w:rsidR="00C20C2A" w:rsidRPr="00C20C2A" w:rsidRDefault="00C20C2A" w:rsidP="00C20C2A">
      <w:pPr>
        <w:spacing w:after="0"/>
        <w:rPr>
          <w:sz w:val="28"/>
          <w:szCs w:val="28"/>
        </w:rPr>
      </w:pPr>
      <w:r w:rsidRPr="00C20C2A">
        <w:rPr>
          <w:sz w:val="28"/>
          <w:szCs w:val="28"/>
        </w:rPr>
        <w:t>&lt;/head&gt;</w:t>
      </w:r>
    </w:p>
    <w:p w14:paraId="0EBF398D" w14:textId="77777777" w:rsidR="00C20C2A" w:rsidRPr="00C20C2A" w:rsidRDefault="00C20C2A" w:rsidP="00C20C2A">
      <w:pPr>
        <w:spacing w:after="0"/>
        <w:rPr>
          <w:sz w:val="28"/>
          <w:szCs w:val="28"/>
        </w:rPr>
      </w:pPr>
      <w:r w:rsidRPr="00C20C2A">
        <w:rPr>
          <w:sz w:val="28"/>
          <w:szCs w:val="28"/>
        </w:rPr>
        <w:lastRenderedPageBreak/>
        <w:t>&lt;body&gt;</w:t>
      </w:r>
    </w:p>
    <w:p w14:paraId="590F8666" w14:textId="77777777" w:rsidR="00C20C2A" w:rsidRPr="00C20C2A" w:rsidRDefault="00C20C2A" w:rsidP="00C20C2A">
      <w:pPr>
        <w:spacing w:after="0"/>
        <w:rPr>
          <w:sz w:val="28"/>
          <w:szCs w:val="28"/>
        </w:rPr>
      </w:pPr>
    </w:p>
    <w:p w14:paraId="43A3EF64" w14:textId="77777777" w:rsidR="00C20C2A" w:rsidRPr="00C20C2A" w:rsidRDefault="00C20C2A" w:rsidP="00C20C2A">
      <w:pPr>
        <w:spacing w:after="0"/>
        <w:rPr>
          <w:sz w:val="28"/>
          <w:szCs w:val="28"/>
        </w:rPr>
      </w:pPr>
      <w:r w:rsidRPr="00C20C2A">
        <w:rPr>
          <w:sz w:val="28"/>
          <w:szCs w:val="28"/>
        </w:rPr>
        <w:t>&lt;h2&gt;The vertical-align Property&lt;/h2&gt;</w:t>
      </w:r>
    </w:p>
    <w:p w14:paraId="03239E3B" w14:textId="77777777" w:rsidR="00C20C2A" w:rsidRPr="00C20C2A" w:rsidRDefault="00C20C2A" w:rsidP="00C20C2A">
      <w:pPr>
        <w:spacing w:after="0"/>
        <w:rPr>
          <w:sz w:val="28"/>
          <w:szCs w:val="28"/>
        </w:rPr>
      </w:pPr>
    </w:p>
    <w:p w14:paraId="0879FB2E" w14:textId="77777777" w:rsidR="00C20C2A" w:rsidRPr="00C20C2A" w:rsidRDefault="00C20C2A" w:rsidP="00C20C2A">
      <w:pPr>
        <w:spacing w:after="0"/>
        <w:rPr>
          <w:sz w:val="28"/>
          <w:szCs w:val="28"/>
        </w:rPr>
      </w:pPr>
      <w:r w:rsidRPr="00C20C2A">
        <w:rPr>
          <w:sz w:val="28"/>
          <w:szCs w:val="28"/>
        </w:rPr>
        <w:t xml:space="preserve">&lt;p&gt;This property sets the vertical alignment (like top, bottom, or middle) of the content in </w:t>
      </w:r>
      <w:proofErr w:type="spellStart"/>
      <w:r w:rsidRPr="00C20C2A">
        <w:rPr>
          <w:sz w:val="28"/>
          <w:szCs w:val="28"/>
        </w:rPr>
        <w:t>th</w:t>
      </w:r>
      <w:proofErr w:type="spellEnd"/>
      <w:r w:rsidRPr="00C20C2A">
        <w:rPr>
          <w:sz w:val="28"/>
          <w:szCs w:val="28"/>
        </w:rPr>
        <w:t xml:space="preserve"> or </w:t>
      </w:r>
      <w:proofErr w:type="gramStart"/>
      <w:r w:rsidRPr="00C20C2A">
        <w:rPr>
          <w:sz w:val="28"/>
          <w:szCs w:val="28"/>
        </w:rPr>
        <w:t>td.&lt;</w:t>
      </w:r>
      <w:proofErr w:type="gramEnd"/>
      <w:r w:rsidRPr="00C20C2A">
        <w:rPr>
          <w:sz w:val="28"/>
          <w:szCs w:val="28"/>
        </w:rPr>
        <w:t>/p&gt;</w:t>
      </w:r>
    </w:p>
    <w:p w14:paraId="4AA5BA9A" w14:textId="77777777" w:rsidR="00C20C2A" w:rsidRPr="00C20C2A" w:rsidRDefault="00C20C2A" w:rsidP="00C20C2A">
      <w:pPr>
        <w:spacing w:after="0"/>
        <w:rPr>
          <w:sz w:val="28"/>
          <w:szCs w:val="28"/>
        </w:rPr>
      </w:pPr>
    </w:p>
    <w:p w14:paraId="52F47AD4" w14:textId="77777777" w:rsidR="00C20C2A" w:rsidRPr="00C20C2A" w:rsidRDefault="00C20C2A" w:rsidP="00C20C2A">
      <w:pPr>
        <w:spacing w:after="0"/>
        <w:rPr>
          <w:sz w:val="28"/>
          <w:szCs w:val="28"/>
        </w:rPr>
      </w:pPr>
      <w:r w:rsidRPr="00C20C2A">
        <w:rPr>
          <w:sz w:val="28"/>
          <w:szCs w:val="28"/>
        </w:rPr>
        <w:t>&lt;table&gt;</w:t>
      </w:r>
    </w:p>
    <w:p w14:paraId="08190038" w14:textId="77777777" w:rsidR="00C20C2A" w:rsidRPr="00C20C2A" w:rsidRDefault="00C20C2A" w:rsidP="00C20C2A">
      <w:pPr>
        <w:spacing w:after="0"/>
        <w:rPr>
          <w:sz w:val="28"/>
          <w:szCs w:val="28"/>
        </w:rPr>
      </w:pPr>
      <w:r w:rsidRPr="00C20C2A">
        <w:rPr>
          <w:sz w:val="28"/>
          <w:szCs w:val="28"/>
        </w:rPr>
        <w:t xml:space="preserve">  &lt;tr&gt;</w:t>
      </w:r>
    </w:p>
    <w:p w14:paraId="422A18B8" w14:textId="77777777" w:rsidR="00C20C2A" w:rsidRPr="00C20C2A" w:rsidRDefault="00C20C2A" w:rsidP="00C20C2A">
      <w:pPr>
        <w:spacing w:after="0"/>
        <w:rPr>
          <w:sz w:val="28"/>
          <w:szCs w:val="28"/>
        </w:rPr>
      </w:pPr>
      <w:r w:rsidRPr="00C20C2A">
        <w:rPr>
          <w:sz w:val="28"/>
          <w:szCs w:val="28"/>
        </w:rPr>
        <w:t xml:space="preserve">    &lt;</w:t>
      </w:r>
      <w:proofErr w:type="spellStart"/>
      <w:r w:rsidRPr="00C20C2A">
        <w:rPr>
          <w:sz w:val="28"/>
          <w:szCs w:val="28"/>
        </w:rPr>
        <w:t>th</w:t>
      </w:r>
      <w:proofErr w:type="spellEnd"/>
      <w:r w:rsidRPr="00C20C2A">
        <w:rPr>
          <w:sz w:val="28"/>
          <w:szCs w:val="28"/>
        </w:rPr>
        <w:t>&gt;</w:t>
      </w:r>
      <w:proofErr w:type="spellStart"/>
      <w:r w:rsidRPr="00C20C2A">
        <w:rPr>
          <w:sz w:val="28"/>
          <w:szCs w:val="28"/>
        </w:rPr>
        <w:t>Firstname</w:t>
      </w:r>
      <w:proofErr w:type="spellEnd"/>
      <w:r w:rsidRPr="00C20C2A">
        <w:rPr>
          <w:sz w:val="28"/>
          <w:szCs w:val="28"/>
        </w:rPr>
        <w:t>&lt;/</w:t>
      </w:r>
      <w:proofErr w:type="spellStart"/>
      <w:r w:rsidRPr="00C20C2A">
        <w:rPr>
          <w:sz w:val="28"/>
          <w:szCs w:val="28"/>
        </w:rPr>
        <w:t>th</w:t>
      </w:r>
      <w:proofErr w:type="spellEnd"/>
      <w:r w:rsidRPr="00C20C2A">
        <w:rPr>
          <w:sz w:val="28"/>
          <w:szCs w:val="28"/>
        </w:rPr>
        <w:t>&gt;</w:t>
      </w:r>
    </w:p>
    <w:p w14:paraId="64032368" w14:textId="77777777" w:rsidR="00C20C2A" w:rsidRPr="00C20C2A" w:rsidRDefault="00C20C2A" w:rsidP="00C20C2A">
      <w:pPr>
        <w:spacing w:after="0"/>
        <w:rPr>
          <w:sz w:val="28"/>
          <w:szCs w:val="28"/>
        </w:rPr>
      </w:pPr>
      <w:r w:rsidRPr="00C20C2A">
        <w:rPr>
          <w:sz w:val="28"/>
          <w:szCs w:val="28"/>
        </w:rPr>
        <w:t xml:space="preserve">    &lt;</w:t>
      </w:r>
      <w:proofErr w:type="spellStart"/>
      <w:r w:rsidRPr="00C20C2A">
        <w:rPr>
          <w:sz w:val="28"/>
          <w:szCs w:val="28"/>
        </w:rPr>
        <w:t>th</w:t>
      </w:r>
      <w:proofErr w:type="spellEnd"/>
      <w:r w:rsidRPr="00C20C2A">
        <w:rPr>
          <w:sz w:val="28"/>
          <w:szCs w:val="28"/>
        </w:rPr>
        <w:t>&gt;Lastname&lt;/</w:t>
      </w:r>
      <w:proofErr w:type="spellStart"/>
      <w:r w:rsidRPr="00C20C2A">
        <w:rPr>
          <w:sz w:val="28"/>
          <w:szCs w:val="28"/>
        </w:rPr>
        <w:t>th</w:t>
      </w:r>
      <w:proofErr w:type="spellEnd"/>
      <w:r w:rsidRPr="00C20C2A">
        <w:rPr>
          <w:sz w:val="28"/>
          <w:szCs w:val="28"/>
        </w:rPr>
        <w:t>&gt;</w:t>
      </w:r>
    </w:p>
    <w:p w14:paraId="67724171" w14:textId="77777777" w:rsidR="00C20C2A" w:rsidRPr="00C20C2A" w:rsidRDefault="00C20C2A" w:rsidP="00C20C2A">
      <w:pPr>
        <w:spacing w:after="0"/>
        <w:rPr>
          <w:sz w:val="28"/>
          <w:szCs w:val="28"/>
        </w:rPr>
      </w:pPr>
      <w:r w:rsidRPr="00C20C2A">
        <w:rPr>
          <w:sz w:val="28"/>
          <w:szCs w:val="28"/>
        </w:rPr>
        <w:t xml:space="preserve">    &lt;</w:t>
      </w:r>
      <w:proofErr w:type="spellStart"/>
      <w:r w:rsidRPr="00C20C2A">
        <w:rPr>
          <w:sz w:val="28"/>
          <w:szCs w:val="28"/>
        </w:rPr>
        <w:t>th</w:t>
      </w:r>
      <w:proofErr w:type="spellEnd"/>
      <w:r w:rsidRPr="00C20C2A">
        <w:rPr>
          <w:sz w:val="28"/>
          <w:szCs w:val="28"/>
        </w:rPr>
        <w:t>&gt;Savings&lt;/</w:t>
      </w:r>
      <w:proofErr w:type="spellStart"/>
      <w:r w:rsidRPr="00C20C2A">
        <w:rPr>
          <w:sz w:val="28"/>
          <w:szCs w:val="28"/>
        </w:rPr>
        <w:t>th</w:t>
      </w:r>
      <w:proofErr w:type="spellEnd"/>
      <w:r w:rsidRPr="00C20C2A">
        <w:rPr>
          <w:sz w:val="28"/>
          <w:szCs w:val="28"/>
        </w:rPr>
        <w:t>&gt;</w:t>
      </w:r>
    </w:p>
    <w:p w14:paraId="25458523" w14:textId="77777777" w:rsidR="00C20C2A" w:rsidRPr="00C20C2A" w:rsidRDefault="00C20C2A" w:rsidP="00C20C2A">
      <w:pPr>
        <w:spacing w:after="0"/>
        <w:rPr>
          <w:sz w:val="28"/>
          <w:szCs w:val="28"/>
        </w:rPr>
      </w:pPr>
      <w:r w:rsidRPr="00C20C2A">
        <w:rPr>
          <w:sz w:val="28"/>
          <w:szCs w:val="28"/>
        </w:rPr>
        <w:t xml:space="preserve">  &lt;/tr&gt;</w:t>
      </w:r>
    </w:p>
    <w:p w14:paraId="77115791" w14:textId="77777777" w:rsidR="00C20C2A" w:rsidRPr="00C20C2A" w:rsidRDefault="00C20C2A" w:rsidP="00C20C2A">
      <w:pPr>
        <w:spacing w:after="0"/>
        <w:rPr>
          <w:sz w:val="28"/>
          <w:szCs w:val="28"/>
        </w:rPr>
      </w:pPr>
      <w:r w:rsidRPr="00C20C2A">
        <w:rPr>
          <w:sz w:val="28"/>
          <w:szCs w:val="28"/>
        </w:rPr>
        <w:t xml:space="preserve">  &lt;tr&gt;</w:t>
      </w:r>
    </w:p>
    <w:p w14:paraId="6F595D4B" w14:textId="77777777" w:rsidR="00C20C2A" w:rsidRPr="00C20C2A" w:rsidRDefault="00C20C2A" w:rsidP="00C20C2A">
      <w:pPr>
        <w:spacing w:after="0"/>
        <w:rPr>
          <w:sz w:val="28"/>
          <w:szCs w:val="28"/>
        </w:rPr>
      </w:pPr>
      <w:r w:rsidRPr="00C20C2A">
        <w:rPr>
          <w:sz w:val="28"/>
          <w:szCs w:val="28"/>
        </w:rPr>
        <w:t xml:space="preserve">    &lt;td&gt;Peter&lt;/td&gt;</w:t>
      </w:r>
    </w:p>
    <w:p w14:paraId="525CFDC2" w14:textId="77777777" w:rsidR="00C20C2A" w:rsidRPr="00C20C2A" w:rsidRDefault="00C20C2A" w:rsidP="00C20C2A">
      <w:pPr>
        <w:spacing w:after="0"/>
        <w:rPr>
          <w:sz w:val="28"/>
          <w:szCs w:val="28"/>
        </w:rPr>
      </w:pPr>
      <w:r w:rsidRPr="00C20C2A">
        <w:rPr>
          <w:sz w:val="28"/>
          <w:szCs w:val="28"/>
        </w:rPr>
        <w:t xml:space="preserve">    &lt;td&gt;Griffin&lt;/td&gt;</w:t>
      </w:r>
    </w:p>
    <w:p w14:paraId="547FCA86" w14:textId="77777777" w:rsidR="00C20C2A" w:rsidRPr="00C20C2A" w:rsidRDefault="00C20C2A" w:rsidP="00C20C2A">
      <w:pPr>
        <w:spacing w:after="0"/>
        <w:rPr>
          <w:sz w:val="28"/>
          <w:szCs w:val="28"/>
        </w:rPr>
      </w:pPr>
      <w:r w:rsidRPr="00C20C2A">
        <w:rPr>
          <w:sz w:val="28"/>
          <w:szCs w:val="28"/>
        </w:rPr>
        <w:t xml:space="preserve">    &lt;td&gt;$100&lt;/td&gt;</w:t>
      </w:r>
    </w:p>
    <w:p w14:paraId="458968B8" w14:textId="77777777" w:rsidR="00C20C2A" w:rsidRPr="00C20C2A" w:rsidRDefault="00C20C2A" w:rsidP="00C20C2A">
      <w:pPr>
        <w:spacing w:after="0"/>
        <w:rPr>
          <w:sz w:val="28"/>
          <w:szCs w:val="28"/>
        </w:rPr>
      </w:pPr>
      <w:r w:rsidRPr="00C20C2A">
        <w:rPr>
          <w:sz w:val="28"/>
          <w:szCs w:val="28"/>
        </w:rPr>
        <w:t xml:space="preserve">  &lt;/tr&gt;</w:t>
      </w:r>
    </w:p>
    <w:p w14:paraId="43834637" w14:textId="77777777" w:rsidR="00C20C2A" w:rsidRPr="00C20C2A" w:rsidRDefault="00C20C2A" w:rsidP="00C20C2A">
      <w:pPr>
        <w:spacing w:after="0"/>
        <w:rPr>
          <w:sz w:val="28"/>
          <w:szCs w:val="28"/>
        </w:rPr>
      </w:pPr>
      <w:r w:rsidRPr="00C20C2A">
        <w:rPr>
          <w:sz w:val="28"/>
          <w:szCs w:val="28"/>
        </w:rPr>
        <w:t xml:space="preserve">  &lt;tr&gt;</w:t>
      </w:r>
    </w:p>
    <w:p w14:paraId="1E2990FC" w14:textId="77777777" w:rsidR="00C20C2A" w:rsidRPr="00C20C2A" w:rsidRDefault="00C20C2A" w:rsidP="00C20C2A">
      <w:pPr>
        <w:spacing w:after="0"/>
        <w:rPr>
          <w:sz w:val="28"/>
          <w:szCs w:val="28"/>
        </w:rPr>
      </w:pPr>
      <w:r w:rsidRPr="00C20C2A">
        <w:rPr>
          <w:sz w:val="28"/>
          <w:szCs w:val="28"/>
        </w:rPr>
        <w:t xml:space="preserve">    &lt;td&gt;Lois&lt;/td&gt;</w:t>
      </w:r>
    </w:p>
    <w:p w14:paraId="3BABE7B1" w14:textId="77777777" w:rsidR="00C20C2A" w:rsidRPr="00C20C2A" w:rsidRDefault="00C20C2A" w:rsidP="00C20C2A">
      <w:pPr>
        <w:spacing w:after="0"/>
        <w:rPr>
          <w:sz w:val="28"/>
          <w:szCs w:val="28"/>
        </w:rPr>
      </w:pPr>
      <w:r w:rsidRPr="00C20C2A">
        <w:rPr>
          <w:sz w:val="28"/>
          <w:szCs w:val="28"/>
        </w:rPr>
        <w:t xml:space="preserve">    &lt;td&gt;Griffin&lt;/td&gt;</w:t>
      </w:r>
    </w:p>
    <w:p w14:paraId="4CE44A77" w14:textId="77777777" w:rsidR="00C20C2A" w:rsidRPr="00C20C2A" w:rsidRDefault="00C20C2A" w:rsidP="00C20C2A">
      <w:pPr>
        <w:spacing w:after="0"/>
        <w:rPr>
          <w:sz w:val="28"/>
          <w:szCs w:val="28"/>
        </w:rPr>
      </w:pPr>
      <w:r w:rsidRPr="00C20C2A">
        <w:rPr>
          <w:sz w:val="28"/>
          <w:szCs w:val="28"/>
        </w:rPr>
        <w:t xml:space="preserve">    &lt;td&gt;$150&lt;/td&gt;</w:t>
      </w:r>
    </w:p>
    <w:p w14:paraId="6D0996E9" w14:textId="77777777" w:rsidR="00C20C2A" w:rsidRPr="00C20C2A" w:rsidRDefault="00C20C2A" w:rsidP="00C20C2A">
      <w:pPr>
        <w:spacing w:after="0"/>
        <w:rPr>
          <w:sz w:val="28"/>
          <w:szCs w:val="28"/>
        </w:rPr>
      </w:pPr>
      <w:r w:rsidRPr="00C20C2A">
        <w:rPr>
          <w:sz w:val="28"/>
          <w:szCs w:val="28"/>
        </w:rPr>
        <w:t xml:space="preserve">  &lt;/tr&gt;</w:t>
      </w:r>
    </w:p>
    <w:p w14:paraId="23EF6720" w14:textId="77777777" w:rsidR="00C20C2A" w:rsidRPr="00C20C2A" w:rsidRDefault="00C20C2A" w:rsidP="00C20C2A">
      <w:pPr>
        <w:spacing w:after="0"/>
        <w:rPr>
          <w:sz w:val="28"/>
          <w:szCs w:val="28"/>
        </w:rPr>
      </w:pPr>
      <w:r w:rsidRPr="00C20C2A">
        <w:rPr>
          <w:sz w:val="28"/>
          <w:szCs w:val="28"/>
        </w:rPr>
        <w:t xml:space="preserve">  &lt;tr&gt;</w:t>
      </w:r>
    </w:p>
    <w:p w14:paraId="3254017B" w14:textId="77777777" w:rsidR="00C20C2A" w:rsidRPr="00C20C2A" w:rsidRDefault="00C20C2A" w:rsidP="00C20C2A">
      <w:pPr>
        <w:spacing w:after="0"/>
        <w:rPr>
          <w:sz w:val="28"/>
          <w:szCs w:val="28"/>
        </w:rPr>
      </w:pPr>
      <w:r w:rsidRPr="00C20C2A">
        <w:rPr>
          <w:sz w:val="28"/>
          <w:szCs w:val="28"/>
        </w:rPr>
        <w:t xml:space="preserve">    &lt;td&gt;Joe&lt;/td&gt;</w:t>
      </w:r>
    </w:p>
    <w:p w14:paraId="5BC990C4" w14:textId="77777777" w:rsidR="00C20C2A" w:rsidRPr="00C20C2A" w:rsidRDefault="00C20C2A" w:rsidP="00C20C2A">
      <w:pPr>
        <w:spacing w:after="0"/>
        <w:rPr>
          <w:sz w:val="28"/>
          <w:szCs w:val="28"/>
        </w:rPr>
      </w:pPr>
      <w:r w:rsidRPr="00C20C2A">
        <w:rPr>
          <w:sz w:val="28"/>
          <w:szCs w:val="28"/>
        </w:rPr>
        <w:t xml:space="preserve">    &lt;td&gt;Swanson&lt;/td&gt;</w:t>
      </w:r>
    </w:p>
    <w:p w14:paraId="5EC39B2C" w14:textId="77777777" w:rsidR="00C20C2A" w:rsidRPr="00C20C2A" w:rsidRDefault="00C20C2A" w:rsidP="00C20C2A">
      <w:pPr>
        <w:spacing w:after="0"/>
        <w:rPr>
          <w:sz w:val="28"/>
          <w:szCs w:val="28"/>
        </w:rPr>
      </w:pPr>
      <w:r w:rsidRPr="00C20C2A">
        <w:rPr>
          <w:sz w:val="28"/>
          <w:szCs w:val="28"/>
        </w:rPr>
        <w:t xml:space="preserve">    &lt;td&gt;$300&lt;/td&gt;</w:t>
      </w:r>
    </w:p>
    <w:p w14:paraId="1124DD60" w14:textId="77777777" w:rsidR="00C20C2A" w:rsidRPr="00C20C2A" w:rsidRDefault="00C20C2A" w:rsidP="00C20C2A">
      <w:pPr>
        <w:spacing w:after="0"/>
        <w:rPr>
          <w:sz w:val="28"/>
          <w:szCs w:val="28"/>
        </w:rPr>
      </w:pPr>
      <w:r w:rsidRPr="00C20C2A">
        <w:rPr>
          <w:sz w:val="28"/>
          <w:szCs w:val="28"/>
        </w:rPr>
        <w:t xml:space="preserve">  &lt;/tr&gt;</w:t>
      </w:r>
    </w:p>
    <w:p w14:paraId="4E4D5F0D" w14:textId="77777777" w:rsidR="00C20C2A" w:rsidRPr="00C20C2A" w:rsidRDefault="00C20C2A" w:rsidP="00C20C2A">
      <w:pPr>
        <w:spacing w:after="0"/>
        <w:rPr>
          <w:sz w:val="28"/>
          <w:szCs w:val="28"/>
        </w:rPr>
      </w:pPr>
      <w:r w:rsidRPr="00C20C2A">
        <w:rPr>
          <w:sz w:val="28"/>
          <w:szCs w:val="28"/>
        </w:rPr>
        <w:t xml:space="preserve">  &lt;tr&gt;</w:t>
      </w:r>
    </w:p>
    <w:p w14:paraId="094451E3" w14:textId="77777777" w:rsidR="00C20C2A" w:rsidRPr="00C20C2A" w:rsidRDefault="00C20C2A" w:rsidP="00C20C2A">
      <w:pPr>
        <w:spacing w:after="0"/>
        <w:rPr>
          <w:sz w:val="28"/>
          <w:szCs w:val="28"/>
        </w:rPr>
      </w:pPr>
      <w:r w:rsidRPr="00C20C2A">
        <w:rPr>
          <w:sz w:val="28"/>
          <w:szCs w:val="28"/>
        </w:rPr>
        <w:t xml:space="preserve">    &lt;td&gt;Cleveland&lt;/td&gt;</w:t>
      </w:r>
    </w:p>
    <w:p w14:paraId="1D0634FA" w14:textId="77777777" w:rsidR="00C20C2A" w:rsidRPr="00C20C2A" w:rsidRDefault="00C20C2A" w:rsidP="00C20C2A">
      <w:pPr>
        <w:spacing w:after="0"/>
        <w:rPr>
          <w:sz w:val="28"/>
          <w:szCs w:val="28"/>
        </w:rPr>
      </w:pPr>
      <w:r w:rsidRPr="00C20C2A">
        <w:rPr>
          <w:sz w:val="28"/>
          <w:szCs w:val="28"/>
        </w:rPr>
        <w:t xml:space="preserve">    &lt;td&gt;Brown&lt;/td&gt;</w:t>
      </w:r>
    </w:p>
    <w:p w14:paraId="122B278D" w14:textId="77777777" w:rsidR="00C20C2A" w:rsidRPr="00C20C2A" w:rsidRDefault="00C20C2A" w:rsidP="00C20C2A">
      <w:pPr>
        <w:spacing w:after="0"/>
        <w:rPr>
          <w:sz w:val="28"/>
          <w:szCs w:val="28"/>
        </w:rPr>
      </w:pPr>
      <w:r w:rsidRPr="00C20C2A">
        <w:rPr>
          <w:sz w:val="28"/>
          <w:szCs w:val="28"/>
        </w:rPr>
        <w:t xml:space="preserve">    &lt;td&gt;$250&lt;/td&gt;</w:t>
      </w:r>
    </w:p>
    <w:p w14:paraId="1C98FFB3" w14:textId="77777777" w:rsidR="00C20C2A" w:rsidRPr="00C20C2A" w:rsidRDefault="00C20C2A" w:rsidP="00C20C2A">
      <w:pPr>
        <w:spacing w:after="0"/>
        <w:rPr>
          <w:sz w:val="28"/>
          <w:szCs w:val="28"/>
        </w:rPr>
      </w:pPr>
      <w:r w:rsidRPr="00C20C2A">
        <w:rPr>
          <w:sz w:val="28"/>
          <w:szCs w:val="28"/>
        </w:rPr>
        <w:lastRenderedPageBreak/>
        <w:t xml:space="preserve">  &lt;/tr&gt;</w:t>
      </w:r>
    </w:p>
    <w:p w14:paraId="349647B3" w14:textId="77777777" w:rsidR="00C20C2A" w:rsidRPr="00C20C2A" w:rsidRDefault="00C20C2A" w:rsidP="00C20C2A">
      <w:pPr>
        <w:spacing w:after="0"/>
        <w:rPr>
          <w:sz w:val="28"/>
          <w:szCs w:val="28"/>
        </w:rPr>
      </w:pPr>
      <w:r w:rsidRPr="00C20C2A">
        <w:rPr>
          <w:sz w:val="28"/>
          <w:szCs w:val="28"/>
        </w:rPr>
        <w:t>&lt;/table&gt;</w:t>
      </w:r>
    </w:p>
    <w:p w14:paraId="0449776C" w14:textId="77777777" w:rsidR="00C20C2A" w:rsidRPr="00C20C2A" w:rsidRDefault="00C20C2A" w:rsidP="00C20C2A">
      <w:pPr>
        <w:spacing w:after="0"/>
        <w:rPr>
          <w:sz w:val="28"/>
          <w:szCs w:val="28"/>
        </w:rPr>
      </w:pPr>
    </w:p>
    <w:p w14:paraId="11771219" w14:textId="77777777" w:rsidR="00C20C2A" w:rsidRPr="00C20C2A" w:rsidRDefault="00C20C2A" w:rsidP="00C20C2A">
      <w:pPr>
        <w:spacing w:after="0"/>
        <w:rPr>
          <w:sz w:val="28"/>
          <w:szCs w:val="28"/>
        </w:rPr>
      </w:pPr>
      <w:r w:rsidRPr="00C20C2A">
        <w:rPr>
          <w:sz w:val="28"/>
          <w:szCs w:val="28"/>
        </w:rPr>
        <w:t>&lt;/body&gt;</w:t>
      </w:r>
    </w:p>
    <w:p w14:paraId="1B60982F" w14:textId="77777777" w:rsidR="00C94F24" w:rsidRDefault="00C20C2A" w:rsidP="00C20C2A">
      <w:pPr>
        <w:spacing w:after="0"/>
        <w:rPr>
          <w:sz w:val="28"/>
          <w:szCs w:val="28"/>
        </w:rPr>
      </w:pPr>
      <w:r w:rsidRPr="00C20C2A">
        <w:rPr>
          <w:sz w:val="28"/>
          <w:szCs w:val="28"/>
        </w:rPr>
        <w:t>&lt;/html&gt;</w:t>
      </w:r>
    </w:p>
    <w:p w14:paraId="6048DCCC" w14:textId="77777777" w:rsidR="00C94F24" w:rsidRDefault="00C94F24" w:rsidP="00C20C2A">
      <w:pPr>
        <w:spacing w:after="0"/>
        <w:rPr>
          <w:sz w:val="28"/>
          <w:szCs w:val="28"/>
        </w:rPr>
      </w:pPr>
      <w:r>
        <w:rPr>
          <w:sz w:val="28"/>
          <w:szCs w:val="28"/>
        </w:rPr>
        <w:t>OUTPUT:</w:t>
      </w:r>
    </w:p>
    <w:p w14:paraId="55AA10A0" w14:textId="5305EC91" w:rsidR="00C20C2A" w:rsidRDefault="00C94F24" w:rsidP="00C20C2A">
      <w:pPr>
        <w:spacing w:after="0"/>
        <w:rPr>
          <w:sz w:val="28"/>
          <w:szCs w:val="28"/>
        </w:rPr>
      </w:pPr>
      <w:r>
        <w:rPr>
          <w:noProof/>
          <w:sz w:val="28"/>
          <w:szCs w:val="28"/>
        </w:rPr>
        <mc:AlternateContent>
          <mc:Choice Requires="wps">
            <w:drawing>
              <wp:anchor distT="0" distB="0" distL="114300" distR="114300" simplePos="0" relativeHeight="251701248" behindDoc="0" locked="0" layoutInCell="1" allowOverlap="1" wp14:anchorId="0E726938" wp14:editId="30F8C763">
                <wp:simplePos x="0" y="0"/>
                <wp:positionH relativeFrom="column">
                  <wp:posOffset>-464820</wp:posOffset>
                </wp:positionH>
                <wp:positionV relativeFrom="paragraph">
                  <wp:posOffset>104775</wp:posOffset>
                </wp:positionV>
                <wp:extent cx="6568440" cy="3665220"/>
                <wp:effectExtent l="0" t="0" r="3810" b="0"/>
                <wp:wrapNone/>
                <wp:docPr id="736645494" name="Rectangle 45"/>
                <wp:cNvGraphicFramePr/>
                <a:graphic xmlns:a="http://schemas.openxmlformats.org/drawingml/2006/main">
                  <a:graphicData uri="http://schemas.microsoft.com/office/word/2010/wordprocessingShape">
                    <wps:wsp>
                      <wps:cNvSpPr/>
                      <wps:spPr>
                        <a:xfrm>
                          <a:off x="0" y="0"/>
                          <a:ext cx="6568440" cy="3665220"/>
                        </a:xfrm>
                        <a:prstGeom prst="rect">
                          <a:avLst/>
                        </a:prstGeom>
                        <a:blipFill dpi="0" rotWithShape="1">
                          <a:blip r:embed="rId10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091648" id="Rectangle 45" o:spid="_x0000_s1026" style="position:absolute;margin-left:-36.6pt;margin-top:8.25pt;width:517.2pt;height:288.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" stroked="f" strokeweight="1.5pt">
                <v:fill r:id="rId103" o:title="" recolor="t" rotate="t" type="frame"/>
              </v:rect>
            </w:pict>
          </mc:Fallback>
        </mc:AlternateContent>
      </w:r>
      <w:r w:rsidR="00C20C2A">
        <w:rPr>
          <w:sz w:val="28"/>
          <w:szCs w:val="28"/>
        </w:rPr>
        <w:t xml:space="preserve"> </w:t>
      </w:r>
      <w:r>
        <w:rPr>
          <w:sz w:val="28"/>
          <w:szCs w:val="28"/>
        </w:rPr>
        <w:t xml:space="preserve"> </w:t>
      </w:r>
    </w:p>
    <w:p w14:paraId="3D1FF764" w14:textId="77777777" w:rsidR="00C94F24" w:rsidRDefault="00C94F24" w:rsidP="00C20C2A">
      <w:pPr>
        <w:spacing w:after="0"/>
        <w:rPr>
          <w:sz w:val="28"/>
          <w:szCs w:val="28"/>
        </w:rPr>
      </w:pPr>
    </w:p>
    <w:p w14:paraId="757F1AC4" w14:textId="77777777" w:rsidR="00C94F24" w:rsidRDefault="00C94F24" w:rsidP="00C20C2A">
      <w:pPr>
        <w:spacing w:after="0"/>
        <w:rPr>
          <w:sz w:val="28"/>
          <w:szCs w:val="28"/>
        </w:rPr>
      </w:pPr>
    </w:p>
    <w:p w14:paraId="3ECF4904" w14:textId="77777777" w:rsidR="00C94F24" w:rsidRDefault="00C94F24" w:rsidP="00C20C2A">
      <w:pPr>
        <w:spacing w:after="0"/>
        <w:rPr>
          <w:sz w:val="28"/>
          <w:szCs w:val="28"/>
        </w:rPr>
      </w:pPr>
    </w:p>
    <w:p w14:paraId="3F16C264" w14:textId="77777777" w:rsidR="00C94F24" w:rsidRDefault="00C94F24" w:rsidP="00C20C2A">
      <w:pPr>
        <w:spacing w:after="0"/>
        <w:rPr>
          <w:sz w:val="28"/>
          <w:szCs w:val="28"/>
        </w:rPr>
      </w:pPr>
    </w:p>
    <w:p w14:paraId="2B5CA42A" w14:textId="77777777" w:rsidR="00C94F24" w:rsidRDefault="00C94F24" w:rsidP="00C20C2A">
      <w:pPr>
        <w:spacing w:after="0"/>
        <w:rPr>
          <w:sz w:val="28"/>
          <w:szCs w:val="28"/>
        </w:rPr>
      </w:pPr>
    </w:p>
    <w:p w14:paraId="11FE0C2B" w14:textId="77777777" w:rsidR="00C94F24" w:rsidRDefault="00C94F24" w:rsidP="00C20C2A">
      <w:pPr>
        <w:spacing w:after="0"/>
        <w:rPr>
          <w:sz w:val="28"/>
          <w:szCs w:val="28"/>
        </w:rPr>
      </w:pPr>
    </w:p>
    <w:p w14:paraId="6B3854DD" w14:textId="77777777" w:rsidR="00C94F24" w:rsidRDefault="00C94F24" w:rsidP="00C20C2A">
      <w:pPr>
        <w:spacing w:after="0"/>
        <w:rPr>
          <w:sz w:val="28"/>
          <w:szCs w:val="28"/>
        </w:rPr>
      </w:pPr>
    </w:p>
    <w:p w14:paraId="43FA0E16" w14:textId="77777777" w:rsidR="00C94F24" w:rsidRDefault="00C94F24" w:rsidP="00C20C2A">
      <w:pPr>
        <w:spacing w:after="0"/>
        <w:rPr>
          <w:sz w:val="28"/>
          <w:szCs w:val="28"/>
        </w:rPr>
      </w:pPr>
    </w:p>
    <w:p w14:paraId="437828F2" w14:textId="77777777" w:rsidR="00C94F24" w:rsidRDefault="00C94F24" w:rsidP="00C20C2A">
      <w:pPr>
        <w:spacing w:after="0"/>
        <w:rPr>
          <w:sz w:val="28"/>
          <w:szCs w:val="28"/>
        </w:rPr>
      </w:pPr>
    </w:p>
    <w:p w14:paraId="4F90135E" w14:textId="77777777" w:rsidR="00C94F24" w:rsidRDefault="00C94F24" w:rsidP="00C20C2A">
      <w:pPr>
        <w:spacing w:after="0"/>
        <w:rPr>
          <w:sz w:val="28"/>
          <w:szCs w:val="28"/>
        </w:rPr>
      </w:pPr>
    </w:p>
    <w:p w14:paraId="670578A3" w14:textId="6754196F" w:rsidR="00C94F24" w:rsidRDefault="00C94F24" w:rsidP="00C20C2A">
      <w:pPr>
        <w:spacing w:after="0"/>
        <w:rPr>
          <w:sz w:val="28"/>
          <w:szCs w:val="28"/>
        </w:rPr>
      </w:pPr>
    </w:p>
    <w:p w14:paraId="3EEA0FED" w14:textId="77777777" w:rsidR="00AC6564" w:rsidRDefault="00AC6564" w:rsidP="00C20C2A">
      <w:pPr>
        <w:spacing w:after="0"/>
        <w:rPr>
          <w:sz w:val="28"/>
          <w:szCs w:val="28"/>
        </w:rPr>
      </w:pPr>
    </w:p>
    <w:p w14:paraId="0CE51ED0" w14:textId="77777777" w:rsidR="00AC6564" w:rsidRDefault="00AC6564" w:rsidP="00C20C2A">
      <w:pPr>
        <w:spacing w:after="0"/>
        <w:rPr>
          <w:sz w:val="28"/>
          <w:szCs w:val="28"/>
        </w:rPr>
      </w:pPr>
    </w:p>
    <w:p w14:paraId="25BB66F6" w14:textId="2086EA59" w:rsidR="00AC6564" w:rsidRDefault="00AC6564" w:rsidP="00C20C2A">
      <w:pPr>
        <w:spacing w:after="0"/>
        <w:rPr>
          <w:color w:val="000000" w:themeColor="text1"/>
          <w:sz w:val="28"/>
          <w:szCs w:val="28"/>
        </w:rPr>
      </w:pPr>
    </w:p>
    <w:p w14:paraId="377A589D" w14:textId="0509E93B" w:rsidR="00AC6564" w:rsidRDefault="00AC6564" w:rsidP="00C20C2A">
      <w:pPr>
        <w:spacing w:after="0"/>
        <w:rPr>
          <w:color w:val="000000" w:themeColor="text1"/>
          <w:sz w:val="28"/>
          <w:szCs w:val="28"/>
        </w:rPr>
      </w:pPr>
    </w:p>
    <w:p w14:paraId="0DEB543B" w14:textId="1D1E454E" w:rsidR="00AC6564" w:rsidRDefault="00AC6564" w:rsidP="00C20C2A">
      <w:pPr>
        <w:spacing w:after="0"/>
        <w:rPr>
          <w:color w:val="000000" w:themeColor="text1"/>
          <w:sz w:val="28"/>
          <w:szCs w:val="28"/>
        </w:rPr>
      </w:pPr>
      <w:r>
        <w:rPr>
          <w:color w:val="000000" w:themeColor="text1"/>
          <w:sz w:val="28"/>
          <w:szCs w:val="28"/>
        </w:rPr>
        <w:t xml:space="preserve">BORDER COLLAPSED TABLES </w:t>
      </w:r>
    </w:p>
    <w:p w14:paraId="4371D598" w14:textId="34F2918F" w:rsidR="00AC6564" w:rsidRDefault="00AC6564" w:rsidP="00C20C2A">
      <w:pPr>
        <w:spacing w:after="0"/>
        <w:rPr>
          <w:color w:val="000000" w:themeColor="text1"/>
          <w:sz w:val="28"/>
          <w:szCs w:val="28"/>
        </w:rPr>
      </w:pPr>
      <w:r>
        <w:rPr>
          <w:color w:val="000000" w:themeColor="text1"/>
          <w:sz w:val="28"/>
          <w:szCs w:val="28"/>
        </w:rPr>
        <w:t xml:space="preserve">CODE: </w:t>
      </w:r>
    </w:p>
    <w:p w14:paraId="6639CE2B" w14:textId="77777777" w:rsidR="00375724" w:rsidRPr="00375724" w:rsidRDefault="00375724" w:rsidP="00375724">
      <w:pPr>
        <w:spacing w:after="0"/>
        <w:rPr>
          <w:color w:val="000000" w:themeColor="text1"/>
          <w:sz w:val="28"/>
          <w:szCs w:val="28"/>
        </w:rPr>
      </w:pPr>
      <w:r w:rsidRPr="00375724">
        <w:rPr>
          <w:color w:val="000000" w:themeColor="text1"/>
          <w:sz w:val="28"/>
          <w:szCs w:val="28"/>
        </w:rPr>
        <w:t>&lt;!DOCTYPE html&gt;</w:t>
      </w:r>
    </w:p>
    <w:p w14:paraId="52A72D26" w14:textId="77777777" w:rsidR="00375724" w:rsidRPr="00375724" w:rsidRDefault="00375724" w:rsidP="00375724">
      <w:pPr>
        <w:spacing w:after="0"/>
        <w:rPr>
          <w:color w:val="000000" w:themeColor="text1"/>
          <w:sz w:val="28"/>
          <w:szCs w:val="28"/>
        </w:rPr>
      </w:pPr>
      <w:r w:rsidRPr="00375724">
        <w:rPr>
          <w:color w:val="000000" w:themeColor="text1"/>
          <w:sz w:val="28"/>
          <w:szCs w:val="28"/>
        </w:rPr>
        <w:t>&lt;html&gt;</w:t>
      </w:r>
    </w:p>
    <w:p w14:paraId="727BE95D" w14:textId="77777777" w:rsidR="00375724" w:rsidRPr="00375724" w:rsidRDefault="00375724" w:rsidP="00375724">
      <w:pPr>
        <w:spacing w:after="0"/>
        <w:rPr>
          <w:color w:val="000000" w:themeColor="text1"/>
          <w:sz w:val="28"/>
          <w:szCs w:val="28"/>
        </w:rPr>
      </w:pPr>
      <w:r w:rsidRPr="00375724">
        <w:rPr>
          <w:color w:val="000000" w:themeColor="text1"/>
          <w:sz w:val="28"/>
          <w:szCs w:val="28"/>
        </w:rPr>
        <w:t>&lt;head&gt;</w:t>
      </w:r>
    </w:p>
    <w:p w14:paraId="16B47778" w14:textId="77777777" w:rsidR="00375724" w:rsidRPr="00375724" w:rsidRDefault="00375724" w:rsidP="00375724">
      <w:pPr>
        <w:spacing w:after="0"/>
        <w:rPr>
          <w:color w:val="000000" w:themeColor="text1"/>
          <w:sz w:val="28"/>
          <w:szCs w:val="28"/>
        </w:rPr>
      </w:pPr>
      <w:r w:rsidRPr="00375724">
        <w:rPr>
          <w:color w:val="000000" w:themeColor="text1"/>
          <w:sz w:val="28"/>
          <w:szCs w:val="28"/>
        </w:rPr>
        <w:t>&lt;style&gt;</w:t>
      </w:r>
    </w:p>
    <w:p w14:paraId="2457F29D" w14:textId="77777777" w:rsidR="00375724" w:rsidRPr="00375724" w:rsidRDefault="00375724" w:rsidP="00375724">
      <w:pPr>
        <w:spacing w:after="0"/>
        <w:rPr>
          <w:color w:val="000000" w:themeColor="text1"/>
          <w:sz w:val="28"/>
          <w:szCs w:val="28"/>
        </w:rPr>
      </w:pPr>
      <w:r w:rsidRPr="00375724">
        <w:rPr>
          <w:color w:val="000000" w:themeColor="text1"/>
          <w:sz w:val="28"/>
          <w:szCs w:val="28"/>
        </w:rPr>
        <w:t>table {</w:t>
      </w:r>
    </w:p>
    <w:p w14:paraId="5D033777" w14:textId="77777777" w:rsidR="00375724" w:rsidRPr="00375724" w:rsidRDefault="00375724" w:rsidP="00375724">
      <w:pPr>
        <w:spacing w:after="0"/>
        <w:rPr>
          <w:color w:val="000000" w:themeColor="text1"/>
          <w:sz w:val="28"/>
          <w:szCs w:val="28"/>
        </w:rPr>
      </w:pPr>
      <w:r w:rsidRPr="00375724">
        <w:rPr>
          <w:color w:val="000000" w:themeColor="text1"/>
          <w:sz w:val="28"/>
          <w:szCs w:val="28"/>
        </w:rPr>
        <w:t xml:space="preserve">  border-collapse: </w:t>
      </w:r>
      <w:proofErr w:type="gramStart"/>
      <w:r w:rsidRPr="00375724">
        <w:rPr>
          <w:color w:val="000000" w:themeColor="text1"/>
          <w:sz w:val="28"/>
          <w:szCs w:val="28"/>
        </w:rPr>
        <w:t>collapse;</w:t>
      </w:r>
      <w:proofErr w:type="gramEnd"/>
    </w:p>
    <w:p w14:paraId="5F73C68A" w14:textId="77777777" w:rsidR="00375724" w:rsidRPr="00375724" w:rsidRDefault="00375724" w:rsidP="00375724">
      <w:pPr>
        <w:spacing w:after="0"/>
        <w:rPr>
          <w:color w:val="000000" w:themeColor="text1"/>
          <w:sz w:val="28"/>
          <w:szCs w:val="28"/>
        </w:rPr>
      </w:pPr>
      <w:r w:rsidRPr="00375724">
        <w:rPr>
          <w:color w:val="000000" w:themeColor="text1"/>
          <w:sz w:val="28"/>
          <w:szCs w:val="28"/>
        </w:rPr>
        <w:t xml:space="preserve">  width: </w:t>
      </w:r>
      <w:proofErr w:type="gramStart"/>
      <w:r w:rsidRPr="00375724">
        <w:rPr>
          <w:color w:val="000000" w:themeColor="text1"/>
          <w:sz w:val="28"/>
          <w:szCs w:val="28"/>
        </w:rPr>
        <w:t>100%;</w:t>
      </w:r>
      <w:proofErr w:type="gramEnd"/>
    </w:p>
    <w:p w14:paraId="77949510" w14:textId="77777777" w:rsidR="00375724" w:rsidRPr="00375724" w:rsidRDefault="00375724" w:rsidP="00375724">
      <w:pPr>
        <w:spacing w:after="0"/>
        <w:rPr>
          <w:color w:val="000000" w:themeColor="text1"/>
          <w:sz w:val="28"/>
          <w:szCs w:val="28"/>
        </w:rPr>
      </w:pPr>
      <w:r w:rsidRPr="00375724">
        <w:rPr>
          <w:color w:val="000000" w:themeColor="text1"/>
          <w:sz w:val="28"/>
          <w:szCs w:val="28"/>
        </w:rPr>
        <w:t>}</w:t>
      </w:r>
    </w:p>
    <w:p w14:paraId="1A278D76" w14:textId="77777777" w:rsidR="00375724" w:rsidRPr="00375724" w:rsidRDefault="00375724" w:rsidP="00375724">
      <w:pPr>
        <w:spacing w:after="0"/>
        <w:rPr>
          <w:color w:val="000000" w:themeColor="text1"/>
          <w:sz w:val="28"/>
          <w:szCs w:val="28"/>
        </w:rPr>
      </w:pPr>
    </w:p>
    <w:p w14:paraId="7A6AAB13" w14:textId="77777777" w:rsidR="00375724" w:rsidRPr="00375724" w:rsidRDefault="00375724" w:rsidP="00375724">
      <w:pPr>
        <w:spacing w:after="0"/>
        <w:rPr>
          <w:color w:val="000000" w:themeColor="text1"/>
          <w:sz w:val="28"/>
          <w:szCs w:val="28"/>
        </w:rPr>
      </w:pPr>
      <w:proofErr w:type="spellStart"/>
      <w:r w:rsidRPr="00375724">
        <w:rPr>
          <w:color w:val="000000" w:themeColor="text1"/>
          <w:sz w:val="28"/>
          <w:szCs w:val="28"/>
        </w:rPr>
        <w:t>th</w:t>
      </w:r>
      <w:proofErr w:type="spellEnd"/>
      <w:r w:rsidRPr="00375724">
        <w:rPr>
          <w:color w:val="000000" w:themeColor="text1"/>
          <w:sz w:val="28"/>
          <w:szCs w:val="28"/>
        </w:rPr>
        <w:t>, td {</w:t>
      </w:r>
    </w:p>
    <w:p w14:paraId="6931F57B" w14:textId="77777777" w:rsidR="00375724" w:rsidRPr="00375724" w:rsidRDefault="00375724" w:rsidP="00375724">
      <w:pPr>
        <w:spacing w:after="0"/>
        <w:rPr>
          <w:color w:val="000000" w:themeColor="text1"/>
          <w:sz w:val="28"/>
          <w:szCs w:val="28"/>
        </w:rPr>
      </w:pPr>
      <w:r w:rsidRPr="00375724">
        <w:rPr>
          <w:color w:val="000000" w:themeColor="text1"/>
          <w:sz w:val="28"/>
          <w:szCs w:val="28"/>
        </w:rPr>
        <w:t xml:space="preserve">  padding: </w:t>
      </w:r>
      <w:proofErr w:type="gramStart"/>
      <w:r w:rsidRPr="00375724">
        <w:rPr>
          <w:color w:val="000000" w:themeColor="text1"/>
          <w:sz w:val="28"/>
          <w:szCs w:val="28"/>
        </w:rPr>
        <w:t>8px;</w:t>
      </w:r>
      <w:proofErr w:type="gramEnd"/>
    </w:p>
    <w:p w14:paraId="3CA35A02" w14:textId="77777777" w:rsidR="00375724" w:rsidRPr="00375724" w:rsidRDefault="00375724" w:rsidP="00375724">
      <w:pPr>
        <w:spacing w:after="0"/>
        <w:rPr>
          <w:color w:val="000000" w:themeColor="text1"/>
          <w:sz w:val="28"/>
          <w:szCs w:val="28"/>
        </w:rPr>
      </w:pPr>
      <w:r w:rsidRPr="00375724">
        <w:rPr>
          <w:color w:val="000000" w:themeColor="text1"/>
          <w:sz w:val="28"/>
          <w:szCs w:val="28"/>
        </w:rPr>
        <w:t xml:space="preserve">  text-align: </w:t>
      </w:r>
      <w:proofErr w:type="gramStart"/>
      <w:r w:rsidRPr="00375724">
        <w:rPr>
          <w:color w:val="000000" w:themeColor="text1"/>
          <w:sz w:val="28"/>
          <w:szCs w:val="28"/>
        </w:rPr>
        <w:t>left;</w:t>
      </w:r>
      <w:proofErr w:type="gramEnd"/>
    </w:p>
    <w:p w14:paraId="61C0CEE6" w14:textId="77777777" w:rsidR="00375724" w:rsidRPr="00375724" w:rsidRDefault="00375724" w:rsidP="00375724">
      <w:pPr>
        <w:spacing w:after="0"/>
        <w:rPr>
          <w:color w:val="000000" w:themeColor="text1"/>
          <w:sz w:val="28"/>
          <w:szCs w:val="28"/>
        </w:rPr>
      </w:pPr>
      <w:r w:rsidRPr="00375724">
        <w:rPr>
          <w:color w:val="000000" w:themeColor="text1"/>
          <w:sz w:val="28"/>
          <w:szCs w:val="28"/>
        </w:rPr>
        <w:t>  border-bottom: 1px solid #</w:t>
      </w:r>
      <w:proofErr w:type="gramStart"/>
      <w:r w:rsidRPr="00375724">
        <w:rPr>
          <w:color w:val="000000" w:themeColor="text1"/>
          <w:sz w:val="28"/>
          <w:szCs w:val="28"/>
        </w:rPr>
        <w:t>ddd;</w:t>
      </w:r>
      <w:proofErr w:type="gramEnd"/>
    </w:p>
    <w:p w14:paraId="3CCE3508" w14:textId="77777777" w:rsidR="00375724" w:rsidRPr="00375724" w:rsidRDefault="00375724" w:rsidP="00375724">
      <w:pPr>
        <w:spacing w:after="0"/>
        <w:rPr>
          <w:color w:val="000000" w:themeColor="text1"/>
          <w:sz w:val="28"/>
          <w:szCs w:val="28"/>
        </w:rPr>
      </w:pPr>
      <w:r w:rsidRPr="00375724">
        <w:rPr>
          <w:color w:val="000000" w:themeColor="text1"/>
          <w:sz w:val="28"/>
          <w:szCs w:val="28"/>
        </w:rPr>
        <w:t>}</w:t>
      </w:r>
    </w:p>
    <w:p w14:paraId="4DD547D3" w14:textId="77777777" w:rsidR="00375724" w:rsidRPr="00375724" w:rsidRDefault="00375724" w:rsidP="00375724">
      <w:pPr>
        <w:spacing w:after="0"/>
        <w:rPr>
          <w:color w:val="000000" w:themeColor="text1"/>
          <w:sz w:val="28"/>
          <w:szCs w:val="28"/>
        </w:rPr>
      </w:pPr>
      <w:r w:rsidRPr="00375724">
        <w:rPr>
          <w:color w:val="000000" w:themeColor="text1"/>
          <w:sz w:val="28"/>
          <w:szCs w:val="28"/>
        </w:rPr>
        <w:t>&lt;/style&gt;</w:t>
      </w:r>
    </w:p>
    <w:p w14:paraId="0A315447" w14:textId="77777777" w:rsidR="00375724" w:rsidRPr="00375724" w:rsidRDefault="00375724" w:rsidP="00375724">
      <w:pPr>
        <w:spacing w:after="0"/>
        <w:rPr>
          <w:color w:val="000000" w:themeColor="text1"/>
          <w:sz w:val="28"/>
          <w:szCs w:val="28"/>
        </w:rPr>
      </w:pPr>
      <w:r w:rsidRPr="00375724">
        <w:rPr>
          <w:color w:val="000000" w:themeColor="text1"/>
          <w:sz w:val="28"/>
          <w:szCs w:val="28"/>
        </w:rPr>
        <w:t>&lt;/head&gt;</w:t>
      </w:r>
    </w:p>
    <w:p w14:paraId="217AED7A" w14:textId="77777777" w:rsidR="00375724" w:rsidRPr="00375724" w:rsidRDefault="00375724" w:rsidP="00375724">
      <w:pPr>
        <w:spacing w:after="0"/>
        <w:rPr>
          <w:color w:val="000000" w:themeColor="text1"/>
          <w:sz w:val="28"/>
          <w:szCs w:val="28"/>
        </w:rPr>
      </w:pPr>
      <w:r w:rsidRPr="00375724">
        <w:rPr>
          <w:color w:val="000000" w:themeColor="text1"/>
          <w:sz w:val="28"/>
          <w:szCs w:val="28"/>
        </w:rPr>
        <w:t>&lt;body&gt;</w:t>
      </w:r>
    </w:p>
    <w:p w14:paraId="03F53851" w14:textId="77777777" w:rsidR="00375724" w:rsidRPr="00375724" w:rsidRDefault="00375724" w:rsidP="00375724">
      <w:pPr>
        <w:spacing w:after="0"/>
        <w:rPr>
          <w:color w:val="000000" w:themeColor="text1"/>
          <w:sz w:val="28"/>
          <w:szCs w:val="28"/>
        </w:rPr>
      </w:pPr>
    </w:p>
    <w:p w14:paraId="717E2A7A" w14:textId="77777777" w:rsidR="00375724" w:rsidRPr="00375724" w:rsidRDefault="00375724" w:rsidP="00375724">
      <w:pPr>
        <w:spacing w:after="0"/>
        <w:rPr>
          <w:color w:val="000000" w:themeColor="text1"/>
          <w:sz w:val="28"/>
          <w:szCs w:val="28"/>
        </w:rPr>
      </w:pPr>
      <w:r w:rsidRPr="00375724">
        <w:rPr>
          <w:color w:val="000000" w:themeColor="text1"/>
          <w:sz w:val="28"/>
          <w:szCs w:val="28"/>
        </w:rPr>
        <w:t>&lt;h2&gt;Bordered Table Dividers&lt;/h2&gt;</w:t>
      </w:r>
    </w:p>
    <w:p w14:paraId="10308D39" w14:textId="77777777" w:rsidR="00375724" w:rsidRPr="00375724" w:rsidRDefault="00375724" w:rsidP="00375724">
      <w:pPr>
        <w:spacing w:after="0"/>
        <w:rPr>
          <w:color w:val="000000" w:themeColor="text1"/>
          <w:sz w:val="28"/>
          <w:szCs w:val="28"/>
        </w:rPr>
      </w:pPr>
      <w:r w:rsidRPr="00375724">
        <w:rPr>
          <w:color w:val="000000" w:themeColor="text1"/>
          <w:sz w:val="28"/>
          <w:szCs w:val="28"/>
        </w:rPr>
        <w:t xml:space="preserve">&lt;p&gt;Add the border-bottom property to </w:t>
      </w:r>
      <w:proofErr w:type="spellStart"/>
      <w:r w:rsidRPr="00375724">
        <w:rPr>
          <w:color w:val="000000" w:themeColor="text1"/>
          <w:sz w:val="28"/>
          <w:szCs w:val="28"/>
        </w:rPr>
        <w:t>th</w:t>
      </w:r>
      <w:proofErr w:type="spellEnd"/>
      <w:r w:rsidRPr="00375724">
        <w:rPr>
          <w:color w:val="000000" w:themeColor="text1"/>
          <w:sz w:val="28"/>
          <w:szCs w:val="28"/>
        </w:rPr>
        <w:t xml:space="preserve"> and td for horizontal dividers:&lt;/p&gt;</w:t>
      </w:r>
    </w:p>
    <w:p w14:paraId="31A683C6" w14:textId="77777777" w:rsidR="00375724" w:rsidRPr="00375724" w:rsidRDefault="00375724" w:rsidP="00375724">
      <w:pPr>
        <w:spacing w:after="0"/>
        <w:rPr>
          <w:color w:val="000000" w:themeColor="text1"/>
          <w:sz w:val="28"/>
          <w:szCs w:val="28"/>
        </w:rPr>
      </w:pPr>
    </w:p>
    <w:p w14:paraId="5C1A0205" w14:textId="77777777" w:rsidR="00375724" w:rsidRPr="00375724" w:rsidRDefault="00375724" w:rsidP="00375724">
      <w:pPr>
        <w:spacing w:after="0"/>
        <w:rPr>
          <w:color w:val="000000" w:themeColor="text1"/>
          <w:sz w:val="28"/>
          <w:szCs w:val="28"/>
        </w:rPr>
      </w:pPr>
      <w:r w:rsidRPr="00375724">
        <w:rPr>
          <w:color w:val="000000" w:themeColor="text1"/>
          <w:sz w:val="28"/>
          <w:szCs w:val="28"/>
        </w:rPr>
        <w:t>&lt;table&gt;</w:t>
      </w:r>
    </w:p>
    <w:p w14:paraId="6CCC5168" w14:textId="77777777" w:rsidR="00375724" w:rsidRPr="00375724" w:rsidRDefault="00375724" w:rsidP="00375724">
      <w:pPr>
        <w:spacing w:after="0"/>
        <w:rPr>
          <w:color w:val="000000" w:themeColor="text1"/>
          <w:sz w:val="28"/>
          <w:szCs w:val="28"/>
        </w:rPr>
      </w:pPr>
      <w:r w:rsidRPr="00375724">
        <w:rPr>
          <w:color w:val="000000" w:themeColor="text1"/>
          <w:sz w:val="28"/>
          <w:szCs w:val="28"/>
        </w:rPr>
        <w:t>  &lt;tr&gt;</w:t>
      </w:r>
    </w:p>
    <w:p w14:paraId="755BE994" w14:textId="77777777" w:rsidR="00375724" w:rsidRPr="00375724" w:rsidRDefault="00375724" w:rsidP="00375724">
      <w:pPr>
        <w:spacing w:after="0"/>
        <w:rPr>
          <w:color w:val="000000" w:themeColor="text1"/>
          <w:sz w:val="28"/>
          <w:szCs w:val="28"/>
        </w:rPr>
      </w:pPr>
      <w:r w:rsidRPr="00375724">
        <w:rPr>
          <w:color w:val="000000" w:themeColor="text1"/>
          <w:sz w:val="28"/>
          <w:szCs w:val="28"/>
        </w:rPr>
        <w:t>    &lt;</w:t>
      </w:r>
      <w:proofErr w:type="spellStart"/>
      <w:r w:rsidRPr="00375724">
        <w:rPr>
          <w:color w:val="000000" w:themeColor="text1"/>
          <w:sz w:val="28"/>
          <w:szCs w:val="28"/>
        </w:rPr>
        <w:t>th</w:t>
      </w:r>
      <w:proofErr w:type="spellEnd"/>
      <w:r w:rsidRPr="00375724">
        <w:rPr>
          <w:color w:val="000000" w:themeColor="text1"/>
          <w:sz w:val="28"/>
          <w:szCs w:val="28"/>
        </w:rPr>
        <w:t>&gt;</w:t>
      </w:r>
      <w:proofErr w:type="spellStart"/>
      <w:r w:rsidRPr="00375724">
        <w:rPr>
          <w:color w:val="000000" w:themeColor="text1"/>
          <w:sz w:val="28"/>
          <w:szCs w:val="28"/>
        </w:rPr>
        <w:t>Firstname</w:t>
      </w:r>
      <w:proofErr w:type="spellEnd"/>
      <w:r w:rsidRPr="00375724">
        <w:rPr>
          <w:color w:val="000000" w:themeColor="text1"/>
          <w:sz w:val="28"/>
          <w:szCs w:val="28"/>
        </w:rPr>
        <w:t>&lt;/</w:t>
      </w:r>
      <w:proofErr w:type="spellStart"/>
      <w:r w:rsidRPr="00375724">
        <w:rPr>
          <w:color w:val="000000" w:themeColor="text1"/>
          <w:sz w:val="28"/>
          <w:szCs w:val="28"/>
        </w:rPr>
        <w:t>th</w:t>
      </w:r>
      <w:proofErr w:type="spellEnd"/>
      <w:r w:rsidRPr="00375724">
        <w:rPr>
          <w:color w:val="000000" w:themeColor="text1"/>
          <w:sz w:val="28"/>
          <w:szCs w:val="28"/>
        </w:rPr>
        <w:t>&gt;</w:t>
      </w:r>
    </w:p>
    <w:p w14:paraId="621CDB0F" w14:textId="77777777" w:rsidR="00375724" w:rsidRPr="00375724" w:rsidRDefault="00375724" w:rsidP="00375724">
      <w:pPr>
        <w:spacing w:after="0"/>
        <w:rPr>
          <w:color w:val="000000" w:themeColor="text1"/>
          <w:sz w:val="28"/>
          <w:szCs w:val="28"/>
        </w:rPr>
      </w:pPr>
      <w:r w:rsidRPr="00375724">
        <w:rPr>
          <w:color w:val="000000" w:themeColor="text1"/>
          <w:sz w:val="28"/>
          <w:szCs w:val="28"/>
        </w:rPr>
        <w:t>    &lt;</w:t>
      </w:r>
      <w:proofErr w:type="spellStart"/>
      <w:r w:rsidRPr="00375724">
        <w:rPr>
          <w:color w:val="000000" w:themeColor="text1"/>
          <w:sz w:val="28"/>
          <w:szCs w:val="28"/>
        </w:rPr>
        <w:t>th</w:t>
      </w:r>
      <w:proofErr w:type="spellEnd"/>
      <w:r w:rsidRPr="00375724">
        <w:rPr>
          <w:color w:val="000000" w:themeColor="text1"/>
          <w:sz w:val="28"/>
          <w:szCs w:val="28"/>
        </w:rPr>
        <w:t>&gt;Lastname&lt;/</w:t>
      </w:r>
      <w:proofErr w:type="spellStart"/>
      <w:r w:rsidRPr="00375724">
        <w:rPr>
          <w:color w:val="000000" w:themeColor="text1"/>
          <w:sz w:val="28"/>
          <w:szCs w:val="28"/>
        </w:rPr>
        <w:t>th</w:t>
      </w:r>
      <w:proofErr w:type="spellEnd"/>
      <w:r w:rsidRPr="00375724">
        <w:rPr>
          <w:color w:val="000000" w:themeColor="text1"/>
          <w:sz w:val="28"/>
          <w:szCs w:val="28"/>
        </w:rPr>
        <w:t>&gt;</w:t>
      </w:r>
    </w:p>
    <w:p w14:paraId="080CB7E1" w14:textId="77777777" w:rsidR="00375724" w:rsidRPr="00375724" w:rsidRDefault="00375724" w:rsidP="00375724">
      <w:pPr>
        <w:spacing w:after="0"/>
        <w:rPr>
          <w:color w:val="000000" w:themeColor="text1"/>
          <w:sz w:val="28"/>
          <w:szCs w:val="28"/>
        </w:rPr>
      </w:pPr>
      <w:r w:rsidRPr="00375724">
        <w:rPr>
          <w:color w:val="000000" w:themeColor="text1"/>
          <w:sz w:val="28"/>
          <w:szCs w:val="28"/>
        </w:rPr>
        <w:t>  &lt;</w:t>
      </w:r>
      <w:proofErr w:type="spellStart"/>
      <w:r w:rsidRPr="00375724">
        <w:rPr>
          <w:color w:val="000000" w:themeColor="text1"/>
          <w:sz w:val="28"/>
          <w:szCs w:val="28"/>
        </w:rPr>
        <w:t>th</w:t>
      </w:r>
      <w:proofErr w:type="spellEnd"/>
      <w:r w:rsidRPr="00375724">
        <w:rPr>
          <w:color w:val="000000" w:themeColor="text1"/>
          <w:sz w:val="28"/>
          <w:szCs w:val="28"/>
        </w:rPr>
        <w:t>&gt;Savings&lt;/</w:t>
      </w:r>
      <w:proofErr w:type="spellStart"/>
      <w:r w:rsidRPr="00375724">
        <w:rPr>
          <w:color w:val="000000" w:themeColor="text1"/>
          <w:sz w:val="28"/>
          <w:szCs w:val="28"/>
        </w:rPr>
        <w:t>th</w:t>
      </w:r>
      <w:proofErr w:type="spellEnd"/>
      <w:r w:rsidRPr="00375724">
        <w:rPr>
          <w:color w:val="000000" w:themeColor="text1"/>
          <w:sz w:val="28"/>
          <w:szCs w:val="28"/>
        </w:rPr>
        <w:t>&gt;</w:t>
      </w:r>
    </w:p>
    <w:p w14:paraId="6AF6D5A7" w14:textId="77777777" w:rsidR="00375724" w:rsidRPr="00375724" w:rsidRDefault="00375724" w:rsidP="00375724">
      <w:pPr>
        <w:spacing w:after="0"/>
        <w:rPr>
          <w:color w:val="000000" w:themeColor="text1"/>
          <w:sz w:val="28"/>
          <w:szCs w:val="28"/>
        </w:rPr>
      </w:pPr>
      <w:r w:rsidRPr="00375724">
        <w:rPr>
          <w:color w:val="000000" w:themeColor="text1"/>
          <w:sz w:val="28"/>
          <w:szCs w:val="28"/>
        </w:rPr>
        <w:t>  &lt;/tr&gt;</w:t>
      </w:r>
    </w:p>
    <w:p w14:paraId="1A6F5A3C" w14:textId="77777777" w:rsidR="00375724" w:rsidRPr="00375724" w:rsidRDefault="00375724" w:rsidP="00375724">
      <w:pPr>
        <w:spacing w:after="0"/>
        <w:rPr>
          <w:color w:val="000000" w:themeColor="text1"/>
          <w:sz w:val="28"/>
          <w:szCs w:val="28"/>
        </w:rPr>
      </w:pPr>
      <w:r w:rsidRPr="00375724">
        <w:rPr>
          <w:color w:val="000000" w:themeColor="text1"/>
          <w:sz w:val="28"/>
          <w:szCs w:val="28"/>
        </w:rPr>
        <w:t>  &lt;tr&gt;</w:t>
      </w:r>
    </w:p>
    <w:p w14:paraId="3CE57F4C" w14:textId="77777777" w:rsidR="00375724" w:rsidRPr="00375724" w:rsidRDefault="00375724" w:rsidP="00375724">
      <w:pPr>
        <w:spacing w:after="0"/>
        <w:rPr>
          <w:color w:val="000000" w:themeColor="text1"/>
          <w:sz w:val="28"/>
          <w:szCs w:val="28"/>
        </w:rPr>
      </w:pPr>
      <w:r w:rsidRPr="00375724">
        <w:rPr>
          <w:color w:val="000000" w:themeColor="text1"/>
          <w:sz w:val="28"/>
          <w:szCs w:val="28"/>
        </w:rPr>
        <w:t>    &lt;td&gt;Peter&lt;/td&gt;</w:t>
      </w:r>
    </w:p>
    <w:p w14:paraId="4B5155BC" w14:textId="77777777" w:rsidR="00375724" w:rsidRPr="00375724" w:rsidRDefault="00375724" w:rsidP="00375724">
      <w:pPr>
        <w:spacing w:after="0"/>
        <w:rPr>
          <w:color w:val="000000" w:themeColor="text1"/>
          <w:sz w:val="28"/>
          <w:szCs w:val="28"/>
        </w:rPr>
      </w:pPr>
      <w:r w:rsidRPr="00375724">
        <w:rPr>
          <w:color w:val="000000" w:themeColor="text1"/>
          <w:sz w:val="28"/>
          <w:szCs w:val="28"/>
        </w:rPr>
        <w:t>    &lt;td&gt;Griffin&lt;/td&gt;</w:t>
      </w:r>
    </w:p>
    <w:p w14:paraId="0A52DFF2" w14:textId="77777777" w:rsidR="00375724" w:rsidRPr="00375724" w:rsidRDefault="00375724" w:rsidP="00375724">
      <w:pPr>
        <w:spacing w:after="0"/>
        <w:rPr>
          <w:color w:val="000000" w:themeColor="text1"/>
          <w:sz w:val="28"/>
          <w:szCs w:val="28"/>
        </w:rPr>
      </w:pPr>
      <w:r w:rsidRPr="00375724">
        <w:rPr>
          <w:color w:val="000000" w:themeColor="text1"/>
          <w:sz w:val="28"/>
          <w:szCs w:val="28"/>
        </w:rPr>
        <w:t>    &lt;td&gt;$100&lt;/td&gt;</w:t>
      </w:r>
    </w:p>
    <w:p w14:paraId="286607CE" w14:textId="77777777" w:rsidR="00375724" w:rsidRPr="00375724" w:rsidRDefault="00375724" w:rsidP="00375724">
      <w:pPr>
        <w:spacing w:after="0"/>
        <w:rPr>
          <w:color w:val="000000" w:themeColor="text1"/>
          <w:sz w:val="28"/>
          <w:szCs w:val="28"/>
        </w:rPr>
      </w:pPr>
      <w:r w:rsidRPr="00375724">
        <w:rPr>
          <w:color w:val="000000" w:themeColor="text1"/>
          <w:sz w:val="28"/>
          <w:szCs w:val="28"/>
        </w:rPr>
        <w:t>  &lt;/tr&gt;</w:t>
      </w:r>
    </w:p>
    <w:p w14:paraId="6D4628D9" w14:textId="77777777" w:rsidR="00375724" w:rsidRPr="00375724" w:rsidRDefault="00375724" w:rsidP="00375724">
      <w:pPr>
        <w:spacing w:after="0"/>
        <w:rPr>
          <w:color w:val="000000" w:themeColor="text1"/>
          <w:sz w:val="28"/>
          <w:szCs w:val="28"/>
        </w:rPr>
      </w:pPr>
      <w:r w:rsidRPr="00375724">
        <w:rPr>
          <w:color w:val="000000" w:themeColor="text1"/>
          <w:sz w:val="28"/>
          <w:szCs w:val="28"/>
        </w:rPr>
        <w:t>  &lt;tr&gt;</w:t>
      </w:r>
    </w:p>
    <w:p w14:paraId="379A03D2" w14:textId="77777777" w:rsidR="00375724" w:rsidRPr="00375724" w:rsidRDefault="00375724" w:rsidP="00375724">
      <w:pPr>
        <w:spacing w:after="0"/>
        <w:rPr>
          <w:color w:val="000000" w:themeColor="text1"/>
          <w:sz w:val="28"/>
          <w:szCs w:val="28"/>
        </w:rPr>
      </w:pPr>
      <w:r w:rsidRPr="00375724">
        <w:rPr>
          <w:color w:val="000000" w:themeColor="text1"/>
          <w:sz w:val="28"/>
          <w:szCs w:val="28"/>
        </w:rPr>
        <w:t>    &lt;td&gt;Lois&lt;/td&gt;</w:t>
      </w:r>
    </w:p>
    <w:p w14:paraId="2A9153DA" w14:textId="77777777" w:rsidR="00375724" w:rsidRPr="00375724" w:rsidRDefault="00375724" w:rsidP="00375724">
      <w:pPr>
        <w:spacing w:after="0"/>
        <w:rPr>
          <w:color w:val="000000" w:themeColor="text1"/>
          <w:sz w:val="28"/>
          <w:szCs w:val="28"/>
        </w:rPr>
      </w:pPr>
      <w:r w:rsidRPr="00375724">
        <w:rPr>
          <w:color w:val="000000" w:themeColor="text1"/>
          <w:sz w:val="28"/>
          <w:szCs w:val="28"/>
        </w:rPr>
        <w:t>    &lt;td&gt;Griffin&lt;/td&gt;</w:t>
      </w:r>
    </w:p>
    <w:p w14:paraId="244A8D64" w14:textId="77777777" w:rsidR="00375724" w:rsidRPr="00375724" w:rsidRDefault="00375724" w:rsidP="00375724">
      <w:pPr>
        <w:spacing w:after="0"/>
        <w:rPr>
          <w:color w:val="000000" w:themeColor="text1"/>
          <w:sz w:val="28"/>
          <w:szCs w:val="28"/>
        </w:rPr>
      </w:pPr>
      <w:r w:rsidRPr="00375724">
        <w:rPr>
          <w:color w:val="000000" w:themeColor="text1"/>
          <w:sz w:val="28"/>
          <w:szCs w:val="28"/>
        </w:rPr>
        <w:t>    &lt;td&gt;$150&lt;/td&gt;</w:t>
      </w:r>
    </w:p>
    <w:p w14:paraId="5B1EFBD6" w14:textId="77777777" w:rsidR="00375724" w:rsidRPr="00375724" w:rsidRDefault="00375724" w:rsidP="00375724">
      <w:pPr>
        <w:spacing w:after="0"/>
        <w:rPr>
          <w:color w:val="000000" w:themeColor="text1"/>
          <w:sz w:val="28"/>
          <w:szCs w:val="28"/>
        </w:rPr>
      </w:pPr>
      <w:r w:rsidRPr="00375724">
        <w:rPr>
          <w:color w:val="000000" w:themeColor="text1"/>
          <w:sz w:val="28"/>
          <w:szCs w:val="28"/>
        </w:rPr>
        <w:t>  &lt;/tr&gt;</w:t>
      </w:r>
    </w:p>
    <w:p w14:paraId="4EB017A9" w14:textId="77777777" w:rsidR="00375724" w:rsidRPr="00375724" w:rsidRDefault="00375724" w:rsidP="00375724">
      <w:pPr>
        <w:spacing w:after="0"/>
        <w:rPr>
          <w:color w:val="000000" w:themeColor="text1"/>
          <w:sz w:val="28"/>
          <w:szCs w:val="28"/>
        </w:rPr>
      </w:pPr>
      <w:r w:rsidRPr="00375724">
        <w:rPr>
          <w:color w:val="000000" w:themeColor="text1"/>
          <w:sz w:val="28"/>
          <w:szCs w:val="28"/>
        </w:rPr>
        <w:t>  &lt;tr&gt;</w:t>
      </w:r>
    </w:p>
    <w:p w14:paraId="54887CD8" w14:textId="77777777" w:rsidR="00375724" w:rsidRPr="00375724" w:rsidRDefault="00375724" w:rsidP="00375724">
      <w:pPr>
        <w:spacing w:after="0"/>
        <w:rPr>
          <w:color w:val="000000" w:themeColor="text1"/>
          <w:sz w:val="28"/>
          <w:szCs w:val="28"/>
        </w:rPr>
      </w:pPr>
      <w:r w:rsidRPr="00375724">
        <w:rPr>
          <w:color w:val="000000" w:themeColor="text1"/>
          <w:sz w:val="28"/>
          <w:szCs w:val="28"/>
        </w:rPr>
        <w:t>    &lt;td&gt;Joe&lt;/td&gt;</w:t>
      </w:r>
    </w:p>
    <w:p w14:paraId="132A4B21" w14:textId="77777777" w:rsidR="00375724" w:rsidRPr="00375724" w:rsidRDefault="00375724" w:rsidP="00375724">
      <w:pPr>
        <w:spacing w:after="0"/>
        <w:rPr>
          <w:color w:val="000000" w:themeColor="text1"/>
          <w:sz w:val="28"/>
          <w:szCs w:val="28"/>
        </w:rPr>
      </w:pPr>
      <w:r w:rsidRPr="00375724">
        <w:rPr>
          <w:color w:val="000000" w:themeColor="text1"/>
          <w:sz w:val="28"/>
          <w:szCs w:val="28"/>
        </w:rPr>
        <w:t>    &lt;td&gt;Swanson&lt;/td&gt;</w:t>
      </w:r>
    </w:p>
    <w:p w14:paraId="5890F09A" w14:textId="77777777" w:rsidR="00375724" w:rsidRPr="00375724" w:rsidRDefault="00375724" w:rsidP="00375724">
      <w:pPr>
        <w:spacing w:after="0"/>
        <w:rPr>
          <w:color w:val="000000" w:themeColor="text1"/>
          <w:sz w:val="28"/>
          <w:szCs w:val="28"/>
        </w:rPr>
      </w:pPr>
      <w:r w:rsidRPr="00375724">
        <w:rPr>
          <w:color w:val="000000" w:themeColor="text1"/>
          <w:sz w:val="28"/>
          <w:szCs w:val="28"/>
        </w:rPr>
        <w:lastRenderedPageBreak/>
        <w:t>    &lt;td&gt;$300&lt;/td&gt;</w:t>
      </w:r>
    </w:p>
    <w:p w14:paraId="4B6B25F3" w14:textId="77777777" w:rsidR="00375724" w:rsidRPr="00375724" w:rsidRDefault="00375724" w:rsidP="00375724">
      <w:pPr>
        <w:spacing w:after="0"/>
        <w:rPr>
          <w:color w:val="000000" w:themeColor="text1"/>
          <w:sz w:val="28"/>
          <w:szCs w:val="28"/>
        </w:rPr>
      </w:pPr>
      <w:r w:rsidRPr="00375724">
        <w:rPr>
          <w:color w:val="000000" w:themeColor="text1"/>
          <w:sz w:val="28"/>
          <w:szCs w:val="28"/>
        </w:rPr>
        <w:t>  &lt;/tr&gt;</w:t>
      </w:r>
    </w:p>
    <w:p w14:paraId="689BCB98" w14:textId="77777777" w:rsidR="00375724" w:rsidRPr="00375724" w:rsidRDefault="00375724" w:rsidP="00375724">
      <w:pPr>
        <w:spacing w:after="0"/>
        <w:rPr>
          <w:color w:val="000000" w:themeColor="text1"/>
          <w:sz w:val="28"/>
          <w:szCs w:val="28"/>
        </w:rPr>
      </w:pPr>
      <w:r w:rsidRPr="00375724">
        <w:rPr>
          <w:color w:val="000000" w:themeColor="text1"/>
          <w:sz w:val="28"/>
          <w:szCs w:val="28"/>
        </w:rPr>
        <w:t>  &lt;tr&gt;</w:t>
      </w:r>
    </w:p>
    <w:p w14:paraId="3BDE6AC6" w14:textId="77777777" w:rsidR="00375724" w:rsidRPr="00375724" w:rsidRDefault="00375724" w:rsidP="00375724">
      <w:pPr>
        <w:spacing w:after="0"/>
        <w:rPr>
          <w:color w:val="000000" w:themeColor="text1"/>
          <w:sz w:val="28"/>
          <w:szCs w:val="28"/>
        </w:rPr>
      </w:pPr>
      <w:r w:rsidRPr="00375724">
        <w:rPr>
          <w:color w:val="000000" w:themeColor="text1"/>
          <w:sz w:val="28"/>
          <w:szCs w:val="28"/>
        </w:rPr>
        <w:t>    &lt;td&gt;Cleveland&lt;/td&gt;</w:t>
      </w:r>
    </w:p>
    <w:p w14:paraId="5EB2FEA0" w14:textId="77777777" w:rsidR="00375724" w:rsidRPr="00375724" w:rsidRDefault="00375724" w:rsidP="00375724">
      <w:pPr>
        <w:spacing w:after="0"/>
        <w:rPr>
          <w:color w:val="000000" w:themeColor="text1"/>
          <w:sz w:val="28"/>
          <w:szCs w:val="28"/>
        </w:rPr>
      </w:pPr>
      <w:r w:rsidRPr="00375724">
        <w:rPr>
          <w:color w:val="000000" w:themeColor="text1"/>
          <w:sz w:val="28"/>
          <w:szCs w:val="28"/>
        </w:rPr>
        <w:t>    &lt;td&gt;Brown&lt;/td&gt;</w:t>
      </w:r>
    </w:p>
    <w:p w14:paraId="13DF3205" w14:textId="77777777" w:rsidR="00375724" w:rsidRPr="00375724" w:rsidRDefault="00375724" w:rsidP="00375724">
      <w:pPr>
        <w:spacing w:after="0"/>
        <w:rPr>
          <w:color w:val="000000" w:themeColor="text1"/>
          <w:sz w:val="28"/>
          <w:szCs w:val="28"/>
        </w:rPr>
      </w:pPr>
      <w:r w:rsidRPr="00375724">
        <w:rPr>
          <w:color w:val="000000" w:themeColor="text1"/>
          <w:sz w:val="28"/>
          <w:szCs w:val="28"/>
        </w:rPr>
        <w:t>    &lt;td&gt;$250&lt;/td&gt;</w:t>
      </w:r>
    </w:p>
    <w:p w14:paraId="748EA0E3" w14:textId="77777777" w:rsidR="00375724" w:rsidRPr="00375724" w:rsidRDefault="00375724" w:rsidP="00375724">
      <w:pPr>
        <w:spacing w:after="0"/>
        <w:rPr>
          <w:color w:val="000000" w:themeColor="text1"/>
          <w:sz w:val="28"/>
          <w:szCs w:val="28"/>
        </w:rPr>
      </w:pPr>
      <w:r w:rsidRPr="00375724">
        <w:rPr>
          <w:color w:val="000000" w:themeColor="text1"/>
          <w:sz w:val="28"/>
          <w:szCs w:val="28"/>
        </w:rPr>
        <w:t>  &lt;/tr&gt;</w:t>
      </w:r>
    </w:p>
    <w:p w14:paraId="1EBF11B6" w14:textId="77777777" w:rsidR="00375724" w:rsidRPr="00375724" w:rsidRDefault="00375724" w:rsidP="00375724">
      <w:pPr>
        <w:spacing w:after="0"/>
        <w:rPr>
          <w:color w:val="000000" w:themeColor="text1"/>
          <w:sz w:val="28"/>
          <w:szCs w:val="28"/>
        </w:rPr>
      </w:pPr>
      <w:r w:rsidRPr="00375724">
        <w:rPr>
          <w:color w:val="000000" w:themeColor="text1"/>
          <w:sz w:val="28"/>
          <w:szCs w:val="28"/>
        </w:rPr>
        <w:t>&lt;/table&gt;</w:t>
      </w:r>
    </w:p>
    <w:p w14:paraId="231746AA" w14:textId="77777777" w:rsidR="00375724" w:rsidRPr="00375724" w:rsidRDefault="00375724" w:rsidP="00375724">
      <w:pPr>
        <w:spacing w:after="0"/>
        <w:rPr>
          <w:color w:val="000000" w:themeColor="text1"/>
          <w:sz w:val="28"/>
          <w:szCs w:val="28"/>
        </w:rPr>
      </w:pPr>
    </w:p>
    <w:p w14:paraId="4EFEAF8A" w14:textId="77777777" w:rsidR="00375724" w:rsidRPr="00375724" w:rsidRDefault="00375724" w:rsidP="00375724">
      <w:pPr>
        <w:spacing w:after="0"/>
        <w:rPr>
          <w:color w:val="000000" w:themeColor="text1"/>
          <w:sz w:val="28"/>
          <w:szCs w:val="28"/>
        </w:rPr>
      </w:pPr>
      <w:r w:rsidRPr="00375724">
        <w:rPr>
          <w:color w:val="000000" w:themeColor="text1"/>
          <w:sz w:val="28"/>
          <w:szCs w:val="28"/>
        </w:rPr>
        <w:t>&lt;/body&gt;</w:t>
      </w:r>
    </w:p>
    <w:p w14:paraId="1BA11B6D" w14:textId="77777777" w:rsidR="00375724" w:rsidRPr="00375724" w:rsidRDefault="00375724" w:rsidP="00375724">
      <w:pPr>
        <w:spacing w:after="0"/>
        <w:rPr>
          <w:color w:val="000000" w:themeColor="text1"/>
          <w:sz w:val="28"/>
          <w:szCs w:val="28"/>
        </w:rPr>
      </w:pPr>
      <w:r w:rsidRPr="00375724">
        <w:rPr>
          <w:color w:val="000000" w:themeColor="text1"/>
          <w:sz w:val="28"/>
          <w:szCs w:val="28"/>
        </w:rPr>
        <w:t>&lt;/html&gt;</w:t>
      </w:r>
    </w:p>
    <w:p w14:paraId="5F628C54" w14:textId="7AC1D165" w:rsidR="00AC6564" w:rsidRDefault="00375724" w:rsidP="00C20C2A">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02272" behindDoc="0" locked="0" layoutInCell="1" allowOverlap="1" wp14:anchorId="2AA5D42A" wp14:editId="3B72406B">
                <wp:simplePos x="0" y="0"/>
                <wp:positionH relativeFrom="column">
                  <wp:posOffset>-220980</wp:posOffset>
                </wp:positionH>
                <wp:positionV relativeFrom="paragraph">
                  <wp:posOffset>173990</wp:posOffset>
                </wp:positionV>
                <wp:extent cx="6271260" cy="2446020"/>
                <wp:effectExtent l="0" t="0" r="0" b="0"/>
                <wp:wrapNone/>
                <wp:docPr id="250490928" name="Rectangle 46"/>
                <wp:cNvGraphicFramePr/>
                <a:graphic xmlns:a="http://schemas.openxmlformats.org/drawingml/2006/main">
                  <a:graphicData uri="http://schemas.microsoft.com/office/word/2010/wordprocessingShape">
                    <wps:wsp>
                      <wps:cNvSpPr/>
                      <wps:spPr>
                        <a:xfrm>
                          <a:off x="0" y="0"/>
                          <a:ext cx="6271260" cy="2446020"/>
                        </a:xfrm>
                        <a:prstGeom prst="rect">
                          <a:avLst/>
                        </a:prstGeom>
                        <a:blipFill dpi="0" rotWithShape="1">
                          <a:blip r:embed="rId10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17A67B" id="Rectangle 46" o:spid="_x0000_s1026" style="position:absolute;margin-left:-17.4pt;margin-top:13.7pt;width:493.8pt;height:192.6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" stroked="f" strokeweight="1.5pt">
                <v:fill r:id="rId105" o:title="" recolor="t" rotate="t" type="frame"/>
              </v:rect>
            </w:pict>
          </mc:Fallback>
        </mc:AlternateContent>
      </w:r>
      <w:r w:rsidR="000B5702">
        <w:rPr>
          <w:color w:val="000000" w:themeColor="text1"/>
          <w:sz w:val="28"/>
          <w:szCs w:val="28"/>
        </w:rPr>
        <w:t xml:space="preserve"> </w:t>
      </w:r>
    </w:p>
    <w:p w14:paraId="09667BF2" w14:textId="77777777" w:rsidR="000B5702" w:rsidRDefault="000B5702" w:rsidP="00C20C2A">
      <w:pPr>
        <w:spacing w:after="0"/>
        <w:rPr>
          <w:color w:val="000000" w:themeColor="text1"/>
          <w:sz w:val="28"/>
          <w:szCs w:val="28"/>
        </w:rPr>
      </w:pPr>
    </w:p>
    <w:p w14:paraId="100E996B" w14:textId="77777777" w:rsidR="000B5702" w:rsidRDefault="000B5702" w:rsidP="00C20C2A">
      <w:pPr>
        <w:spacing w:after="0"/>
        <w:rPr>
          <w:color w:val="000000" w:themeColor="text1"/>
          <w:sz w:val="28"/>
          <w:szCs w:val="28"/>
        </w:rPr>
      </w:pPr>
    </w:p>
    <w:p w14:paraId="40F1DF9C" w14:textId="77777777" w:rsidR="000B5702" w:rsidRDefault="000B5702" w:rsidP="00C20C2A">
      <w:pPr>
        <w:spacing w:after="0"/>
        <w:rPr>
          <w:color w:val="000000" w:themeColor="text1"/>
          <w:sz w:val="28"/>
          <w:szCs w:val="28"/>
        </w:rPr>
      </w:pPr>
    </w:p>
    <w:p w14:paraId="4745A9B6" w14:textId="77777777" w:rsidR="000B5702" w:rsidRDefault="000B5702" w:rsidP="00C20C2A">
      <w:pPr>
        <w:spacing w:after="0"/>
        <w:rPr>
          <w:color w:val="000000" w:themeColor="text1"/>
          <w:sz w:val="28"/>
          <w:szCs w:val="28"/>
        </w:rPr>
      </w:pPr>
    </w:p>
    <w:p w14:paraId="68C13212" w14:textId="77777777" w:rsidR="000B5702" w:rsidRDefault="000B5702" w:rsidP="00C20C2A">
      <w:pPr>
        <w:spacing w:after="0"/>
        <w:rPr>
          <w:color w:val="000000" w:themeColor="text1"/>
          <w:sz w:val="28"/>
          <w:szCs w:val="28"/>
        </w:rPr>
      </w:pPr>
    </w:p>
    <w:p w14:paraId="6F2BED02" w14:textId="77777777" w:rsidR="000B5702" w:rsidRDefault="000B5702" w:rsidP="00C20C2A">
      <w:pPr>
        <w:spacing w:after="0"/>
        <w:rPr>
          <w:color w:val="000000" w:themeColor="text1"/>
          <w:sz w:val="28"/>
          <w:szCs w:val="28"/>
        </w:rPr>
      </w:pPr>
    </w:p>
    <w:p w14:paraId="735E6639" w14:textId="77777777" w:rsidR="000B5702" w:rsidRDefault="000B5702" w:rsidP="00C20C2A">
      <w:pPr>
        <w:spacing w:after="0"/>
        <w:rPr>
          <w:color w:val="000000" w:themeColor="text1"/>
          <w:sz w:val="28"/>
          <w:szCs w:val="28"/>
        </w:rPr>
      </w:pPr>
    </w:p>
    <w:p w14:paraId="014A952C" w14:textId="77777777" w:rsidR="000B5702" w:rsidRDefault="000B5702" w:rsidP="00C20C2A">
      <w:pPr>
        <w:spacing w:after="0"/>
        <w:rPr>
          <w:color w:val="000000" w:themeColor="text1"/>
          <w:sz w:val="28"/>
          <w:szCs w:val="28"/>
        </w:rPr>
      </w:pPr>
    </w:p>
    <w:p w14:paraId="0AB374FD" w14:textId="77777777" w:rsidR="000B5702" w:rsidRDefault="000B5702" w:rsidP="00C20C2A">
      <w:pPr>
        <w:spacing w:after="0"/>
        <w:rPr>
          <w:color w:val="000000" w:themeColor="text1"/>
          <w:sz w:val="28"/>
          <w:szCs w:val="28"/>
        </w:rPr>
      </w:pPr>
    </w:p>
    <w:p w14:paraId="6CFC8FBA" w14:textId="77777777" w:rsidR="000B5702" w:rsidRDefault="000B5702" w:rsidP="00C20C2A">
      <w:pPr>
        <w:spacing w:after="0"/>
        <w:rPr>
          <w:color w:val="000000" w:themeColor="text1"/>
          <w:sz w:val="28"/>
          <w:szCs w:val="28"/>
        </w:rPr>
      </w:pPr>
    </w:p>
    <w:p w14:paraId="5CB825F4" w14:textId="0C9FD79F" w:rsidR="00F102B8" w:rsidRDefault="00F102B8" w:rsidP="00F102B8">
      <w:pPr>
        <w:spacing w:after="0"/>
        <w:rPr>
          <w:sz w:val="28"/>
          <w:szCs w:val="28"/>
        </w:rPr>
      </w:pPr>
      <w:r>
        <w:rPr>
          <w:sz w:val="28"/>
          <w:szCs w:val="28"/>
        </w:rPr>
        <w:t>DATE-</w:t>
      </w:r>
      <w:r w:rsidR="00CE413F">
        <w:rPr>
          <w:sz w:val="28"/>
          <w:szCs w:val="28"/>
        </w:rPr>
        <w:t>21</w:t>
      </w:r>
      <w:r>
        <w:rPr>
          <w:sz w:val="28"/>
          <w:szCs w:val="28"/>
        </w:rPr>
        <w:t xml:space="preserve">/07/25                           </w:t>
      </w:r>
      <w:r w:rsidR="00D43DB7">
        <w:rPr>
          <w:sz w:val="28"/>
          <w:szCs w:val="28"/>
        </w:rPr>
        <w:t xml:space="preserve">  </w:t>
      </w:r>
      <w:r>
        <w:rPr>
          <w:sz w:val="28"/>
          <w:szCs w:val="28"/>
        </w:rPr>
        <w:t xml:space="preserve">        DAY -</w:t>
      </w:r>
      <w:r w:rsidR="00E963B5">
        <w:rPr>
          <w:sz w:val="28"/>
          <w:szCs w:val="28"/>
        </w:rPr>
        <w:t>1</w:t>
      </w:r>
      <w:r w:rsidR="00414481">
        <w:rPr>
          <w:sz w:val="28"/>
          <w:szCs w:val="28"/>
        </w:rPr>
        <w:t>4</w:t>
      </w:r>
    </w:p>
    <w:p w14:paraId="1F94F40F" w14:textId="77777777" w:rsidR="00F102B8" w:rsidRDefault="00F102B8" w:rsidP="00F102B8">
      <w:pPr>
        <w:spacing w:after="0"/>
        <w:rPr>
          <w:sz w:val="28"/>
          <w:szCs w:val="28"/>
        </w:rPr>
      </w:pPr>
    </w:p>
    <w:p w14:paraId="3063A4F0" w14:textId="3CE26923" w:rsidR="00F102B8" w:rsidRDefault="00F102B8" w:rsidP="00F102B8">
      <w:pPr>
        <w:spacing w:after="0"/>
        <w:rPr>
          <w:sz w:val="28"/>
          <w:szCs w:val="28"/>
        </w:rPr>
      </w:pPr>
      <w:r>
        <w:rPr>
          <w:sz w:val="28"/>
          <w:szCs w:val="28"/>
        </w:rPr>
        <w:t xml:space="preserve">AIM: </w:t>
      </w:r>
      <w:r w:rsidR="00A01B67">
        <w:rPr>
          <w:sz w:val="28"/>
          <w:szCs w:val="28"/>
        </w:rPr>
        <w:t>NAVIGATION BAR CSS</w:t>
      </w:r>
      <w:r w:rsidR="00414481">
        <w:rPr>
          <w:sz w:val="28"/>
          <w:szCs w:val="28"/>
        </w:rPr>
        <w:t xml:space="preserve"> &amp; DROPDOWN CSS</w:t>
      </w:r>
    </w:p>
    <w:p w14:paraId="09DBFACB" w14:textId="7CA28C44" w:rsidR="00A01B67" w:rsidRDefault="00F719F7" w:rsidP="00F102B8">
      <w:pPr>
        <w:spacing w:after="0"/>
        <w:rPr>
          <w:sz w:val="28"/>
          <w:szCs w:val="28"/>
        </w:rPr>
      </w:pPr>
      <w:r>
        <w:rPr>
          <w:sz w:val="28"/>
          <w:szCs w:val="28"/>
        </w:rPr>
        <w:t>CODE:</w:t>
      </w:r>
    </w:p>
    <w:p w14:paraId="7309F388" w14:textId="77777777" w:rsidR="00F719F7" w:rsidRPr="00F719F7" w:rsidRDefault="00F719F7" w:rsidP="00F719F7">
      <w:pPr>
        <w:spacing w:after="0"/>
        <w:rPr>
          <w:sz w:val="28"/>
          <w:szCs w:val="28"/>
        </w:rPr>
      </w:pPr>
      <w:r w:rsidRPr="00F719F7">
        <w:rPr>
          <w:sz w:val="28"/>
          <w:szCs w:val="28"/>
        </w:rPr>
        <w:t>&lt;!DOCTYPE html&gt;</w:t>
      </w:r>
    </w:p>
    <w:p w14:paraId="5FD09C05" w14:textId="77777777" w:rsidR="00F719F7" w:rsidRPr="00F719F7" w:rsidRDefault="00F719F7" w:rsidP="00F719F7">
      <w:pPr>
        <w:spacing w:after="0"/>
        <w:rPr>
          <w:sz w:val="28"/>
          <w:szCs w:val="28"/>
        </w:rPr>
      </w:pPr>
      <w:r w:rsidRPr="00F719F7">
        <w:rPr>
          <w:sz w:val="28"/>
          <w:szCs w:val="28"/>
        </w:rPr>
        <w:t>&lt;html&gt;</w:t>
      </w:r>
    </w:p>
    <w:p w14:paraId="60FE5025" w14:textId="77777777" w:rsidR="00F719F7" w:rsidRPr="00F719F7" w:rsidRDefault="00F719F7" w:rsidP="00F719F7">
      <w:pPr>
        <w:spacing w:after="0"/>
        <w:rPr>
          <w:sz w:val="28"/>
          <w:szCs w:val="28"/>
        </w:rPr>
      </w:pPr>
      <w:r w:rsidRPr="00F719F7">
        <w:rPr>
          <w:sz w:val="28"/>
          <w:szCs w:val="28"/>
        </w:rPr>
        <w:t>&lt;head&gt;</w:t>
      </w:r>
    </w:p>
    <w:p w14:paraId="17557D9A" w14:textId="77777777" w:rsidR="00F719F7" w:rsidRPr="00F719F7" w:rsidRDefault="00F719F7" w:rsidP="00F719F7">
      <w:pPr>
        <w:spacing w:after="0"/>
        <w:rPr>
          <w:sz w:val="28"/>
          <w:szCs w:val="28"/>
        </w:rPr>
      </w:pPr>
      <w:r w:rsidRPr="00F719F7">
        <w:rPr>
          <w:sz w:val="28"/>
          <w:szCs w:val="28"/>
        </w:rPr>
        <w:t>&lt;style&gt;</w:t>
      </w:r>
    </w:p>
    <w:p w14:paraId="45C02E79" w14:textId="77777777" w:rsidR="00F719F7" w:rsidRPr="00F719F7" w:rsidRDefault="00F719F7" w:rsidP="00F719F7">
      <w:pPr>
        <w:spacing w:after="0"/>
        <w:rPr>
          <w:sz w:val="28"/>
          <w:szCs w:val="28"/>
        </w:rPr>
      </w:pPr>
      <w:r w:rsidRPr="00F719F7">
        <w:rPr>
          <w:sz w:val="28"/>
          <w:szCs w:val="28"/>
        </w:rPr>
        <w:t>ul {</w:t>
      </w:r>
    </w:p>
    <w:p w14:paraId="78C3B444" w14:textId="77777777" w:rsidR="00F719F7" w:rsidRPr="00F719F7" w:rsidRDefault="00F719F7" w:rsidP="00F719F7">
      <w:pPr>
        <w:spacing w:after="0"/>
        <w:rPr>
          <w:sz w:val="28"/>
          <w:szCs w:val="28"/>
        </w:rPr>
      </w:pPr>
      <w:r w:rsidRPr="00F719F7">
        <w:rPr>
          <w:sz w:val="28"/>
          <w:szCs w:val="28"/>
        </w:rPr>
        <w:t xml:space="preserve">  list-style-type: </w:t>
      </w:r>
      <w:proofErr w:type="gramStart"/>
      <w:r w:rsidRPr="00F719F7">
        <w:rPr>
          <w:sz w:val="28"/>
          <w:szCs w:val="28"/>
        </w:rPr>
        <w:t>none;</w:t>
      </w:r>
      <w:proofErr w:type="gramEnd"/>
    </w:p>
    <w:p w14:paraId="06E78C84" w14:textId="77777777" w:rsidR="00F719F7" w:rsidRPr="00F719F7" w:rsidRDefault="00F719F7" w:rsidP="00F719F7">
      <w:pPr>
        <w:spacing w:after="0"/>
        <w:rPr>
          <w:sz w:val="28"/>
          <w:szCs w:val="28"/>
        </w:rPr>
      </w:pPr>
      <w:r w:rsidRPr="00F719F7">
        <w:rPr>
          <w:sz w:val="28"/>
          <w:szCs w:val="28"/>
        </w:rPr>
        <w:lastRenderedPageBreak/>
        <w:t xml:space="preserve">  margin: </w:t>
      </w:r>
      <w:proofErr w:type="gramStart"/>
      <w:r w:rsidRPr="00F719F7">
        <w:rPr>
          <w:sz w:val="28"/>
          <w:szCs w:val="28"/>
        </w:rPr>
        <w:t>0;</w:t>
      </w:r>
      <w:proofErr w:type="gramEnd"/>
    </w:p>
    <w:p w14:paraId="7C066882" w14:textId="77777777" w:rsidR="00F719F7" w:rsidRPr="00F719F7" w:rsidRDefault="00F719F7" w:rsidP="00F719F7">
      <w:pPr>
        <w:spacing w:after="0"/>
        <w:rPr>
          <w:sz w:val="28"/>
          <w:szCs w:val="28"/>
        </w:rPr>
      </w:pPr>
      <w:r w:rsidRPr="00F719F7">
        <w:rPr>
          <w:sz w:val="28"/>
          <w:szCs w:val="28"/>
        </w:rPr>
        <w:t xml:space="preserve">  padding: </w:t>
      </w:r>
      <w:proofErr w:type="gramStart"/>
      <w:r w:rsidRPr="00F719F7">
        <w:rPr>
          <w:sz w:val="28"/>
          <w:szCs w:val="28"/>
        </w:rPr>
        <w:t>0;</w:t>
      </w:r>
      <w:proofErr w:type="gramEnd"/>
    </w:p>
    <w:p w14:paraId="1CE44B26" w14:textId="77777777" w:rsidR="00F719F7" w:rsidRPr="00F719F7" w:rsidRDefault="00F719F7" w:rsidP="00F719F7">
      <w:pPr>
        <w:spacing w:after="0"/>
        <w:rPr>
          <w:sz w:val="28"/>
          <w:szCs w:val="28"/>
        </w:rPr>
      </w:pPr>
      <w:r w:rsidRPr="00F719F7">
        <w:rPr>
          <w:sz w:val="28"/>
          <w:szCs w:val="28"/>
        </w:rPr>
        <w:t xml:space="preserve">  width: </w:t>
      </w:r>
      <w:proofErr w:type="gramStart"/>
      <w:r w:rsidRPr="00F719F7">
        <w:rPr>
          <w:sz w:val="28"/>
          <w:szCs w:val="28"/>
        </w:rPr>
        <w:t>200px;</w:t>
      </w:r>
      <w:proofErr w:type="gramEnd"/>
    </w:p>
    <w:p w14:paraId="7D23B775" w14:textId="77777777" w:rsidR="00F719F7" w:rsidRPr="00F719F7" w:rsidRDefault="00F719F7" w:rsidP="00F719F7">
      <w:pPr>
        <w:spacing w:after="0"/>
        <w:rPr>
          <w:sz w:val="28"/>
          <w:szCs w:val="28"/>
        </w:rPr>
      </w:pPr>
      <w:r w:rsidRPr="00F719F7">
        <w:rPr>
          <w:sz w:val="28"/>
          <w:szCs w:val="28"/>
        </w:rPr>
        <w:t xml:space="preserve">  background-</w:t>
      </w:r>
      <w:proofErr w:type="spellStart"/>
      <w:r w:rsidRPr="00F719F7">
        <w:rPr>
          <w:sz w:val="28"/>
          <w:szCs w:val="28"/>
        </w:rPr>
        <w:t>color</w:t>
      </w:r>
      <w:proofErr w:type="spellEnd"/>
      <w:r w:rsidRPr="00F719F7">
        <w:rPr>
          <w:sz w:val="28"/>
          <w:szCs w:val="28"/>
        </w:rPr>
        <w:t>: #</w:t>
      </w:r>
      <w:proofErr w:type="gramStart"/>
      <w:r w:rsidRPr="00F719F7">
        <w:rPr>
          <w:sz w:val="28"/>
          <w:szCs w:val="28"/>
        </w:rPr>
        <w:t>f1f1f1;</w:t>
      </w:r>
      <w:proofErr w:type="gramEnd"/>
    </w:p>
    <w:p w14:paraId="5E420EB8" w14:textId="77777777" w:rsidR="00F719F7" w:rsidRPr="00F719F7" w:rsidRDefault="00F719F7" w:rsidP="00F719F7">
      <w:pPr>
        <w:spacing w:after="0"/>
        <w:rPr>
          <w:sz w:val="28"/>
          <w:szCs w:val="28"/>
        </w:rPr>
      </w:pPr>
      <w:r w:rsidRPr="00F719F7">
        <w:rPr>
          <w:sz w:val="28"/>
          <w:szCs w:val="28"/>
        </w:rPr>
        <w:t>}</w:t>
      </w:r>
    </w:p>
    <w:p w14:paraId="273B9591" w14:textId="77777777" w:rsidR="00F719F7" w:rsidRPr="00F719F7" w:rsidRDefault="00F719F7" w:rsidP="00F719F7">
      <w:pPr>
        <w:spacing w:after="0"/>
        <w:rPr>
          <w:sz w:val="28"/>
          <w:szCs w:val="28"/>
        </w:rPr>
      </w:pPr>
    </w:p>
    <w:p w14:paraId="33E5A4A8" w14:textId="77777777" w:rsidR="00F719F7" w:rsidRPr="00F719F7" w:rsidRDefault="00F719F7" w:rsidP="00F719F7">
      <w:pPr>
        <w:spacing w:after="0"/>
        <w:rPr>
          <w:sz w:val="28"/>
          <w:szCs w:val="28"/>
        </w:rPr>
      </w:pPr>
      <w:r w:rsidRPr="00F719F7">
        <w:rPr>
          <w:sz w:val="28"/>
          <w:szCs w:val="28"/>
        </w:rPr>
        <w:t>li a {</w:t>
      </w:r>
    </w:p>
    <w:p w14:paraId="0BEA97BA" w14:textId="77777777" w:rsidR="00F719F7" w:rsidRPr="00F719F7" w:rsidRDefault="00F719F7" w:rsidP="00F719F7">
      <w:pPr>
        <w:spacing w:after="0"/>
        <w:rPr>
          <w:sz w:val="28"/>
          <w:szCs w:val="28"/>
        </w:rPr>
      </w:pPr>
      <w:r w:rsidRPr="00F719F7">
        <w:rPr>
          <w:sz w:val="28"/>
          <w:szCs w:val="28"/>
        </w:rPr>
        <w:t xml:space="preserve">  display: </w:t>
      </w:r>
      <w:proofErr w:type="gramStart"/>
      <w:r w:rsidRPr="00F719F7">
        <w:rPr>
          <w:sz w:val="28"/>
          <w:szCs w:val="28"/>
        </w:rPr>
        <w:t>block;</w:t>
      </w:r>
      <w:proofErr w:type="gramEnd"/>
    </w:p>
    <w:p w14:paraId="41CB741E" w14:textId="77777777" w:rsidR="00F719F7" w:rsidRPr="00F719F7" w:rsidRDefault="00F719F7" w:rsidP="00F719F7">
      <w:pPr>
        <w:spacing w:after="0"/>
        <w:rPr>
          <w:sz w:val="28"/>
          <w:szCs w:val="28"/>
        </w:rPr>
      </w:pPr>
      <w:r w:rsidRPr="00F719F7">
        <w:rPr>
          <w:sz w:val="28"/>
          <w:szCs w:val="28"/>
        </w:rPr>
        <w:t xml:space="preserve">  </w:t>
      </w:r>
      <w:proofErr w:type="spellStart"/>
      <w:r w:rsidRPr="00F719F7">
        <w:rPr>
          <w:sz w:val="28"/>
          <w:szCs w:val="28"/>
        </w:rPr>
        <w:t>color</w:t>
      </w:r>
      <w:proofErr w:type="spellEnd"/>
      <w:r w:rsidRPr="00F719F7">
        <w:rPr>
          <w:sz w:val="28"/>
          <w:szCs w:val="28"/>
        </w:rPr>
        <w:t xml:space="preserve">: </w:t>
      </w:r>
      <w:proofErr w:type="gramStart"/>
      <w:r w:rsidRPr="00F719F7">
        <w:rPr>
          <w:sz w:val="28"/>
          <w:szCs w:val="28"/>
        </w:rPr>
        <w:t>#000;</w:t>
      </w:r>
      <w:proofErr w:type="gramEnd"/>
    </w:p>
    <w:p w14:paraId="3532698F" w14:textId="77777777" w:rsidR="00F719F7" w:rsidRPr="00F719F7" w:rsidRDefault="00F719F7" w:rsidP="00F719F7">
      <w:pPr>
        <w:spacing w:after="0"/>
        <w:rPr>
          <w:sz w:val="28"/>
          <w:szCs w:val="28"/>
        </w:rPr>
      </w:pPr>
      <w:r w:rsidRPr="00F719F7">
        <w:rPr>
          <w:sz w:val="28"/>
          <w:szCs w:val="28"/>
        </w:rPr>
        <w:t xml:space="preserve">  padding: 8px </w:t>
      </w:r>
      <w:proofErr w:type="gramStart"/>
      <w:r w:rsidRPr="00F719F7">
        <w:rPr>
          <w:sz w:val="28"/>
          <w:szCs w:val="28"/>
        </w:rPr>
        <w:t>16px;</w:t>
      </w:r>
      <w:proofErr w:type="gramEnd"/>
    </w:p>
    <w:p w14:paraId="6A085170" w14:textId="77777777" w:rsidR="00F719F7" w:rsidRPr="00F719F7" w:rsidRDefault="00F719F7" w:rsidP="00F719F7">
      <w:pPr>
        <w:spacing w:after="0"/>
        <w:rPr>
          <w:sz w:val="28"/>
          <w:szCs w:val="28"/>
        </w:rPr>
      </w:pPr>
      <w:r w:rsidRPr="00F719F7">
        <w:rPr>
          <w:sz w:val="28"/>
          <w:szCs w:val="28"/>
        </w:rPr>
        <w:t xml:space="preserve">  text-decoration: </w:t>
      </w:r>
      <w:proofErr w:type="gramStart"/>
      <w:r w:rsidRPr="00F719F7">
        <w:rPr>
          <w:sz w:val="28"/>
          <w:szCs w:val="28"/>
        </w:rPr>
        <w:t>none;</w:t>
      </w:r>
      <w:proofErr w:type="gramEnd"/>
    </w:p>
    <w:p w14:paraId="5C292242" w14:textId="77777777" w:rsidR="00F719F7" w:rsidRPr="00F719F7" w:rsidRDefault="00F719F7" w:rsidP="00F719F7">
      <w:pPr>
        <w:spacing w:after="0"/>
        <w:rPr>
          <w:sz w:val="28"/>
          <w:szCs w:val="28"/>
        </w:rPr>
      </w:pPr>
      <w:r w:rsidRPr="00F719F7">
        <w:rPr>
          <w:sz w:val="28"/>
          <w:szCs w:val="28"/>
        </w:rPr>
        <w:t>}</w:t>
      </w:r>
    </w:p>
    <w:p w14:paraId="31141F62" w14:textId="77777777" w:rsidR="00F719F7" w:rsidRPr="00F719F7" w:rsidRDefault="00F719F7" w:rsidP="00F719F7">
      <w:pPr>
        <w:spacing w:after="0"/>
        <w:rPr>
          <w:sz w:val="28"/>
          <w:szCs w:val="28"/>
        </w:rPr>
      </w:pPr>
    </w:p>
    <w:p w14:paraId="6C04D189" w14:textId="77777777" w:rsidR="00F719F7" w:rsidRPr="00F719F7" w:rsidRDefault="00F719F7" w:rsidP="00F719F7">
      <w:pPr>
        <w:spacing w:after="0"/>
        <w:rPr>
          <w:sz w:val="28"/>
          <w:szCs w:val="28"/>
        </w:rPr>
      </w:pPr>
      <w:r w:rsidRPr="00F719F7">
        <w:rPr>
          <w:sz w:val="28"/>
          <w:szCs w:val="28"/>
        </w:rPr>
        <w:t xml:space="preserve">/* Change the link </w:t>
      </w:r>
      <w:proofErr w:type="spellStart"/>
      <w:r w:rsidRPr="00F719F7">
        <w:rPr>
          <w:sz w:val="28"/>
          <w:szCs w:val="28"/>
        </w:rPr>
        <w:t>color</w:t>
      </w:r>
      <w:proofErr w:type="spellEnd"/>
      <w:r w:rsidRPr="00F719F7">
        <w:rPr>
          <w:sz w:val="28"/>
          <w:szCs w:val="28"/>
        </w:rPr>
        <w:t xml:space="preserve"> on hover */</w:t>
      </w:r>
    </w:p>
    <w:p w14:paraId="0FE753EF" w14:textId="77777777" w:rsidR="00F719F7" w:rsidRPr="00F719F7" w:rsidRDefault="00F719F7" w:rsidP="00F719F7">
      <w:pPr>
        <w:spacing w:after="0"/>
        <w:rPr>
          <w:sz w:val="28"/>
          <w:szCs w:val="28"/>
        </w:rPr>
      </w:pPr>
      <w:r w:rsidRPr="00F719F7">
        <w:rPr>
          <w:sz w:val="28"/>
          <w:szCs w:val="28"/>
        </w:rPr>
        <w:t xml:space="preserve">li </w:t>
      </w:r>
      <w:proofErr w:type="gramStart"/>
      <w:r w:rsidRPr="00F719F7">
        <w:rPr>
          <w:sz w:val="28"/>
          <w:szCs w:val="28"/>
        </w:rPr>
        <w:t>a:hover</w:t>
      </w:r>
      <w:proofErr w:type="gramEnd"/>
      <w:r w:rsidRPr="00F719F7">
        <w:rPr>
          <w:sz w:val="28"/>
          <w:szCs w:val="28"/>
        </w:rPr>
        <w:t xml:space="preserve"> {</w:t>
      </w:r>
    </w:p>
    <w:p w14:paraId="388B9F50" w14:textId="77777777" w:rsidR="00F719F7" w:rsidRPr="00F719F7" w:rsidRDefault="00F719F7" w:rsidP="00F719F7">
      <w:pPr>
        <w:spacing w:after="0"/>
        <w:rPr>
          <w:sz w:val="28"/>
          <w:szCs w:val="28"/>
        </w:rPr>
      </w:pPr>
      <w:r w:rsidRPr="00F719F7">
        <w:rPr>
          <w:sz w:val="28"/>
          <w:szCs w:val="28"/>
        </w:rPr>
        <w:t xml:space="preserve">  background-</w:t>
      </w:r>
      <w:proofErr w:type="spellStart"/>
      <w:r w:rsidRPr="00F719F7">
        <w:rPr>
          <w:sz w:val="28"/>
          <w:szCs w:val="28"/>
        </w:rPr>
        <w:t>color</w:t>
      </w:r>
      <w:proofErr w:type="spellEnd"/>
      <w:r w:rsidRPr="00F719F7">
        <w:rPr>
          <w:sz w:val="28"/>
          <w:szCs w:val="28"/>
        </w:rPr>
        <w:t xml:space="preserve">: </w:t>
      </w:r>
      <w:proofErr w:type="gramStart"/>
      <w:r w:rsidRPr="00F719F7">
        <w:rPr>
          <w:sz w:val="28"/>
          <w:szCs w:val="28"/>
        </w:rPr>
        <w:t>#555;</w:t>
      </w:r>
      <w:proofErr w:type="gramEnd"/>
    </w:p>
    <w:p w14:paraId="5F6B8F56" w14:textId="77777777" w:rsidR="00F719F7" w:rsidRPr="00F719F7" w:rsidRDefault="00F719F7" w:rsidP="00F719F7">
      <w:pPr>
        <w:spacing w:after="0"/>
        <w:rPr>
          <w:sz w:val="28"/>
          <w:szCs w:val="28"/>
        </w:rPr>
      </w:pPr>
      <w:r w:rsidRPr="00F719F7">
        <w:rPr>
          <w:sz w:val="28"/>
          <w:szCs w:val="28"/>
        </w:rPr>
        <w:t xml:space="preserve">  </w:t>
      </w:r>
      <w:proofErr w:type="spellStart"/>
      <w:r w:rsidRPr="00F719F7">
        <w:rPr>
          <w:sz w:val="28"/>
          <w:szCs w:val="28"/>
        </w:rPr>
        <w:t>color</w:t>
      </w:r>
      <w:proofErr w:type="spellEnd"/>
      <w:r w:rsidRPr="00F719F7">
        <w:rPr>
          <w:sz w:val="28"/>
          <w:szCs w:val="28"/>
        </w:rPr>
        <w:t xml:space="preserve">: </w:t>
      </w:r>
      <w:proofErr w:type="gramStart"/>
      <w:r w:rsidRPr="00F719F7">
        <w:rPr>
          <w:sz w:val="28"/>
          <w:szCs w:val="28"/>
        </w:rPr>
        <w:t>white;</w:t>
      </w:r>
      <w:proofErr w:type="gramEnd"/>
    </w:p>
    <w:p w14:paraId="3C66B6D3" w14:textId="77777777" w:rsidR="00F719F7" w:rsidRPr="00F719F7" w:rsidRDefault="00F719F7" w:rsidP="00F719F7">
      <w:pPr>
        <w:spacing w:after="0"/>
        <w:rPr>
          <w:sz w:val="28"/>
          <w:szCs w:val="28"/>
        </w:rPr>
      </w:pPr>
      <w:r w:rsidRPr="00F719F7">
        <w:rPr>
          <w:sz w:val="28"/>
          <w:szCs w:val="28"/>
        </w:rPr>
        <w:t>}</w:t>
      </w:r>
    </w:p>
    <w:p w14:paraId="4B809BA9" w14:textId="77777777" w:rsidR="00F719F7" w:rsidRPr="00F719F7" w:rsidRDefault="00F719F7" w:rsidP="00F719F7">
      <w:pPr>
        <w:spacing w:after="0"/>
        <w:rPr>
          <w:sz w:val="28"/>
          <w:szCs w:val="28"/>
        </w:rPr>
      </w:pPr>
      <w:r w:rsidRPr="00F719F7">
        <w:rPr>
          <w:sz w:val="28"/>
          <w:szCs w:val="28"/>
        </w:rPr>
        <w:t>&lt;/style&gt;</w:t>
      </w:r>
    </w:p>
    <w:p w14:paraId="1FE08886" w14:textId="77777777" w:rsidR="00F719F7" w:rsidRPr="00F719F7" w:rsidRDefault="00F719F7" w:rsidP="00F719F7">
      <w:pPr>
        <w:spacing w:after="0"/>
        <w:rPr>
          <w:sz w:val="28"/>
          <w:szCs w:val="28"/>
        </w:rPr>
      </w:pPr>
      <w:r w:rsidRPr="00F719F7">
        <w:rPr>
          <w:sz w:val="28"/>
          <w:szCs w:val="28"/>
        </w:rPr>
        <w:t>&lt;/head&gt;</w:t>
      </w:r>
    </w:p>
    <w:p w14:paraId="03E24643" w14:textId="77777777" w:rsidR="00F719F7" w:rsidRPr="00F719F7" w:rsidRDefault="00F719F7" w:rsidP="00F719F7">
      <w:pPr>
        <w:spacing w:after="0"/>
        <w:rPr>
          <w:sz w:val="28"/>
          <w:szCs w:val="28"/>
        </w:rPr>
      </w:pPr>
      <w:r w:rsidRPr="00F719F7">
        <w:rPr>
          <w:sz w:val="28"/>
          <w:szCs w:val="28"/>
        </w:rPr>
        <w:t>&lt;body&gt;</w:t>
      </w:r>
    </w:p>
    <w:p w14:paraId="1AAE3A0E" w14:textId="77777777" w:rsidR="00F719F7" w:rsidRPr="00F719F7" w:rsidRDefault="00F719F7" w:rsidP="00F719F7">
      <w:pPr>
        <w:spacing w:after="0"/>
        <w:rPr>
          <w:sz w:val="28"/>
          <w:szCs w:val="28"/>
        </w:rPr>
      </w:pPr>
    </w:p>
    <w:p w14:paraId="28F5EA07" w14:textId="77777777" w:rsidR="00F719F7" w:rsidRPr="00F719F7" w:rsidRDefault="00F719F7" w:rsidP="00F719F7">
      <w:pPr>
        <w:spacing w:after="0"/>
        <w:rPr>
          <w:sz w:val="28"/>
          <w:szCs w:val="28"/>
        </w:rPr>
      </w:pPr>
      <w:r w:rsidRPr="00F719F7">
        <w:rPr>
          <w:sz w:val="28"/>
          <w:szCs w:val="28"/>
        </w:rPr>
        <w:t>&lt;h2&gt;Vertical Navigation Bar&lt;/h2&gt;</w:t>
      </w:r>
    </w:p>
    <w:p w14:paraId="7D1FD832" w14:textId="77777777" w:rsidR="00F719F7" w:rsidRPr="00F719F7" w:rsidRDefault="00F719F7" w:rsidP="00F719F7">
      <w:pPr>
        <w:spacing w:after="0"/>
        <w:rPr>
          <w:sz w:val="28"/>
          <w:szCs w:val="28"/>
        </w:rPr>
      </w:pPr>
    </w:p>
    <w:p w14:paraId="49B5E535" w14:textId="77777777" w:rsidR="00F719F7" w:rsidRPr="00F719F7" w:rsidRDefault="00F719F7" w:rsidP="00F719F7">
      <w:pPr>
        <w:spacing w:after="0"/>
        <w:rPr>
          <w:sz w:val="28"/>
          <w:szCs w:val="28"/>
        </w:rPr>
      </w:pPr>
      <w:r w:rsidRPr="00F719F7">
        <w:rPr>
          <w:sz w:val="28"/>
          <w:szCs w:val="28"/>
        </w:rPr>
        <w:t>&lt;ul&gt;</w:t>
      </w:r>
    </w:p>
    <w:p w14:paraId="62270396" w14:textId="6346911D" w:rsidR="00F719F7" w:rsidRPr="00F719F7" w:rsidRDefault="0081546F" w:rsidP="00F719F7">
      <w:pPr>
        <w:spacing w:after="0"/>
        <w:rPr>
          <w:sz w:val="28"/>
          <w:szCs w:val="28"/>
        </w:rPr>
      </w:pPr>
      <w:r>
        <w:rPr>
          <w:noProof/>
          <w:color w:val="000000" w:themeColor="text1"/>
          <w:sz w:val="28"/>
          <w:szCs w:val="28"/>
        </w:rPr>
        <mc:AlternateContent>
          <mc:Choice Requires="wps">
            <w:drawing>
              <wp:anchor distT="0" distB="0" distL="114300" distR="114300" simplePos="0" relativeHeight="251703296" behindDoc="0" locked="0" layoutInCell="1" allowOverlap="1" wp14:anchorId="69900155" wp14:editId="7231AF9B">
                <wp:simplePos x="0" y="0"/>
                <wp:positionH relativeFrom="column">
                  <wp:posOffset>3276600</wp:posOffset>
                </wp:positionH>
                <wp:positionV relativeFrom="paragraph">
                  <wp:posOffset>29845</wp:posOffset>
                </wp:positionV>
                <wp:extent cx="3040380" cy="2506980"/>
                <wp:effectExtent l="0" t="0" r="7620" b="7620"/>
                <wp:wrapNone/>
                <wp:docPr id="667462191" name="Rectangle 47"/>
                <wp:cNvGraphicFramePr/>
                <a:graphic xmlns:a="http://schemas.openxmlformats.org/drawingml/2006/main">
                  <a:graphicData uri="http://schemas.microsoft.com/office/word/2010/wordprocessingShape">
                    <wps:wsp>
                      <wps:cNvSpPr/>
                      <wps:spPr>
                        <a:xfrm>
                          <a:off x="0" y="0"/>
                          <a:ext cx="3040380" cy="2506980"/>
                        </a:xfrm>
                        <a:prstGeom prst="rect">
                          <a:avLst/>
                        </a:prstGeom>
                        <a:blipFill dpi="0" rotWithShape="1">
                          <a:blip r:embed="rId10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34648" id="Rectangle 47" o:spid="_x0000_s1026" style="position:absolute;margin-left:258pt;margin-top:2.35pt;width:239.4pt;height:197.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" stroked="f" strokeweight="1.5pt">
                <v:fill r:id="rId107" o:title="" recolor="t" rotate="t" type="frame"/>
              </v:rect>
            </w:pict>
          </mc:Fallback>
        </mc:AlternateContent>
      </w:r>
      <w:r w:rsidR="00F719F7" w:rsidRPr="00F719F7">
        <w:rPr>
          <w:sz w:val="28"/>
          <w:szCs w:val="28"/>
        </w:rPr>
        <w:t xml:space="preserve">  &lt;li&gt;&lt;a </w:t>
      </w:r>
      <w:proofErr w:type="spellStart"/>
      <w:r w:rsidR="00F719F7" w:rsidRPr="00F719F7">
        <w:rPr>
          <w:sz w:val="28"/>
          <w:szCs w:val="28"/>
        </w:rPr>
        <w:t>href</w:t>
      </w:r>
      <w:proofErr w:type="spellEnd"/>
      <w:r w:rsidR="00F719F7" w:rsidRPr="00F719F7">
        <w:rPr>
          <w:sz w:val="28"/>
          <w:szCs w:val="28"/>
        </w:rPr>
        <w:t>="#home"&gt;Home&lt;/a&gt;&lt;/li&gt;</w:t>
      </w:r>
    </w:p>
    <w:p w14:paraId="0DC16976" w14:textId="76B6F0F3" w:rsidR="00F719F7" w:rsidRPr="00F719F7" w:rsidRDefault="00F719F7" w:rsidP="00F719F7">
      <w:pPr>
        <w:spacing w:after="0"/>
        <w:rPr>
          <w:sz w:val="28"/>
          <w:szCs w:val="28"/>
        </w:rPr>
      </w:pPr>
      <w:r w:rsidRPr="00F719F7">
        <w:rPr>
          <w:sz w:val="28"/>
          <w:szCs w:val="28"/>
        </w:rPr>
        <w:t xml:space="preserve">  &lt;li&gt;&lt;a </w:t>
      </w:r>
      <w:proofErr w:type="spellStart"/>
      <w:r w:rsidRPr="00F719F7">
        <w:rPr>
          <w:sz w:val="28"/>
          <w:szCs w:val="28"/>
        </w:rPr>
        <w:t>href</w:t>
      </w:r>
      <w:proofErr w:type="spellEnd"/>
      <w:r w:rsidRPr="00F719F7">
        <w:rPr>
          <w:sz w:val="28"/>
          <w:szCs w:val="28"/>
        </w:rPr>
        <w:t>="#news"&gt;News&lt;/a&gt;&lt;/li&gt;</w:t>
      </w:r>
    </w:p>
    <w:p w14:paraId="4FF790C9" w14:textId="77777777" w:rsidR="00F719F7" w:rsidRPr="00F719F7" w:rsidRDefault="00F719F7" w:rsidP="00F719F7">
      <w:pPr>
        <w:spacing w:after="0"/>
        <w:rPr>
          <w:sz w:val="28"/>
          <w:szCs w:val="28"/>
        </w:rPr>
      </w:pPr>
      <w:r w:rsidRPr="00F719F7">
        <w:rPr>
          <w:sz w:val="28"/>
          <w:szCs w:val="28"/>
        </w:rPr>
        <w:t xml:space="preserve">  &lt;li&gt;&lt;a </w:t>
      </w:r>
      <w:proofErr w:type="spellStart"/>
      <w:r w:rsidRPr="00F719F7">
        <w:rPr>
          <w:sz w:val="28"/>
          <w:szCs w:val="28"/>
        </w:rPr>
        <w:t>href</w:t>
      </w:r>
      <w:proofErr w:type="spellEnd"/>
      <w:r w:rsidRPr="00F719F7">
        <w:rPr>
          <w:sz w:val="28"/>
          <w:szCs w:val="28"/>
        </w:rPr>
        <w:t>="#contact"&gt;Contact&lt;/a&gt;&lt;/li&gt;</w:t>
      </w:r>
    </w:p>
    <w:p w14:paraId="677A3C58" w14:textId="630AB24D" w:rsidR="00F719F7" w:rsidRPr="00F719F7" w:rsidRDefault="00F719F7" w:rsidP="00F719F7">
      <w:pPr>
        <w:spacing w:after="0"/>
        <w:rPr>
          <w:sz w:val="28"/>
          <w:szCs w:val="28"/>
        </w:rPr>
      </w:pPr>
      <w:r w:rsidRPr="00F719F7">
        <w:rPr>
          <w:sz w:val="28"/>
          <w:szCs w:val="28"/>
        </w:rPr>
        <w:t xml:space="preserve">  &lt;li&gt;&lt;a </w:t>
      </w:r>
      <w:proofErr w:type="spellStart"/>
      <w:r w:rsidRPr="00F719F7">
        <w:rPr>
          <w:sz w:val="28"/>
          <w:szCs w:val="28"/>
        </w:rPr>
        <w:t>href</w:t>
      </w:r>
      <w:proofErr w:type="spellEnd"/>
      <w:r w:rsidRPr="00F719F7">
        <w:rPr>
          <w:sz w:val="28"/>
          <w:szCs w:val="28"/>
        </w:rPr>
        <w:t>="#about"&gt;About&lt;/a&gt;&lt;/li&gt;</w:t>
      </w:r>
    </w:p>
    <w:p w14:paraId="5769E731" w14:textId="77777777" w:rsidR="00F719F7" w:rsidRPr="00F719F7" w:rsidRDefault="00F719F7" w:rsidP="00F719F7">
      <w:pPr>
        <w:spacing w:after="0"/>
        <w:rPr>
          <w:sz w:val="28"/>
          <w:szCs w:val="28"/>
        </w:rPr>
      </w:pPr>
      <w:r w:rsidRPr="00F719F7">
        <w:rPr>
          <w:sz w:val="28"/>
          <w:szCs w:val="28"/>
        </w:rPr>
        <w:t>&lt;/ul&gt;</w:t>
      </w:r>
    </w:p>
    <w:p w14:paraId="14D719DF" w14:textId="77777777" w:rsidR="00F719F7" w:rsidRPr="00F719F7" w:rsidRDefault="00F719F7" w:rsidP="00F719F7">
      <w:pPr>
        <w:spacing w:after="0"/>
        <w:rPr>
          <w:sz w:val="28"/>
          <w:szCs w:val="28"/>
        </w:rPr>
      </w:pPr>
    </w:p>
    <w:p w14:paraId="1B08360A" w14:textId="1318D246" w:rsidR="00F719F7" w:rsidRPr="00F719F7" w:rsidRDefault="00F719F7" w:rsidP="00F719F7">
      <w:pPr>
        <w:spacing w:after="0"/>
        <w:rPr>
          <w:sz w:val="28"/>
          <w:szCs w:val="28"/>
        </w:rPr>
      </w:pPr>
      <w:r w:rsidRPr="00F719F7">
        <w:rPr>
          <w:sz w:val="28"/>
          <w:szCs w:val="28"/>
        </w:rPr>
        <w:t>&lt;/body&gt;</w:t>
      </w:r>
    </w:p>
    <w:p w14:paraId="31BE3460" w14:textId="250DCFB0" w:rsidR="00F719F7" w:rsidRDefault="00F719F7" w:rsidP="00F719F7">
      <w:pPr>
        <w:spacing w:after="0"/>
        <w:rPr>
          <w:sz w:val="28"/>
          <w:szCs w:val="28"/>
        </w:rPr>
      </w:pPr>
      <w:r w:rsidRPr="00F719F7">
        <w:rPr>
          <w:sz w:val="28"/>
          <w:szCs w:val="28"/>
        </w:rPr>
        <w:lastRenderedPageBreak/>
        <w:t>&lt;/html&gt;</w:t>
      </w:r>
    </w:p>
    <w:p w14:paraId="42F2B817" w14:textId="40B911E2" w:rsidR="000B5702" w:rsidRDefault="000B5702" w:rsidP="00C20C2A">
      <w:pPr>
        <w:spacing w:after="0"/>
        <w:rPr>
          <w:color w:val="000000" w:themeColor="text1"/>
          <w:sz w:val="28"/>
          <w:szCs w:val="28"/>
        </w:rPr>
      </w:pPr>
    </w:p>
    <w:p w14:paraId="685025B3" w14:textId="0F916FE6" w:rsidR="000B5702" w:rsidRDefault="00E43608" w:rsidP="00C20C2A">
      <w:pPr>
        <w:spacing w:after="0"/>
        <w:rPr>
          <w:color w:val="000000" w:themeColor="text1"/>
          <w:sz w:val="28"/>
          <w:szCs w:val="28"/>
        </w:rPr>
      </w:pPr>
      <w:proofErr w:type="gramStart"/>
      <w:r>
        <w:rPr>
          <w:color w:val="000000" w:themeColor="text1"/>
          <w:sz w:val="28"/>
          <w:szCs w:val="28"/>
        </w:rPr>
        <w:t>WEBLAYOUT :</w:t>
      </w:r>
      <w:proofErr w:type="gramEnd"/>
      <w:r>
        <w:rPr>
          <w:color w:val="000000" w:themeColor="text1"/>
          <w:sz w:val="28"/>
          <w:szCs w:val="28"/>
        </w:rPr>
        <w:t xml:space="preserve"> </w:t>
      </w:r>
    </w:p>
    <w:p w14:paraId="7A718E3E" w14:textId="77777777" w:rsidR="00D937EA" w:rsidRPr="00D937EA" w:rsidRDefault="00D937EA" w:rsidP="00D937EA">
      <w:pPr>
        <w:spacing w:after="0"/>
        <w:rPr>
          <w:color w:val="000000" w:themeColor="text1"/>
          <w:sz w:val="28"/>
          <w:szCs w:val="28"/>
        </w:rPr>
      </w:pPr>
      <w:r w:rsidRPr="00D937EA">
        <w:rPr>
          <w:color w:val="000000" w:themeColor="text1"/>
          <w:sz w:val="28"/>
          <w:szCs w:val="28"/>
        </w:rPr>
        <w:t>&lt;!DOCTYPE html&gt;</w:t>
      </w:r>
    </w:p>
    <w:p w14:paraId="716ADC27" w14:textId="77777777" w:rsidR="00D937EA" w:rsidRPr="00D937EA" w:rsidRDefault="00D937EA" w:rsidP="00D937EA">
      <w:pPr>
        <w:spacing w:after="0"/>
        <w:rPr>
          <w:color w:val="000000" w:themeColor="text1"/>
          <w:sz w:val="28"/>
          <w:szCs w:val="28"/>
        </w:rPr>
      </w:pPr>
      <w:r w:rsidRPr="00D937EA">
        <w:rPr>
          <w:color w:val="000000" w:themeColor="text1"/>
          <w:sz w:val="28"/>
          <w:szCs w:val="28"/>
        </w:rPr>
        <w:t>&lt;html&gt;</w:t>
      </w:r>
    </w:p>
    <w:p w14:paraId="2B8CB948" w14:textId="77777777" w:rsidR="00D937EA" w:rsidRPr="00D937EA" w:rsidRDefault="00D937EA" w:rsidP="00D937EA">
      <w:pPr>
        <w:spacing w:after="0"/>
        <w:rPr>
          <w:color w:val="000000" w:themeColor="text1"/>
          <w:sz w:val="28"/>
          <w:szCs w:val="28"/>
        </w:rPr>
      </w:pPr>
      <w:r w:rsidRPr="00D937EA">
        <w:rPr>
          <w:color w:val="000000" w:themeColor="text1"/>
          <w:sz w:val="28"/>
          <w:szCs w:val="28"/>
        </w:rPr>
        <w:t>&lt;head&gt;</w:t>
      </w:r>
    </w:p>
    <w:p w14:paraId="50ACD566" w14:textId="77777777" w:rsidR="00D937EA" w:rsidRPr="00D937EA" w:rsidRDefault="00D937EA" w:rsidP="00D937EA">
      <w:pPr>
        <w:spacing w:after="0"/>
        <w:rPr>
          <w:color w:val="000000" w:themeColor="text1"/>
          <w:sz w:val="28"/>
          <w:szCs w:val="28"/>
        </w:rPr>
      </w:pPr>
      <w:r w:rsidRPr="00D937EA">
        <w:rPr>
          <w:color w:val="000000" w:themeColor="text1"/>
          <w:sz w:val="28"/>
          <w:szCs w:val="28"/>
        </w:rPr>
        <w:t>&lt;style&gt;</w:t>
      </w:r>
    </w:p>
    <w:p w14:paraId="11838685" w14:textId="77777777" w:rsidR="00D937EA" w:rsidRPr="00D937EA" w:rsidRDefault="00D937EA" w:rsidP="00D937EA">
      <w:pPr>
        <w:spacing w:after="0"/>
        <w:rPr>
          <w:color w:val="000000" w:themeColor="text1"/>
          <w:sz w:val="28"/>
          <w:szCs w:val="28"/>
        </w:rPr>
      </w:pPr>
      <w:r w:rsidRPr="00D937EA">
        <w:rPr>
          <w:color w:val="000000" w:themeColor="text1"/>
          <w:sz w:val="28"/>
          <w:szCs w:val="28"/>
        </w:rPr>
        <w:t>body {</w:t>
      </w:r>
    </w:p>
    <w:p w14:paraId="7DCC5555"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margin: </w:t>
      </w:r>
      <w:proofErr w:type="gramStart"/>
      <w:r w:rsidRPr="00D937EA">
        <w:rPr>
          <w:color w:val="000000" w:themeColor="text1"/>
          <w:sz w:val="28"/>
          <w:szCs w:val="28"/>
        </w:rPr>
        <w:t>0;</w:t>
      </w:r>
      <w:proofErr w:type="gramEnd"/>
    </w:p>
    <w:p w14:paraId="22F2A6DA" w14:textId="77777777" w:rsidR="00D937EA" w:rsidRPr="00D937EA" w:rsidRDefault="00D937EA" w:rsidP="00D937EA">
      <w:pPr>
        <w:spacing w:after="0"/>
        <w:rPr>
          <w:color w:val="000000" w:themeColor="text1"/>
          <w:sz w:val="28"/>
          <w:szCs w:val="28"/>
        </w:rPr>
      </w:pPr>
      <w:r w:rsidRPr="00D937EA">
        <w:rPr>
          <w:color w:val="000000" w:themeColor="text1"/>
          <w:sz w:val="28"/>
          <w:szCs w:val="28"/>
        </w:rPr>
        <w:t>}</w:t>
      </w:r>
    </w:p>
    <w:p w14:paraId="51F7AE2B" w14:textId="77777777" w:rsidR="00D937EA" w:rsidRPr="00D937EA" w:rsidRDefault="00D937EA" w:rsidP="00D937EA">
      <w:pPr>
        <w:spacing w:after="0"/>
        <w:rPr>
          <w:color w:val="000000" w:themeColor="text1"/>
          <w:sz w:val="28"/>
          <w:szCs w:val="28"/>
        </w:rPr>
      </w:pPr>
    </w:p>
    <w:p w14:paraId="25E19192" w14:textId="77777777" w:rsidR="00D937EA" w:rsidRPr="00D937EA" w:rsidRDefault="00D937EA" w:rsidP="00D937EA">
      <w:pPr>
        <w:spacing w:after="0"/>
        <w:rPr>
          <w:color w:val="000000" w:themeColor="text1"/>
          <w:sz w:val="28"/>
          <w:szCs w:val="28"/>
        </w:rPr>
      </w:pPr>
      <w:r w:rsidRPr="00D937EA">
        <w:rPr>
          <w:color w:val="000000" w:themeColor="text1"/>
          <w:sz w:val="28"/>
          <w:szCs w:val="28"/>
        </w:rPr>
        <w:t>ul {</w:t>
      </w:r>
    </w:p>
    <w:p w14:paraId="599A61BC"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list-style-type: </w:t>
      </w:r>
      <w:proofErr w:type="gramStart"/>
      <w:r w:rsidRPr="00D937EA">
        <w:rPr>
          <w:color w:val="000000" w:themeColor="text1"/>
          <w:sz w:val="28"/>
          <w:szCs w:val="28"/>
        </w:rPr>
        <w:t>none;</w:t>
      </w:r>
      <w:proofErr w:type="gramEnd"/>
    </w:p>
    <w:p w14:paraId="12A43F05"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margin: </w:t>
      </w:r>
      <w:proofErr w:type="gramStart"/>
      <w:r w:rsidRPr="00D937EA">
        <w:rPr>
          <w:color w:val="000000" w:themeColor="text1"/>
          <w:sz w:val="28"/>
          <w:szCs w:val="28"/>
        </w:rPr>
        <w:t>0;</w:t>
      </w:r>
      <w:proofErr w:type="gramEnd"/>
    </w:p>
    <w:p w14:paraId="42124E80"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padding: </w:t>
      </w:r>
      <w:proofErr w:type="gramStart"/>
      <w:r w:rsidRPr="00D937EA">
        <w:rPr>
          <w:color w:val="000000" w:themeColor="text1"/>
          <w:sz w:val="28"/>
          <w:szCs w:val="28"/>
        </w:rPr>
        <w:t>0;</w:t>
      </w:r>
      <w:proofErr w:type="gramEnd"/>
    </w:p>
    <w:p w14:paraId="535A5A5E"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width: </w:t>
      </w:r>
      <w:proofErr w:type="gramStart"/>
      <w:r w:rsidRPr="00D937EA">
        <w:rPr>
          <w:color w:val="000000" w:themeColor="text1"/>
          <w:sz w:val="28"/>
          <w:szCs w:val="28"/>
        </w:rPr>
        <w:t>25%;</w:t>
      </w:r>
      <w:proofErr w:type="gramEnd"/>
    </w:p>
    <w:p w14:paraId="4C49A822" w14:textId="77777777" w:rsidR="00D937EA" w:rsidRPr="00D937EA" w:rsidRDefault="00D937EA" w:rsidP="00D937EA">
      <w:pPr>
        <w:spacing w:after="0"/>
        <w:rPr>
          <w:color w:val="000000" w:themeColor="text1"/>
          <w:sz w:val="28"/>
          <w:szCs w:val="28"/>
        </w:rPr>
      </w:pPr>
      <w:r w:rsidRPr="00D937EA">
        <w:rPr>
          <w:color w:val="000000" w:themeColor="text1"/>
          <w:sz w:val="28"/>
          <w:szCs w:val="28"/>
        </w:rPr>
        <w:t>  background-</w:t>
      </w:r>
      <w:proofErr w:type="spellStart"/>
      <w:r w:rsidRPr="00D937EA">
        <w:rPr>
          <w:color w:val="000000" w:themeColor="text1"/>
          <w:sz w:val="28"/>
          <w:szCs w:val="28"/>
        </w:rPr>
        <w:t>color</w:t>
      </w:r>
      <w:proofErr w:type="spellEnd"/>
      <w:r w:rsidRPr="00D937EA">
        <w:rPr>
          <w:color w:val="000000" w:themeColor="text1"/>
          <w:sz w:val="28"/>
          <w:szCs w:val="28"/>
        </w:rPr>
        <w:t>: #</w:t>
      </w:r>
      <w:proofErr w:type="gramStart"/>
      <w:r w:rsidRPr="00D937EA">
        <w:rPr>
          <w:color w:val="000000" w:themeColor="text1"/>
          <w:sz w:val="28"/>
          <w:szCs w:val="28"/>
        </w:rPr>
        <w:t>f1f1f1;</w:t>
      </w:r>
      <w:proofErr w:type="gramEnd"/>
    </w:p>
    <w:p w14:paraId="40C3EDFA"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position: </w:t>
      </w:r>
      <w:proofErr w:type="gramStart"/>
      <w:r w:rsidRPr="00D937EA">
        <w:rPr>
          <w:color w:val="000000" w:themeColor="text1"/>
          <w:sz w:val="28"/>
          <w:szCs w:val="28"/>
        </w:rPr>
        <w:t>fixed;</w:t>
      </w:r>
      <w:proofErr w:type="gramEnd"/>
    </w:p>
    <w:p w14:paraId="378D708E"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height: </w:t>
      </w:r>
      <w:proofErr w:type="gramStart"/>
      <w:r w:rsidRPr="00D937EA">
        <w:rPr>
          <w:color w:val="000000" w:themeColor="text1"/>
          <w:sz w:val="28"/>
          <w:szCs w:val="28"/>
        </w:rPr>
        <w:t>100%;</w:t>
      </w:r>
      <w:proofErr w:type="gramEnd"/>
    </w:p>
    <w:p w14:paraId="4823BE2B"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overflow: </w:t>
      </w:r>
      <w:proofErr w:type="gramStart"/>
      <w:r w:rsidRPr="00D937EA">
        <w:rPr>
          <w:color w:val="000000" w:themeColor="text1"/>
          <w:sz w:val="28"/>
          <w:szCs w:val="28"/>
        </w:rPr>
        <w:t>auto;</w:t>
      </w:r>
      <w:proofErr w:type="gramEnd"/>
    </w:p>
    <w:p w14:paraId="1E435582" w14:textId="77777777" w:rsidR="00D937EA" w:rsidRPr="00D937EA" w:rsidRDefault="00D937EA" w:rsidP="00D937EA">
      <w:pPr>
        <w:spacing w:after="0"/>
        <w:rPr>
          <w:color w:val="000000" w:themeColor="text1"/>
          <w:sz w:val="28"/>
          <w:szCs w:val="28"/>
        </w:rPr>
      </w:pPr>
      <w:r w:rsidRPr="00D937EA">
        <w:rPr>
          <w:color w:val="000000" w:themeColor="text1"/>
          <w:sz w:val="28"/>
          <w:szCs w:val="28"/>
        </w:rPr>
        <w:t>}</w:t>
      </w:r>
    </w:p>
    <w:p w14:paraId="1834268F" w14:textId="77777777" w:rsidR="00D937EA" w:rsidRPr="00D937EA" w:rsidRDefault="00D937EA" w:rsidP="00D937EA">
      <w:pPr>
        <w:spacing w:after="0"/>
        <w:rPr>
          <w:color w:val="000000" w:themeColor="text1"/>
          <w:sz w:val="28"/>
          <w:szCs w:val="28"/>
        </w:rPr>
      </w:pPr>
    </w:p>
    <w:p w14:paraId="23B7F69F" w14:textId="77777777" w:rsidR="00D937EA" w:rsidRPr="00D937EA" w:rsidRDefault="00D937EA" w:rsidP="00D937EA">
      <w:pPr>
        <w:spacing w:after="0"/>
        <w:rPr>
          <w:color w:val="000000" w:themeColor="text1"/>
          <w:sz w:val="28"/>
          <w:szCs w:val="28"/>
        </w:rPr>
      </w:pPr>
      <w:r w:rsidRPr="00D937EA">
        <w:rPr>
          <w:color w:val="000000" w:themeColor="text1"/>
          <w:sz w:val="28"/>
          <w:szCs w:val="28"/>
        </w:rPr>
        <w:t>li a {</w:t>
      </w:r>
    </w:p>
    <w:p w14:paraId="637CEDDA"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display: </w:t>
      </w:r>
      <w:proofErr w:type="gramStart"/>
      <w:r w:rsidRPr="00D937EA">
        <w:rPr>
          <w:color w:val="000000" w:themeColor="text1"/>
          <w:sz w:val="28"/>
          <w:szCs w:val="28"/>
        </w:rPr>
        <w:t>block;</w:t>
      </w:r>
      <w:proofErr w:type="gramEnd"/>
    </w:p>
    <w:p w14:paraId="4ABDB7F6"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w:t>
      </w:r>
      <w:proofErr w:type="spellStart"/>
      <w:r w:rsidRPr="00D937EA">
        <w:rPr>
          <w:color w:val="000000" w:themeColor="text1"/>
          <w:sz w:val="28"/>
          <w:szCs w:val="28"/>
        </w:rPr>
        <w:t>color</w:t>
      </w:r>
      <w:proofErr w:type="spellEnd"/>
      <w:r w:rsidRPr="00D937EA">
        <w:rPr>
          <w:color w:val="000000" w:themeColor="text1"/>
          <w:sz w:val="28"/>
          <w:szCs w:val="28"/>
        </w:rPr>
        <w:t xml:space="preserve">: </w:t>
      </w:r>
      <w:proofErr w:type="gramStart"/>
      <w:r w:rsidRPr="00D937EA">
        <w:rPr>
          <w:color w:val="000000" w:themeColor="text1"/>
          <w:sz w:val="28"/>
          <w:szCs w:val="28"/>
        </w:rPr>
        <w:t>#000;</w:t>
      </w:r>
      <w:proofErr w:type="gramEnd"/>
    </w:p>
    <w:p w14:paraId="6B472431"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padding: 8px </w:t>
      </w:r>
      <w:proofErr w:type="gramStart"/>
      <w:r w:rsidRPr="00D937EA">
        <w:rPr>
          <w:color w:val="000000" w:themeColor="text1"/>
          <w:sz w:val="28"/>
          <w:szCs w:val="28"/>
        </w:rPr>
        <w:t>16px;</w:t>
      </w:r>
      <w:proofErr w:type="gramEnd"/>
    </w:p>
    <w:p w14:paraId="2344651D"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text-decoration: </w:t>
      </w:r>
      <w:proofErr w:type="gramStart"/>
      <w:r w:rsidRPr="00D937EA">
        <w:rPr>
          <w:color w:val="000000" w:themeColor="text1"/>
          <w:sz w:val="28"/>
          <w:szCs w:val="28"/>
        </w:rPr>
        <w:t>none;</w:t>
      </w:r>
      <w:proofErr w:type="gramEnd"/>
    </w:p>
    <w:p w14:paraId="11E7C003" w14:textId="77777777" w:rsidR="00D937EA" w:rsidRPr="00D937EA" w:rsidRDefault="00D937EA" w:rsidP="00D937EA">
      <w:pPr>
        <w:spacing w:after="0"/>
        <w:rPr>
          <w:color w:val="000000" w:themeColor="text1"/>
          <w:sz w:val="28"/>
          <w:szCs w:val="28"/>
        </w:rPr>
      </w:pPr>
      <w:r w:rsidRPr="00D937EA">
        <w:rPr>
          <w:color w:val="000000" w:themeColor="text1"/>
          <w:sz w:val="28"/>
          <w:szCs w:val="28"/>
        </w:rPr>
        <w:t>}</w:t>
      </w:r>
    </w:p>
    <w:p w14:paraId="02BDE898" w14:textId="77777777" w:rsidR="00D937EA" w:rsidRPr="00D937EA" w:rsidRDefault="00D937EA" w:rsidP="00D937EA">
      <w:pPr>
        <w:spacing w:after="0"/>
        <w:rPr>
          <w:color w:val="000000" w:themeColor="text1"/>
          <w:sz w:val="28"/>
          <w:szCs w:val="28"/>
        </w:rPr>
      </w:pPr>
    </w:p>
    <w:p w14:paraId="4A90B6DB"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li </w:t>
      </w:r>
      <w:proofErr w:type="spellStart"/>
      <w:proofErr w:type="gramStart"/>
      <w:r w:rsidRPr="00D937EA">
        <w:rPr>
          <w:color w:val="000000" w:themeColor="text1"/>
          <w:sz w:val="28"/>
          <w:szCs w:val="28"/>
        </w:rPr>
        <w:t>a.active</w:t>
      </w:r>
      <w:proofErr w:type="spellEnd"/>
      <w:proofErr w:type="gramEnd"/>
      <w:r w:rsidRPr="00D937EA">
        <w:rPr>
          <w:color w:val="000000" w:themeColor="text1"/>
          <w:sz w:val="28"/>
          <w:szCs w:val="28"/>
        </w:rPr>
        <w:t xml:space="preserve"> {</w:t>
      </w:r>
    </w:p>
    <w:p w14:paraId="2CC3CCC6" w14:textId="77777777" w:rsidR="00D937EA" w:rsidRPr="00D937EA" w:rsidRDefault="00D937EA" w:rsidP="00D937EA">
      <w:pPr>
        <w:spacing w:after="0"/>
        <w:rPr>
          <w:color w:val="000000" w:themeColor="text1"/>
          <w:sz w:val="28"/>
          <w:szCs w:val="28"/>
        </w:rPr>
      </w:pPr>
      <w:r w:rsidRPr="00D937EA">
        <w:rPr>
          <w:color w:val="000000" w:themeColor="text1"/>
          <w:sz w:val="28"/>
          <w:szCs w:val="28"/>
        </w:rPr>
        <w:t>  background-</w:t>
      </w:r>
      <w:proofErr w:type="spellStart"/>
      <w:r w:rsidRPr="00D937EA">
        <w:rPr>
          <w:color w:val="000000" w:themeColor="text1"/>
          <w:sz w:val="28"/>
          <w:szCs w:val="28"/>
        </w:rPr>
        <w:t>color</w:t>
      </w:r>
      <w:proofErr w:type="spellEnd"/>
      <w:r w:rsidRPr="00D937EA">
        <w:rPr>
          <w:color w:val="000000" w:themeColor="text1"/>
          <w:sz w:val="28"/>
          <w:szCs w:val="28"/>
        </w:rPr>
        <w:t>: #</w:t>
      </w:r>
      <w:proofErr w:type="gramStart"/>
      <w:r w:rsidRPr="00D937EA">
        <w:rPr>
          <w:color w:val="000000" w:themeColor="text1"/>
          <w:sz w:val="28"/>
          <w:szCs w:val="28"/>
        </w:rPr>
        <w:t>04AA6D;</w:t>
      </w:r>
      <w:proofErr w:type="gramEnd"/>
    </w:p>
    <w:p w14:paraId="6E9390E8"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w:t>
      </w:r>
      <w:proofErr w:type="spellStart"/>
      <w:r w:rsidRPr="00D937EA">
        <w:rPr>
          <w:color w:val="000000" w:themeColor="text1"/>
          <w:sz w:val="28"/>
          <w:szCs w:val="28"/>
        </w:rPr>
        <w:t>color</w:t>
      </w:r>
      <w:proofErr w:type="spellEnd"/>
      <w:r w:rsidRPr="00D937EA">
        <w:rPr>
          <w:color w:val="000000" w:themeColor="text1"/>
          <w:sz w:val="28"/>
          <w:szCs w:val="28"/>
        </w:rPr>
        <w:t xml:space="preserve">: </w:t>
      </w:r>
      <w:proofErr w:type="gramStart"/>
      <w:r w:rsidRPr="00D937EA">
        <w:rPr>
          <w:color w:val="000000" w:themeColor="text1"/>
          <w:sz w:val="28"/>
          <w:szCs w:val="28"/>
        </w:rPr>
        <w:t>white;</w:t>
      </w:r>
      <w:proofErr w:type="gramEnd"/>
    </w:p>
    <w:p w14:paraId="2E2B1157" w14:textId="77777777" w:rsidR="00D937EA" w:rsidRPr="00D937EA" w:rsidRDefault="00D937EA" w:rsidP="00D937EA">
      <w:pPr>
        <w:spacing w:after="0"/>
        <w:rPr>
          <w:color w:val="000000" w:themeColor="text1"/>
          <w:sz w:val="28"/>
          <w:szCs w:val="28"/>
        </w:rPr>
      </w:pPr>
      <w:r w:rsidRPr="00D937EA">
        <w:rPr>
          <w:color w:val="000000" w:themeColor="text1"/>
          <w:sz w:val="28"/>
          <w:szCs w:val="28"/>
        </w:rPr>
        <w:lastRenderedPageBreak/>
        <w:t>}</w:t>
      </w:r>
    </w:p>
    <w:p w14:paraId="4544F03A" w14:textId="77777777" w:rsidR="00D937EA" w:rsidRPr="00D937EA" w:rsidRDefault="00D937EA" w:rsidP="00D937EA">
      <w:pPr>
        <w:spacing w:after="0"/>
        <w:rPr>
          <w:color w:val="000000" w:themeColor="text1"/>
          <w:sz w:val="28"/>
          <w:szCs w:val="28"/>
        </w:rPr>
      </w:pPr>
    </w:p>
    <w:p w14:paraId="00C0AEB3"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li </w:t>
      </w:r>
      <w:proofErr w:type="gramStart"/>
      <w:r w:rsidRPr="00D937EA">
        <w:rPr>
          <w:color w:val="000000" w:themeColor="text1"/>
          <w:sz w:val="28"/>
          <w:szCs w:val="28"/>
        </w:rPr>
        <w:t>a:hover</w:t>
      </w:r>
      <w:proofErr w:type="gramEnd"/>
      <w:r w:rsidRPr="00D937EA">
        <w:rPr>
          <w:color w:val="000000" w:themeColor="text1"/>
          <w:sz w:val="28"/>
          <w:szCs w:val="28"/>
        </w:rPr>
        <w:t>:not</w:t>
      </w:r>
      <w:proofErr w:type="gramStart"/>
      <w:r w:rsidRPr="00D937EA">
        <w:rPr>
          <w:color w:val="000000" w:themeColor="text1"/>
          <w:sz w:val="28"/>
          <w:szCs w:val="28"/>
        </w:rPr>
        <w:t>(.active</w:t>
      </w:r>
      <w:proofErr w:type="gramEnd"/>
      <w:r w:rsidRPr="00D937EA">
        <w:rPr>
          <w:color w:val="000000" w:themeColor="text1"/>
          <w:sz w:val="28"/>
          <w:szCs w:val="28"/>
        </w:rPr>
        <w:t>) {</w:t>
      </w:r>
    </w:p>
    <w:p w14:paraId="7AFAC365" w14:textId="77777777" w:rsidR="00D937EA" w:rsidRPr="00D937EA" w:rsidRDefault="00D937EA" w:rsidP="00D937EA">
      <w:pPr>
        <w:spacing w:after="0"/>
        <w:rPr>
          <w:color w:val="000000" w:themeColor="text1"/>
          <w:sz w:val="28"/>
          <w:szCs w:val="28"/>
        </w:rPr>
      </w:pPr>
      <w:r w:rsidRPr="00D937EA">
        <w:rPr>
          <w:color w:val="000000" w:themeColor="text1"/>
          <w:sz w:val="28"/>
          <w:szCs w:val="28"/>
        </w:rPr>
        <w:t>  background-</w:t>
      </w:r>
      <w:proofErr w:type="spellStart"/>
      <w:r w:rsidRPr="00D937EA">
        <w:rPr>
          <w:color w:val="000000" w:themeColor="text1"/>
          <w:sz w:val="28"/>
          <w:szCs w:val="28"/>
        </w:rPr>
        <w:t>color</w:t>
      </w:r>
      <w:proofErr w:type="spellEnd"/>
      <w:r w:rsidRPr="00D937EA">
        <w:rPr>
          <w:color w:val="000000" w:themeColor="text1"/>
          <w:sz w:val="28"/>
          <w:szCs w:val="28"/>
        </w:rPr>
        <w:t xml:space="preserve">: </w:t>
      </w:r>
      <w:proofErr w:type="gramStart"/>
      <w:r w:rsidRPr="00D937EA">
        <w:rPr>
          <w:color w:val="000000" w:themeColor="text1"/>
          <w:sz w:val="28"/>
          <w:szCs w:val="28"/>
        </w:rPr>
        <w:t>#555;</w:t>
      </w:r>
      <w:proofErr w:type="gramEnd"/>
    </w:p>
    <w:p w14:paraId="0126E6A4"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w:t>
      </w:r>
      <w:proofErr w:type="spellStart"/>
      <w:r w:rsidRPr="00D937EA">
        <w:rPr>
          <w:color w:val="000000" w:themeColor="text1"/>
          <w:sz w:val="28"/>
          <w:szCs w:val="28"/>
        </w:rPr>
        <w:t>color</w:t>
      </w:r>
      <w:proofErr w:type="spellEnd"/>
      <w:r w:rsidRPr="00D937EA">
        <w:rPr>
          <w:color w:val="000000" w:themeColor="text1"/>
          <w:sz w:val="28"/>
          <w:szCs w:val="28"/>
        </w:rPr>
        <w:t xml:space="preserve">: </w:t>
      </w:r>
      <w:proofErr w:type="gramStart"/>
      <w:r w:rsidRPr="00D937EA">
        <w:rPr>
          <w:color w:val="000000" w:themeColor="text1"/>
          <w:sz w:val="28"/>
          <w:szCs w:val="28"/>
        </w:rPr>
        <w:t>white;</w:t>
      </w:r>
      <w:proofErr w:type="gramEnd"/>
    </w:p>
    <w:p w14:paraId="4C6AE4A3" w14:textId="77777777" w:rsidR="00D937EA" w:rsidRPr="00D937EA" w:rsidRDefault="00D937EA" w:rsidP="00D937EA">
      <w:pPr>
        <w:spacing w:after="0"/>
        <w:rPr>
          <w:color w:val="000000" w:themeColor="text1"/>
          <w:sz w:val="28"/>
          <w:szCs w:val="28"/>
        </w:rPr>
      </w:pPr>
      <w:r w:rsidRPr="00D937EA">
        <w:rPr>
          <w:color w:val="000000" w:themeColor="text1"/>
          <w:sz w:val="28"/>
          <w:szCs w:val="28"/>
        </w:rPr>
        <w:t>}</w:t>
      </w:r>
    </w:p>
    <w:p w14:paraId="3BD230DC" w14:textId="77777777" w:rsidR="00D937EA" w:rsidRPr="00D937EA" w:rsidRDefault="00D937EA" w:rsidP="00D937EA">
      <w:pPr>
        <w:spacing w:after="0"/>
        <w:rPr>
          <w:color w:val="000000" w:themeColor="text1"/>
          <w:sz w:val="28"/>
          <w:szCs w:val="28"/>
        </w:rPr>
      </w:pPr>
      <w:r w:rsidRPr="00D937EA">
        <w:rPr>
          <w:color w:val="000000" w:themeColor="text1"/>
          <w:sz w:val="28"/>
          <w:szCs w:val="28"/>
        </w:rPr>
        <w:t>&lt;/style&gt;</w:t>
      </w:r>
    </w:p>
    <w:p w14:paraId="09A93F97" w14:textId="77777777" w:rsidR="00D937EA" w:rsidRPr="00D937EA" w:rsidRDefault="00D937EA" w:rsidP="00D937EA">
      <w:pPr>
        <w:spacing w:after="0"/>
        <w:rPr>
          <w:color w:val="000000" w:themeColor="text1"/>
          <w:sz w:val="28"/>
          <w:szCs w:val="28"/>
        </w:rPr>
      </w:pPr>
      <w:r w:rsidRPr="00D937EA">
        <w:rPr>
          <w:color w:val="000000" w:themeColor="text1"/>
          <w:sz w:val="28"/>
          <w:szCs w:val="28"/>
        </w:rPr>
        <w:t>&lt;/head&gt;</w:t>
      </w:r>
    </w:p>
    <w:p w14:paraId="3CF94B43" w14:textId="77777777" w:rsidR="00D937EA" w:rsidRPr="00D937EA" w:rsidRDefault="00D937EA" w:rsidP="00D937EA">
      <w:pPr>
        <w:spacing w:after="0"/>
        <w:rPr>
          <w:color w:val="000000" w:themeColor="text1"/>
          <w:sz w:val="28"/>
          <w:szCs w:val="28"/>
        </w:rPr>
      </w:pPr>
      <w:r w:rsidRPr="00D937EA">
        <w:rPr>
          <w:color w:val="000000" w:themeColor="text1"/>
          <w:sz w:val="28"/>
          <w:szCs w:val="28"/>
        </w:rPr>
        <w:t>&lt;body&gt;</w:t>
      </w:r>
    </w:p>
    <w:p w14:paraId="42C92726" w14:textId="77777777" w:rsidR="00D937EA" w:rsidRPr="00D937EA" w:rsidRDefault="00D937EA" w:rsidP="00D937EA">
      <w:pPr>
        <w:spacing w:after="0"/>
        <w:rPr>
          <w:color w:val="000000" w:themeColor="text1"/>
          <w:sz w:val="28"/>
          <w:szCs w:val="28"/>
        </w:rPr>
      </w:pPr>
    </w:p>
    <w:p w14:paraId="39EFC687" w14:textId="77777777" w:rsidR="00D937EA" w:rsidRPr="00D937EA" w:rsidRDefault="00D937EA" w:rsidP="00D937EA">
      <w:pPr>
        <w:spacing w:after="0"/>
        <w:rPr>
          <w:color w:val="000000" w:themeColor="text1"/>
          <w:sz w:val="28"/>
          <w:szCs w:val="28"/>
        </w:rPr>
      </w:pPr>
      <w:r w:rsidRPr="00D937EA">
        <w:rPr>
          <w:color w:val="000000" w:themeColor="text1"/>
          <w:sz w:val="28"/>
          <w:szCs w:val="28"/>
        </w:rPr>
        <w:t>&lt;ul&gt;</w:t>
      </w:r>
    </w:p>
    <w:p w14:paraId="3EA00E32"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&lt;li&gt;&lt;a class="active" </w:t>
      </w:r>
      <w:proofErr w:type="spellStart"/>
      <w:r w:rsidRPr="00D937EA">
        <w:rPr>
          <w:color w:val="000000" w:themeColor="text1"/>
          <w:sz w:val="28"/>
          <w:szCs w:val="28"/>
        </w:rPr>
        <w:t>href</w:t>
      </w:r>
      <w:proofErr w:type="spellEnd"/>
      <w:r w:rsidRPr="00D937EA">
        <w:rPr>
          <w:color w:val="000000" w:themeColor="text1"/>
          <w:sz w:val="28"/>
          <w:szCs w:val="28"/>
        </w:rPr>
        <w:t>="#home"&gt;Home&lt;/a&gt;&lt;/li&gt;</w:t>
      </w:r>
    </w:p>
    <w:p w14:paraId="1D4D763F"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&lt;li&gt;&lt;a </w:t>
      </w:r>
      <w:proofErr w:type="spellStart"/>
      <w:r w:rsidRPr="00D937EA">
        <w:rPr>
          <w:color w:val="000000" w:themeColor="text1"/>
          <w:sz w:val="28"/>
          <w:szCs w:val="28"/>
        </w:rPr>
        <w:t>href</w:t>
      </w:r>
      <w:proofErr w:type="spellEnd"/>
      <w:r w:rsidRPr="00D937EA">
        <w:rPr>
          <w:color w:val="000000" w:themeColor="text1"/>
          <w:sz w:val="28"/>
          <w:szCs w:val="28"/>
        </w:rPr>
        <w:t>="#news"&gt;News&lt;/a&gt;&lt;/li&gt;</w:t>
      </w:r>
    </w:p>
    <w:p w14:paraId="3FBE1FCF"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&lt;li&gt;&lt;a </w:t>
      </w:r>
      <w:proofErr w:type="spellStart"/>
      <w:r w:rsidRPr="00D937EA">
        <w:rPr>
          <w:color w:val="000000" w:themeColor="text1"/>
          <w:sz w:val="28"/>
          <w:szCs w:val="28"/>
        </w:rPr>
        <w:t>href</w:t>
      </w:r>
      <w:proofErr w:type="spellEnd"/>
      <w:r w:rsidRPr="00D937EA">
        <w:rPr>
          <w:color w:val="000000" w:themeColor="text1"/>
          <w:sz w:val="28"/>
          <w:szCs w:val="28"/>
        </w:rPr>
        <w:t>="#contact"&gt;Contact&lt;/a&gt;&lt;/li&gt;</w:t>
      </w:r>
    </w:p>
    <w:p w14:paraId="7BD728A1"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&lt;li&gt;&lt;a </w:t>
      </w:r>
      <w:proofErr w:type="spellStart"/>
      <w:r w:rsidRPr="00D937EA">
        <w:rPr>
          <w:color w:val="000000" w:themeColor="text1"/>
          <w:sz w:val="28"/>
          <w:szCs w:val="28"/>
        </w:rPr>
        <w:t>href</w:t>
      </w:r>
      <w:proofErr w:type="spellEnd"/>
      <w:r w:rsidRPr="00D937EA">
        <w:rPr>
          <w:color w:val="000000" w:themeColor="text1"/>
          <w:sz w:val="28"/>
          <w:szCs w:val="28"/>
        </w:rPr>
        <w:t>="#about"&gt;About&lt;/a&gt;&lt;/li&gt;</w:t>
      </w:r>
    </w:p>
    <w:p w14:paraId="083E9FED" w14:textId="77777777" w:rsidR="00D937EA" w:rsidRPr="00D937EA" w:rsidRDefault="00D937EA" w:rsidP="00D937EA">
      <w:pPr>
        <w:spacing w:after="0"/>
        <w:rPr>
          <w:color w:val="000000" w:themeColor="text1"/>
          <w:sz w:val="28"/>
          <w:szCs w:val="28"/>
        </w:rPr>
      </w:pPr>
      <w:r w:rsidRPr="00D937EA">
        <w:rPr>
          <w:color w:val="000000" w:themeColor="text1"/>
          <w:sz w:val="28"/>
          <w:szCs w:val="28"/>
        </w:rPr>
        <w:t>&lt;/ul&gt;</w:t>
      </w:r>
    </w:p>
    <w:p w14:paraId="658A0F40" w14:textId="77777777" w:rsidR="00D937EA" w:rsidRPr="00D937EA" w:rsidRDefault="00D937EA" w:rsidP="00D937EA">
      <w:pPr>
        <w:spacing w:after="0"/>
        <w:rPr>
          <w:color w:val="000000" w:themeColor="text1"/>
          <w:sz w:val="28"/>
          <w:szCs w:val="28"/>
        </w:rPr>
      </w:pPr>
    </w:p>
    <w:p w14:paraId="7C780760" w14:textId="77777777" w:rsidR="00D937EA" w:rsidRPr="00D937EA" w:rsidRDefault="00D937EA" w:rsidP="00D937EA">
      <w:pPr>
        <w:spacing w:after="0"/>
        <w:rPr>
          <w:color w:val="000000" w:themeColor="text1"/>
          <w:sz w:val="28"/>
          <w:szCs w:val="28"/>
        </w:rPr>
      </w:pPr>
      <w:r w:rsidRPr="00D937EA">
        <w:rPr>
          <w:color w:val="000000" w:themeColor="text1"/>
          <w:sz w:val="28"/>
          <w:szCs w:val="28"/>
        </w:rPr>
        <w:t>&lt;div style="margin-left:25</w:t>
      </w:r>
      <w:proofErr w:type="gramStart"/>
      <w:r w:rsidRPr="00D937EA">
        <w:rPr>
          <w:color w:val="000000" w:themeColor="text1"/>
          <w:sz w:val="28"/>
          <w:szCs w:val="28"/>
        </w:rPr>
        <w:t>%;padding</w:t>
      </w:r>
      <w:proofErr w:type="gramEnd"/>
      <w:r w:rsidRPr="00D937EA">
        <w:rPr>
          <w:color w:val="000000" w:themeColor="text1"/>
          <w:sz w:val="28"/>
          <w:szCs w:val="28"/>
        </w:rPr>
        <w:t>:1px 16</w:t>
      </w:r>
      <w:proofErr w:type="gramStart"/>
      <w:r w:rsidRPr="00D937EA">
        <w:rPr>
          <w:color w:val="000000" w:themeColor="text1"/>
          <w:sz w:val="28"/>
          <w:szCs w:val="28"/>
        </w:rPr>
        <w:t>px;height</w:t>
      </w:r>
      <w:proofErr w:type="gramEnd"/>
      <w:r w:rsidRPr="00D937EA">
        <w:rPr>
          <w:color w:val="000000" w:themeColor="text1"/>
          <w:sz w:val="28"/>
          <w:szCs w:val="28"/>
        </w:rPr>
        <w:t>:1000px;"&gt;</w:t>
      </w:r>
    </w:p>
    <w:p w14:paraId="23BFFB1E" w14:textId="77777777" w:rsidR="00D937EA" w:rsidRPr="00D937EA" w:rsidRDefault="00D937EA" w:rsidP="00D937EA">
      <w:pPr>
        <w:spacing w:after="0"/>
        <w:rPr>
          <w:color w:val="000000" w:themeColor="text1"/>
          <w:sz w:val="28"/>
          <w:szCs w:val="28"/>
        </w:rPr>
      </w:pPr>
      <w:r w:rsidRPr="00D937EA">
        <w:rPr>
          <w:color w:val="000000" w:themeColor="text1"/>
          <w:sz w:val="28"/>
          <w:szCs w:val="28"/>
        </w:rPr>
        <w:t>  &lt;h2&gt;Fixed Full-height Side Nav&lt;/h2&gt;</w:t>
      </w:r>
    </w:p>
    <w:p w14:paraId="17117083"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&lt;h3&gt;Try to scroll this area, and see how the </w:t>
      </w:r>
      <w:proofErr w:type="spellStart"/>
      <w:r w:rsidRPr="00D937EA">
        <w:rPr>
          <w:color w:val="000000" w:themeColor="text1"/>
          <w:sz w:val="28"/>
          <w:szCs w:val="28"/>
        </w:rPr>
        <w:t>sidenav</w:t>
      </w:r>
      <w:proofErr w:type="spellEnd"/>
      <w:r w:rsidRPr="00D937EA">
        <w:rPr>
          <w:color w:val="000000" w:themeColor="text1"/>
          <w:sz w:val="28"/>
          <w:szCs w:val="28"/>
        </w:rPr>
        <w:t xml:space="preserve"> sticks to the page&lt;/h3&gt;</w:t>
      </w:r>
    </w:p>
    <w:p w14:paraId="1316176D"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&lt;p&gt;Notice that this div element has a left margin of 25%. This is because the side navigation is set to 25% width. If you remove the margin, the </w:t>
      </w:r>
      <w:proofErr w:type="spellStart"/>
      <w:r w:rsidRPr="00D937EA">
        <w:rPr>
          <w:color w:val="000000" w:themeColor="text1"/>
          <w:sz w:val="28"/>
          <w:szCs w:val="28"/>
        </w:rPr>
        <w:t>sidenav</w:t>
      </w:r>
      <w:proofErr w:type="spellEnd"/>
      <w:r w:rsidRPr="00D937EA">
        <w:rPr>
          <w:color w:val="000000" w:themeColor="text1"/>
          <w:sz w:val="28"/>
          <w:szCs w:val="28"/>
        </w:rPr>
        <w:t xml:space="preserve"> will overlay/sit on top of this div.&lt;/p&gt;</w:t>
      </w:r>
    </w:p>
    <w:p w14:paraId="518D6F29"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&lt;p&gt;Also notice that we have set </w:t>
      </w:r>
      <w:proofErr w:type="spellStart"/>
      <w:proofErr w:type="gramStart"/>
      <w:r w:rsidRPr="00D937EA">
        <w:rPr>
          <w:color w:val="000000" w:themeColor="text1"/>
          <w:sz w:val="28"/>
          <w:szCs w:val="28"/>
        </w:rPr>
        <w:t>overflow:auto</w:t>
      </w:r>
      <w:proofErr w:type="spellEnd"/>
      <w:proofErr w:type="gramEnd"/>
      <w:r w:rsidRPr="00D937EA">
        <w:rPr>
          <w:color w:val="000000" w:themeColor="text1"/>
          <w:sz w:val="28"/>
          <w:szCs w:val="28"/>
        </w:rPr>
        <w:t xml:space="preserve"> to </w:t>
      </w:r>
      <w:proofErr w:type="spellStart"/>
      <w:r w:rsidRPr="00D937EA">
        <w:rPr>
          <w:color w:val="000000" w:themeColor="text1"/>
          <w:sz w:val="28"/>
          <w:szCs w:val="28"/>
        </w:rPr>
        <w:t>sidenav</w:t>
      </w:r>
      <w:proofErr w:type="spellEnd"/>
      <w:r w:rsidRPr="00D937EA">
        <w:rPr>
          <w:color w:val="000000" w:themeColor="text1"/>
          <w:sz w:val="28"/>
          <w:szCs w:val="28"/>
        </w:rPr>
        <w:t xml:space="preserve">. This will add a scrollbar when the </w:t>
      </w:r>
      <w:proofErr w:type="spellStart"/>
      <w:r w:rsidRPr="00D937EA">
        <w:rPr>
          <w:color w:val="000000" w:themeColor="text1"/>
          <w:sz w:val="28"/>
          <w:szCs w:val="28"/>
        </w:rPr>
        <w:t>sidenav</w:t>
      </w:r>
      <w:proofErr w:type="spellEnd"/>
      <w:r w:rsidRPr="00D937EA">
        <w:rPr>
          <w:color w:val="000000" w:themeColor="text1"/>
          <w:sz w:val="28"/>
          <w:szCs w:val="28"/>
        </w:rPr>
        <w:t xml:space="preserve"> is too long (for example if it has over 50 links inside of it</w:t>
      </w:r>
      <w:proofErr w:type="gramStart"/>
      <w:r w:rsidRPr="00D937EA">
        <w:rPr>
          <w:color w:val="000000" w:themeColor="text1"/>
          <w:sz w:val="28"/>
          <w:szCs w:val="28"/>
        </w:rPr>
        <w:t>).&lt;</w:t>
      </w:r>
      <w:proofErr w:type="gramEnd"/>
      <w:r w:rsidRPr="00D937EA">
        <w:rPr>
          <w:color w:val="000000" w:themeColor="text1"/>
          <w:sz w:val="28"/>
          <w:szCs w:val="28"/>
        </w:rPr>
        <w:t>/p&gt;</w:t>
      </w:r>
    </w:p>
    <w:p w14:paraId="39EE6B6F"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&lt;p&gt;Some </w:t>
      </w:r>
      <w:proofErr w:type="gramStart"/>
      <w:r w:rsidRPr="00D937EA">
        <w:rPr>
          <w:color w:val="000000" w:themeColor="text1"/>
          <w:sz w:val="28"/>
          <w:szCs w:val="28"/>
        </w:rPr>
        <w:t>text..</w:t>
      </w:r>
      <w:proofErr w:type="gramEnd"/>
      <w:r w:rsidRPr="00D937EA">
        <w:rPr>
          <w:color w:val="000000" w:themeColor="text1"/>
          <w:sz w:val="28"/>
          <w:szCs w:val="28"/>
        </w:rPr>
        <w:t>&lt;/p&gt;</w:t>
      </w:r>
    </w:p>
    <w:p w14:paraId="0A9C5E9D"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&lt;p&gt;Some </w:t>
      </w:r>
      <w:proofErr w:type="gramStart"/>
      <w:r w:rsidRPr="00D937EA">
        <w:rPr>
          <w:color w:val="000000" w:themeColor="text1"/>
          <w:sz w:val="28"/>
          <w:szCs w:val="28"/>
        </w:rPr>
        <w:t>text..</w:t>
      </w:r>
      <w:proofErr w:type="gramEnd"/>
      <w:r w:rsidRPr="00D937EA">
        <w:rPr>
          <w:color w:val="000000" w:themeColor="text1"/>
          <w:sz w:val="28"/>
          <w:szCs w:val="28"/>
        </w:rPr>
        <w:t>&lt;/p&gt;</w:t>
      </w:r>
    </w:p>
    <w:p w14:paraId="2BE665FB"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&lt;p&gt;Some </w:t>
      </w:r>
      <w:proofErr w:type="gramStart"/>
      <w:r w:rsidRPr="00D937EA">
        <w:rPr>
          <w:color w:val="000000" w:themeColor="text1"/>
          <w:sz w:val="28"/>
          <w:szCs w:val="28"/>
        </w:rPr>
        <w:t>text..</w:t>
      </w:r>
      <w:proofErr w:type="gramEnd"/>
      <w:r w:rsidRPr="00D937EA">
        <w:rPr>
          <w:color w:val="000000" w:themeColor="text1"/>
          <w:sz w:val="28"/>
          <w:szCs w:val="28"/>
        </w:rPr>
        <w:t>&lt;/p&gt;</w:t>
      </w:r>
    </w:p>
    <w:p w14:paraId="40E329D2"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&lt;p&gt;Some </w:t>
      </w:r>
      <w:proofErr w:type="gramStart"/>
      <w:r w:rsidRPr="00D937EA">
        <w:rPr>
          <w:color w:val="000000" w:themeColor="text1"/>
          <w:sz w:val="28"/>
          <w:szCs w:val="28"/>
        </w:rPr>
        <w:t>text..</w:t>
      </w:r>
      <w:proofErr w:type="gramEnd"/>
      <w:r w:rsidRPr="00D937EA">
        <w:rPr>
          <w:color w:val="000000" w:themeColor="text1"/>
          <w:sz w:val="28"/>
          <w:szCs w:val="28"/>
        </w:rPr>
        <w:t>&lt;/p&gt;</w:t>
      </w:r>
    </w:p>
    <w:p w14:paraId="65C83CBF"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&lt;p&gt;Some </w:t>
      </w:r>
      <w:proofErr w:type="gramStart"/>
      <w:r w:rsidRPr="00D937EA">
        <w:rPr>
          <w:color w:val="000000" w:themeColor="text1"/>
          <w:sz w:val="28"/>
          <w:szCs w:val="28"/>
        </w:rPr>
        <w:t>text..</w:t>
      </w:r>
      <w:proofErr w:type="gramEnd"/>
      <w:r w:rsidRPr="00D937EA">
        <w:rPr>
          <w:color w:val="000000" w:themeColor="text1"/>
          <w:sz w:val="28"/>
          <w:szCs w:val="28"/>
        </w:rPr>
        <w:t>&lt;/p&gt;</w:t>
      </w:r>
    </w:p>
    <w:p w14:paraId="4DCF54F6" w14:textId="77777777" w:rsidR="00D937EA" w:rsidRPr="00D937EA" w:rsidRDefault="00D937EA" w:rsidP="00D937EA">
      <w:pPr>
        <w:spacing w:after="0"/>
        <w:rPr>
          <w:color w:val="000000" w:themeColor="text1"/>
          <w:sz w:val="28"/>
          <w:szCs w:val="28"/>
        </w:rPr>
      </w:pPr>
      <w:r w:rsidRPr="00D937EA">
        <w:rPr>
          <w:color w:val="000000" w:themeColor="text1"/>
          <w:sz w:val="28"/>
          <w:szCs w:val="28"/>
        </w:rPr>
        <w:lastRenderedPageBreak/>
        <w:t xml:space="preserve">  &lt;p&gt;Some </w:t>
      </w:r>
      <w:proofErr w:type="gramStart"/>
      <w:r w:rsidRPr="00D937EA">
        <w:rPr>
          <w:color w:val="000000" w:themeColor="text1"/>
          <w:sz w:val="28"/>
          <w:szCs w:val="28"/>
        </w:rPr>
        <w:t>text..</w:t>
      </w:r>
      <w:proofErr w:type="gramEnd"/>
      <w:r w:rsidRPr="00D937EA">
        <w:rPr>
          <w:color w:val="000000" w:themeColor="text1"/>
          <w:sz w:val="28"/>
          <w:szCs w:val="28"/>
        </w:rPr>
        <w:t>&lt;/p&gt;</w:t>
      </w:r>
    </w:p>
    <w:p w14:paraId="25FB3896" w14:textId="77777777" w:rsidR="00D937EA" w:rsidRPr="00D937EA" w:rsidRDefault="00D937EA" w:rsidP="00D937EA">
      <w:pPr>
        <w:spacing w:after="0"/>
        <w:rPr>
          <w:color w:val="000000" w:themeColor="text1"/>
          <w:sz w:val="28"/>
          <w:szCs w:val="28"/>
        </w:rPr>
      </w:pPr>
      <w:r w:rsidRPr="00D937EA">
        <w:rPr>
          <w:color w:val="000000" w:themeColor="text1"/>
          <w:sz w:val="28"/>
          <w:szCs w:val="28"/>
        </w:rPr>
        <w:t xml:space="preserve">  &lt;p&gt;Some </w:t>
      </w:r>
      <w:proofErr w:type="gramStart"/>
      <w:r w:rsidRPr="00D937EA">
        <w:rPr>
          <w:color w:val="000000" w:themeColor="text1"/>
          <w:sz w:val="28"/>
          <w:szCs w:val="28"/>
        </w:rPr>
        <w:t>text..</w:t>
      </w:r>
      <w:proofErr w:type="gramEnd"/>
      <w:r w:rsidRPr="00D937EA">
        <w:rPr>
          <w:color w:val="000000" w:themeColor="text1"/>
          <w:sz w:val="28"/>
          <w:szCs w:val="28"/>
        </w:rPr>
        <w:t>&lt;/p&gt;</w:t>
      </w:r>
    </w:p>
    <w:p w14:paraId="31B69674" w14:textId="77777777" w:rsidR="00D937EA" w:rsidRPr="00D937EA" w:rsidRDefault="00D937EA" w:rsidP="00D937EA">
      <w:pPr>
        <w:spacing w:after="0"/>
        <w:rPr>
          <w:color w:val="000000" w:themeColor="text1"/>
          <w:sz w:val="28"/>
          <w:szCs w:val="28"/>
        </w:rPr>
      </w:pPr>
      <w:r w:rsidRPr="00D937EA">
        <w:rPr>
          <w:color w:val="000000" w:themeColor="text1"/>
          <w:sz w:val="28"/>
          <w:szCs w:val="28"/>
        </w:rPr>
        <w:t>&lt;/div&gt;</w:t>
      </w:r>
    </w:p>
    <w:p w14:paraId="44B6B050" w14:textId="757946BE" w:rsidR="00D937EA" w:rsidRPr="00D937EA" w:rsidRDefault="00C41A17" w:rsidP="00D937EA">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04320" behindDoc="0" locked="0" layoutInCell="1" allowOverlap="1" wp14:anchorId="0E46C581" wp14:editId="652352AE">
                <wp:simplePos x="0" y="0"/>
                <wp:positionH relativeFrom="margin">
                  <wp:posOffset>2191385</wp:posOffset>
                </wp:positionH>
                <wp:positionV relativeFrom="paragraph">
                  <wp:posOffset>5715</wp:posOffset>
                </wp:positionV>
                <wp:extent cx="4061460" cy="3589020"/>
                <wp:effectExtent l="0" t="0" r="15240" b="11430"/>
                <wp:wrapNone/>
                <wp:docPr id="1300441246" name="Rectangle 48"/>
                <wp:cNvGraphicFramePr/>
                <a:graphic xmlns:a="http://schemas.openxmlformats.org/drawingml/2006/main">
                  <a:graphicData uri="http://schemas.microsoft.com/office/word/2010/wordprocessingShape">
                    <wps:wsp>
                      <wps:cNvSpPr/>
                      <wps:spPr>
                        <a:xfrm>
                          <a:off x="0" y="0"/>
                          <a:ext cx="4061460" cy="3589020"/>
                        </a:xfrm>
                        <a:prstGeom prst="rect">
                          <a:avLst/>
                        </a:prstGeom>
                        <a:blipFill dpi="0" rotWithShape="1">
                          <a:blip r:embed="rId10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F4D063" id="Rectangle 48" o:spid="_x0000_s1026" style="position:absolute;margin-left:172.55pt;margin-top:.45pt;width:319.8pt;height:282.6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" strokecolor="#030e13 [484]" strokeweight="1.5pt">
                <v:fill r:id="rId109" o:title="" recolor="t" rotate="t" type="frame"/>
                <w10:wrap anchorx="margin"/>
              </v:rect>
            </w:pict>
          </mc:Fallback>
        </mc:AlternateContent>
      </w:r>
    </w:p>
    <w:p w14:paraId="2F96D48A" w14:textId="77B9F61E" w:rsidR="00D937EA" w:rsidRPr="00D937EA" w:rsidRDefault="00D937EA" w:rsidP="00D937EA">
      <w:pPr>
        <w:spacing w:after="0"/>
        <w:rPr>
          <w:color w:val="000000" w:themeColor="text1"/>
          <w:sz w:val="28"/>
          <w:szCs w:val="28"/>
        </w:rPr>
      </w:pPr>
      <w:r w:rsidRPr="00D937EA">
        <w:rPr>
          <w:color w:val="000000" w:themeColor="text1"/>
          <w:sz w:val="28"/>
          <w:szCs w:val="28"/>
        </w:rPr>
        <w:t>&lt;/body&gt;</w:t>
      </w:r>
    </w:p>
    <w:p w14:paraId="4864860D" w14:textId="2AD63107" w:rsidR="00D937EA" w:rsidRPr="00D937EA" w:rsidRDefault="00D937EA" w:rsidP="00D937EA">
      <w:pPr>
        <w:spacing w:after="0"/>
        <w:rPr>
          <w:color w:val="000000" w:themeColor="text1"/>
          <w:sz w:val="28"/>
          <w:szCs w:val="28"/>
        </w:rPr>
      </w:pPr>
      <w:r w:rsidRPr="00D937EA">
        <w:rPr>
          <w:color w:val="000000" w:themeColor="text1"/>
          <w:sz w:val="28"/>
          <w:szCs w:val="28"/>
        </w:rPr>
        <w:t>&lt;/html&gt;</w:t>
      </w:r>
    </w:p>
    <w:p w14:paraId="1E19C3CE" w14:textId="0CAA9997" w:rsidR="00C41A17" w:rsidRDefault="00C41A17" w:rsidP="00C20C2A">
      <w:pPr>
        <w:spacing w:after="0"/>
        <w:rPr>
          <w:color w:val="000000" w:themeColor="text1"/>
          <w:sz w:val="28"/>
          <w:szCs w:val="28"/>
        </w:rPr>
      </w:pPr>
      <w:r>
        <w:rPr>
          <w:color w:val="000000" w:themeColor="text1"/>
          <w:sz w:val="28"/>
          <w:szCs w:val="28"/>
        </w:rPr>
        <w:t xml:space="preserve"> </w:t>
      </w:r>
    </w:p>
    <w:p w14:paraId="406DFDA3" w14:textId="77777777" w:rsidR="00C41A17" w:rsidRDefault="00C41A17" w:rsidP="00C20C2A">
      <w:pPr>
        <w:spacing w:after="0"/>
        <w:rPr>
          <w:color w:val="000000" w:themeColor="text1"/>
          <w:sz w:val="28"/>
          <w:szCs w:val="28"/>
        </w:rPr>
      </w:pPr>
    </w:p>
    <w:p w14:paraId="0F64C273" w14:textId="77777777" w:rsidR="00C41A17" w:rsidRDefault="00C41A17" w:rsidP="00C20C2A">
      <w:pPr>
        <w:spacing w:after="0"/>
        <w:rPr>
          <w:color w:val="000000" w:themeColor="text1"/>
          <w:sz w:val="28"/>
          <w:szCs w:val="28"/>
        </w:rPr>
      </w:pPr>
    </w:p>
    <w:p w14:paraId="1C9601FF" w14:textId="77777777" w:rsidR="00C41A17" w:rsidRDefault="00C41A17" w:rsidP="00C20C2A">
      <w:pPr>
        <w:spacing w:after="0"/>
        <w:rPr>
          <w:color w:val="000000" w:themeColor="text1"/>
          <w:sz w:val="28"/>
          <w:szCs w:val="28"/>
        </w:rPr>
      </w:pPr>
    </w:p>
    <w:p w14:paraId="7CF7DC5F" w14:textId="77777777" w:rsidR="00C41A17" w:rsidRDefault="00C41A17" w:rsidP="00C20C2A">
      <w:pPr>
        <w:spacing w:after="0"/>
        <w:rPr>
          <w:color w:val="000000" w:themeColor="text1"/>
          <w:sz w:val="28"/>
          <w:szCs w:val="28"/>
        </w:rPr>
      </w:pPr>
    </w:p>
    <w:p w14:paraId="41136E2C" w14:textId="77777777" w:rsidR="00C41A17" w:rsidRDefault="00C41A17" w:rsidP="00C20C2A">
      <w:pPr>
        <w:spacing w:after="0"/>
        <w:rPr>
          <w:color w:val="000000" w:themeColor="text1"/>
          <w:sz w:val="28"/>
          <w:szCs w:val="28"/>
        </w:rPr>
      </w:pPr>
    </w:p>
    <w:p w14:paraId="5790AEC7" w14:textId="77777777" w:rsidR="00C41A17" w:rsidRDefault="00C41A17" w:rsidP="00C20C2A">
      <w:pPr>
        <w:spacing w:after="0"/>
        <w:rPr>
          <w:color w:val="000000" w:themeColor="text1"/>
          <w:sz w:val="28"/>
          <w:szCs w:val="28"/>
        </w:rPr>
      </w:pPr>
    </w:p>
    <w:p w14:paraId="356D7E64" w14:textId="77777777" w:rsidR="00C41A17" w:rsidRDefault="00C41A17" w:rsidP="00C20C2A">
      <w:pPr>
        <w:spacing w:after="0"/>
        <w:rPr>
          <w:color w:val="000000" w:themeColor="text1"/>
          <w:sz w:val="28"/>
          <w:szCs w:val="28"/>
        </w:rPr>
      </w:pPr>
    </w:p>
    <w:p w14:paraId="5F626145" w14:textId="77777777" w:rsidR="00C41A17" w:rsidRDefault="00C41A17" w:rsidP="00C20C2A">
      <w:pPr>
        <w:spacing w:after="0"/>
        <w:rPr>
          <w:color w:val="000000" w:themeColor="text1"/>
          <w:sz w:val="28"/>
          <w:szCs w:val="28"/>
        </w:rPr>
      </w:pPr>
    </w:p>
    <w:p w14:paraId="48215441" w14:textId="77777777" w:rsidR="00C41A17" w:rsidRDefault="00C41A17" w:rsidP="00C20C2A">
      <w:pPr>
        <w:spacing w:after="0"/>
        <w:rPr>
          <w:color w:val="000000" w:themeColor="text1"/>
          <w:sz w:val="28"/>
          <w:szCs w:val="28"/>
        </w:rPr>
      </w:pPr>
    </w:p>
    <w:p w14:paraId="382DC8D2" w14:textId="77777777" w:rsidR="00C41A17" w:rsidRDefault="00C41A17" w:rsidP="00C20C2A">
      <w:pPr>
        <w:spacing w:after="0"/>
        <w:rPr>
          <w:color w:val="000000" w:themeColor="text1"/>
          <w:sz w:val="28"/>
          <w:szCs w:val="28"/>
        </w:rPr>
      </w:pPr>
    </w:p>
    <w:p w14:paraId="2B795DA0" w14:textId="77777777" w:rsidR="00C41A17" w:rsidRDefault="00C41A17" w:rsidP="00C20C2A">
      <w:pPr>
        <w:spacing w:after="0"/>
        <w:rPr>
          <w:color w:val="000000" w:themeColor="text1"/>
          <w:sz w:val="28"/>
          <w:szCs w:val="28"/>
        </w:rPr>
      </w:pPr>
    </w:p>
    <w:p w14:paraId="09231798" w14:textId="77777777" w:rsidR="00C41A17" w:rsidRDefault="00C41A17" w:rsidP="00C20C2A">
      <w:pPr>
        <w:spacing w:after="0"/>
        <w:rPr>
          <w:color w:val="000000" w:themeColor="text1"/>
          <w:sz w:val="28"/>
          <w:szCs w:val="28"/>
        </w:rPr>
      </w:pPr>
    </w:p>
    <w:p w14:paraId="78ABFF76" w14:textId="548E6589" w:rsidR="00C41A17" w:rsidRDefault="00324BD6" w:rsidP="00C20C2A">
      <w:pPr>
        <w:spacing w:after="0"/>
        <w:rPr>
          <w:color w:val="000000" w:themeColor="text1"/>
          <w:sz w:val="28"/>
          <w:szCs w:val="28"/>
        </w:rPr>
      </w:pPr>
      <w:r>
        <w:rPr>
          <w:color w:val="000000" w:themeColor="text1"/>
          <w:sz w:val="28"/>
          <w:szCs w:val="28"/>
        </w:rPr>
        <w:t xml:space="preserve">HORIZONTAL NAV </w:t>
      </w:r>
      <w:proofErr w:type="gramStart"/>
      <w:r>
        <w:rPr>
          <w:color w:val="000000" w:themeColor="text1"/>
          <w:sz w:val="28"/>
          <w:szCs w:val="28"/>
        </w:rPr>
        <w:t>BAR :</w:t>
      </w:r>
      <w:proofErr w:type="gramEnd"/>
      <w:r>
        <w:rPr>
          <w:color w:val="000000" w:themeColor="text1"/>
          <w:sz w:val="28"/>
          <w:szCs w:val="28"/>
        </w:rPr>
        <w:t xml:space="preserve"> </w:t>
      </w:r>
    </w:p>
    <w:p w14:paraId="4C224429" w14:textId="376B6BBB" w:rsidR="00324BD6" w:rsidRDefault="00324BD6" w:rsidP="00C20C2A">
      <w:pPr>
        <w:spacing w:after="0"/>
        <w:rPr>
          <w:color w:val="000000" w:themeColor="text1"/>
          <w:sz w:val="28"/>
          <w:szCs w:val="28"/>
        </w:rPr>
      </w:pPr>
      <w:proofErr w:type="gramStart"/>
      <w:r>
        <w:rPr>
          <w:color w:val="000000" w:themeColor="text1"/>
          <w:sz w:val="28"/>
          <w:szCs w:val="28"/>
        </w:rPr>
        <w:t>CODE :</w:t>
      </w:r>
      <w:proofErr w:type="gramEnd"/>
    </w:p>
    <w:p w14:paraId="7A293825" w14:textId="77777777" w:rsidR="00324BD6" w:rsidRPr="00324BD6" w:rsidRDefault="00324BD6" w:rsidP="00324BD6">
      <w:pPr>
        <w:spacing w:after="0"/>
        <w:rPr>
          <w:color w:val="000000" w:themeColor="text1"/>
          <w:sz w:val="28"/>
          <w:szCs w:val="28"/>
        </w:rPr>
      </w:pPr>
      <w:r w:rsidRPr="00324BD6">
        <w:rPr>
          <w:color w:val="000000" w:themeColor="text1"/>
          <w:sz w:val="28"/>
          <w:szCs w:val="28"/>
        </w:rPr>
        <w:t>&lt;!DOCTYPE html&gt;</w:t>
      </w:r>
    </w:p>
    <w:p w14:paraId="1A5BEB10" w14:textId="77777777" w:rsidR="00324BD6" w:rsidRPr="00324BD6" w:rsidRDefault="00324BD6" w:rsidP="00324BD6">
      <w:pPr>
        <w:spacing w:after="0"/>
        <w:rPr>
          <w:color w:val="000000" w:themeColor="text1"/>
          <w:sz w:val="28"/>
          <w:szCs w:val="28"/>
        </w:rPr>
      </w:pPr>
      <w:r w:rsidRPr="00324BD6">
        <w:rPr>
          <w:color w:val="000000" w:themeColor="text1"/>
          <w:sz w:val="28"/>
          <w:szCs w:val="28"/>
        </w:rPr>
        <w:t>&lt;html&gt;</w:t>
      </w:r>
    </w:p>
    <w:p w14:paraId="535595F6" w14:textId="77777777" w:rsidR="00324BD6" w:rsidRPr="00324BD6" w:rsidRDefault="00324BD6" w:rsidP="00324BD6">
      <w:pPr>
        <w:spacing w:after="0"/>
        <w:rPr>
          <w:color w:val="000000" w:themeColor="text1"/>
          <w:sz w:val="28"/>
          <w:szCs w:val="28"/>
        </w:rPr>
      </w:pPr>
      <w:r w:rsidRPr="00324BD6">
        <w:rPr>
          <w:color w:val="000000" w:themeColor="text1"/>
          <w:sz w:val="28"/>
          <w:szCs w:val="28"/>
        </w:rPr>
        <w:t>&lt;head&gt;</w:t>
      </w:r>
    </w:p>
    <w:p w14:paraId="1566CD58" w14:textId="77777777" w:rsidR="00324BD6" w:rsidRPr="00324BD6" w:rsidRDefault="00324BD6" w:rsidP="00324BD6">
      <w:pPr>
        <w:spacing w:after="0"/>
        <w:rPr>
          <w:color w:val="000000" w:themeColor="text1"/>
          <w:sz w:val="28"/>
          <w:szCs w:val="28"/>
        </w:rPr>
      </w:pPr>
      <w:r w:rsidRPr="00324BD6">
        <w:rPr>
          <w:color w:val="000000" w:themeColor="text1"/>
          <w:sz w:val="28"/>
          <w:szCs w:val="28"/>
        </w:rPr>
        <w:t>&lt;style&gt;</w:t>
      </w:r>
    </w:p>
    <w:p w14:paraId="23E06DAE" w14:textId="77777777" w:rsidR="00324BD6" w:rsidRPr="00324BD6" w:rsidRDefault="00324BD6" w:rsidP="00324BD6">
      <w:pPr>
        <w:spacing w:after="0"/>
        <w:rPr>
          <w:color w:val="000000" w:themeColor="text1"/>
          <w:sz w:val="28"/>
          <w:szCs w:val="28"/>
        </w:rPr>
      </w:pPr>
      <w:r w:rsidRPr="00324BD6">
        <w:rPr>
          <w:color w:val="000000" w:themeColor="text1"/>
          <w:sz w:val="28"/>
          <w:szCs w:val="28"/>
        </w:rPr>
        <w:t>ul {</w:t>
      </w:r>
    </w:p>
    <w:p w14:paraId="73DC7557"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  list-style-type: </w:t>
      </w:r>
      <w:proofErr w:type="gramStart"/>
      <w:r w:rsidRPr="00324BD6">
        <w:rPr>
          <w:color w:val="000000" w:themeColor="text1"/>
          <w:sz w:val="28"/>
          <w:szCs w:val="28"/>
        </w:rPr>
        <w:t>none;</w:t>
      </w:r>
      <w:proofErr w:type="gramEnd"/>
    </w:p>
    <w:p w14:paraId="6B8E6F3B"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  margin: </w:t>
      </w:r>
      <w:proofErr w:type="gramStart"/>
      <w:r w:rsidRPr="00324BD6">
        <w:rPr>
          <w:color w:val="000000" w:themeColor="text1"/>
          <w:sz w:val="28"/>
          <w:szCs w:val="28"/>
        </w:rPr>
        <w:t>0;</w:t>
      </w:r>
      <w:proofErr w:type="gramEnd"/>
    </w:p>
    <w:p w14:paraId="524E288A"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  padding: </w:t>
      </w:r>
      <w:proofErr w:type="gramStart"/>
      <w:r w:rsidRPr="00324BD6">
        <w:rPr>
          <w:color w:val="000000" w:themeColor="text1"/>
          <w:sz w:val="28"/>
          <w:szCs w:val="28"/>
        </w:rPr>
        <w:t>0;</w:t>
      </w:r>
      <w:proofErr w:type="gramEnd"/>
    </w:p>
    <w:p w14:paraId="1B760496"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  overflow: </w:t>
      </w:r>
      <w:proofErr w:type="gramStart"/>
      <w:r w:rsidRPr="00324BD6">
        <w:rPr>
          <w:color w:val="000000" w:themeColor="text1"/>
          <w:sz w:val="28"/>
          <w:szCs w:val="28"/>
        </w:rPr>
        <w:t>hidden;</w:t>
      </w:r>
      <w:proofErr w:type="gramEnd"/>
    </w:p>
    <w:p w14:paraId="199AA8CA" w14:textId="77777777" w:rsidR="00324BD6" w:rsidRPr="00324BD6" w:rsidRDefault="00324BD6" w:rsidP="00324BD6">
      <w:pPr>
        <w:spacing w:after="0"/>
        <w:rPr>
          <w:color w:val="000000" w:themeColor="text1"/>
          <w:sz w:val="28"/>
          <w:szCs w:val="28"/>
        </w:rPr>
      </w:pPr>
      <w:r w:rsidRPr="00324BD6">
        <w:rPr>
          <w:color w:val="000000" w:themeColor="text1"/>
          <w:sz w:val="28"/>
          <w:szCs w:val="28"/>
        </w:rPr>
        <w:t>}</w:t>
      </w:r>
    </w:p>
    <w:p w14:paraId="5D4A0CFF" w14:textId="77777777" w:rsidR="00324BD6" w:rsidRPr="00324BD6" w:rsidRDefault="00324BD6" w:rsidP="00324BD6">
      <w:pPr>
        <w:spacing w:after="0"/>
        <w:rPr>
          <w:color w:val="000000" w:themeColor="text1"/>
          <w:sz w:val="28"/>
          <w:szCs w:val="28"/>
        </w:rPr>
      </w:pPr>
    </w:p>
    <w:p w14:paraId="7CE174A4" w14:textId="77777777" w:rsidR="00324BD6" w:rsidRPr="00324BD6" w:rsidRDefault="00324BD6" w:rsidP="00324BD6">
      <w:pPr>
        <w:spacing w:after="0"/>
        <w:rPr>
          <w:color w:val="000000" w:themeColor="text1"/>
          <w:sz w:val="28"/>
          <w:szCs w:val="28"/>
        </w:rPr>
      </w:pPr>
      <w:r w:rsidRPr="00324BD6">
        <w:rPr>
          <w:color w:val="000000" w:themeColor="text1"/>
          <w:sz w:val="28"/>
          <w:szCs w:val="28"/>
        </w:rPr>
        <w:lastRenderedPageBreak/>
        <w:t>li {</w:t>
      </w:r>
    </w:p>
    <w:p w14:paraId="7044A7E5"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  float: </w:t>
      </w:r>
      <w:proofErr w:type="gramStart"/>
      <w:r w:rsidRPr="00324BD6">
        <w:rPr>
          <w:color w:val="000000" w:themeColor="text1"/>
          <w:sz w:val="28"/>
          <w:szCs w:val="28"/>
        </w:rPr>
        <w:t>left;</w:t>
      </w:r>
      <w:proofErr w:type="gramEnd"/>
    </w:p>
    <w:p w14:paraId="14E9E0D3" w14:textId="77777777" w:rsidR="00324BD6" w:rsidRPr="00324BD6" w:rsidRDefault="00324BD6" w:rsidP="00324BD6">
      <w:pPr>
        <w:spacing w:after="0"/>
        <w:rPr>
          <w:color w:val="000000" w:themeColor="text1"/>
          <w:sz w:val="28"/>
          <w:szCs w:val="28"/>
        </w:rPr>
      </w:pPr>
      <w:r w:rsidRPr="00324BD6">
        <w:rPr>
          <w:color w:val="000000" w:themeColor="text1"/>
          <w:sz w:val="28"/>
          <w:szCs w:val="28"/>
        </w:rPr>
        <w:t>}</w:t>
      </w:r>
    </w:p>
    <w:p w14:paraId="6B62B007" w14:textId="77777777" w:rsidR="00324BD6" w:rsidRPr="00324BD6" w:rsidRDefault="00324BD6" w:rsidP="00324BD6">
      <w:pPr>
        <w:spacing w:after="0"/>
        <w:rPr>
          <w:color w:val="000000" w:themeColor="text1"/>
          <w:sz w:val="28"/>
          <w:szCs w:val="28"/>
        </w:rPr>
      </w:pPr>
    </w:p>
    <w:p w14:paraId="4407F148" w14:textId="77777777" w:rsidR="00324BD6" w:rsidRPr="00324BD6" w:rsidRDefault="00324BD6" w:rsidP="00324BD6">
      <w:pPr>
        <w:spacing w:after="0"/>
        <w:rPr>
          <w:color w:val="000000" w:themeColor="text1"/>
          <w:sz w:val="28"/>
          <w:szCs w:val="28"/>
        </w:rPr>
      </w:pPr>
      <w:r w:rsidRPr="00324BD6">
        <w:rPr>
          <w:color w:val="000000" w:themeColor="text1"/>
          <w:sz w:val="28"/>
          <w:szCs w:val="28"/>
        </w:rPr>
        <w:t>li a {</w:t>
      </w:r>
    </w:p>
    <w:p w14:paraId="7FC030FE"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  display: </w:t>
      </w:r>
      <w:proofErr w:type="gramStart"/>
      <w:r w:rsidRPr="00324BD6">
        <w:rPr>
          <w:color w:val="000000" w:themeColor="text1"/>
          <w:sz w:val="28"/>
          <w:szCs w:val="28"/>
        </w:rPr>
        <w:t>block;</w:t>
      </w:r>
      <w:proofErr w:type="gramEnd"/>
    </w:p>
    <w:p w14:paraId="0B247850"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  padding: </w:t>
      </w:r>
      <w:proofErr w:type="gramStart"/>
      <w:r w:rsidRPr="00324BD6">
        <w:rPr>
          <w:color w:val="000000" w:themeColor="text1"/>
          <w:sz w:val="28"/>
          <w:szCs w:val="28"/>
        </w:rPr>
        <w:t>8px;</w:t>
      </w:r>
      <w:proofErr w:type="gramEnd"/>
    </w:p>
    <w:p w14:paraId="1128483E" w14:textId="77777777" w:rsidR="00324BD6" w:rsidRPr="00324BD6" w:rsidRDefault="00324BD6" w:rsidP="00324BD6">
      <w:pPr>
        <w:spacing w:after="0"/>
        <w:rPr>
          <w:color w:val="000000" w:themeColor="text1"/>
          <w:sz w:val="28"/>
          <w:szCs w:val="28"/>
        </w:rPr>
      </w:pPr>
      <w:r w:rsidRPr="00324BD6">
        <w:rPr>
          <w:color w:val="000000" w:themeColor="text1"/>
          <w:sz w:val="28"/>
          <w:szCs w:val="28"/>
        </w:rPr>
        <w:t>  background-</w:t>
      </w:r>
      <w:proofErr w:type="spellStart"/>
      <w:r w:rsidRPr="00324BD6">
        <w:rPr>
          <w:color w:val="000000" w:themeColor="text1"/>
          <w:sz w:val="28"/>
          <w:szCs w:val="28"/>
        </w:rPr>
        <w:t>color</w:t>
      </w:r>
      <w:proofErr w:type="spellEnd"/>
      <w:r w:rsidRPr="00324BD6">
        <w:rPr>
          <w:color w:val="000000" w:themeColor="text1"/>
          <w:sz w:val="28"/>
          <w:szCs w:val="28"/>
        </w:rPr>
        <w:t>: #</w:t>
      </w:r>
      <w:proofErr w:type="gramStart"/>
      <w:r w:rsidRPr="00324BD6">
        <w:rPr>
          <w:color w:val="000000" w:themeColor="text1"/>
          <w:sz w:val="28"/>
          <w:szCs w:val="28"/>
        </w:rPr>
        <w:t>dddddd;</w:t>
      </w:r>
      <w:proofErr w:type="gramEnd"/>
    </w:p>
    <w:p w14:paraId="51682852" w14:textId="77777777" w:rsidR="00324BD6" w:rsidRPr="00324BD6" w:rsidRDefault="00324BD6" w:rsidP="00324BD6">
      <w:pPr>
        <w:spacing w:after="0"/>
        <w:rPr>
          <w:color w:val="000000" w:themeColor="text1"/>
          <w:sz w:val="28"/>
          <w:szCs w:val="28"/>
        </w:rPr>
      </w:pPr>
      <w:r w:rsidRPr="00324BD6">
        <w:rPr>
          <w:color w:val="000000" w:themeColor="text1"/>
          <w:sz w:val="28"/>
          <w:szCs w:val="28"/>
        </w:rPr>
        <w:t>}</w:t>
      </w:r>
    </w:p>
    <w:p w14:paraId="23DFBBAA" w14:textId="77777777" w:rsidR="00324BD6" w:rsidRPr="00324BD6" w:rsidRDefault="00324BD6" w:rsidP="00324BD6">
      <w:pPr>
        <w:spacing w:after="0"/>
        <w:rPr>
          <w:color w:val="000000" w:themeColor="text1"/>
          <w:sz w:val="28"/>
          <w:szCs w:val="28"/>
        </w:rPr>
      </w:pPr>
      <w:r w:rsidRPr="00324BD6">
        <w:rPr>
          <w:color w:val="000000" w:themeColor="text1"/>
          <w:sz w:val="28"/>
          <w:szCs w:val="28"/>
        </w:rPr>
        <w:t>&lt;/style&gt;</w:t>
      </w:r>
    </w:p>
    <w:p w14:paraId="592F357C" w14:textId="77777777" w:rsidR="00324BD6" w:rsidRPr="00324BD6" w:rsidRDefault="00324BD6" w:rsidP="00324BD6">
      <w:pPr>
        <w:spacing w:after="0"/>
        <w:rPr>
          <w:color w:val="000000" w:themeColor="text1"/>
          <w:sz w:val="28"/>
          <w:szCs w:val="28"/>
        </w:rPr>
      </w:pPr>
      <w:r w:rsidRPr="00324BD6">
        <w:rPr>
          <w:color w:val="000000" w:themeColor="text1"/>
          <w:sz w:val="28"/>
          <w:szCs w:val="28"/>
        </w:rPr>
        <w:t>&lt;/head&gt;</w:t>
      </w:r>
    </w:p>
    <w:p w14:paraId="0323AFE4" w14:textId="77777777" w:rsidR="00324BD6" w:rsidRPr="00324BD6" w:rsidRDefault="00324BD6" w:rsidP="00324BD6">
      <w:pPr>
        <w:spacing w:after="0"/>
        <w:rPr>
          <w:color w:val="000000" w:themeColor="text1"/>
          <w:sz w:val="28"/>
          <w:szCs w:val="28"/>
        </w:rPr>
      </w:pPr>
      <w:r w:rsidRPr="00324BD6">
        <w:rPr>
          <w:color w:val="000000" w:themeColor="text1"/>
          <w:sz w:val="28"/>
          <w:szCs w:val="28"/>
        </w:rPr>
        <w:t>&lt;body&gt;</w:t>
      </w:r>
    </w:p>
    <w:p w14:paraId="0B1F6924" w14:textId="77777777" w:rsidR="00324BD6" w:rsidRPr="00324BD6" w:rsidRDefault="00324BD6" w:rsidP="00324BD6">
      <w:pPr>
        <w:spacing w:after="0"/>
        <w:rPr>
          <w:color w:val="000000" w:themeColor="text1"/>
          <w:sz w:val="28"/>
          <w:szCs w:val="28"/>
        </w:rPr>
      </w:pPr>
    </w:p>
    <w:p w14:paraId="4F113D1B" w14:textId="77777777" w:rsidR="00324BD6" w:rsidRPr="00324BD6" w:rsidRDefault="00324BD6" w:rsidP="00324BD6">
      <w:pPr>
        <w:spacing w:after="0"/>
        <w:rPr>
          <w:color w:val="000000" w:themeColor="text1"/>
          <w:sz w:val="28"/>
          <w:szCs w:val="28"/>
        </w:rPr>
      </w:pPr>
      <w:r w:rsidRPr="00324BD6">
        <w:rPr>
          <w:color w:val="000000" w:themeColor="text1"/>
          <w:sz w:val="28"/>
          <w:szCs w:val="28"/>
        </w:rPr>
        <w:t>&lt;ul&gt;</w:t>
      </w:r>
    </w:p>
    <w:p w14:paraId="63621A07"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  &lt;li&gt;&lt;a </w:t>
      </w:r>
      <w:proofErr w:type="spellStart"/>
      <w:r w:rsidRPr="00324BD6">
        <w:rPr>
          <w:color w:val="000000" w:themeColor="text1"/>
          <w:sz w:val="28"/>
          <w:szCs w:val="28"/>
        </w:rPr>
        <w:t>href</w:t>
      </w:r>
      <w:proofErr w:type="spellEnd"/>
      <w:r w:rsidRPr="00324BD6">
        <w:rPr>
          <w:color w:val="000000" w:themeColor="text1"/>
          <w:sz w:val="28"/>
          <w:szCs w:val="28"/>
        </w:rPr>
        <w:t>="#home"&gt;Home&lt;/a&gt;&lt;/li&gt;</w:t>
      </w:r>
    </w:p>
    <w:p w14:paraId="458D584F"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  &lt;li&gt;&lt;a </w:t>
      </w:r>
      <w:proofErr w:type="spellStart"/>
      <w:r w:rsidRPr="00324BD6">
        <w:rPr>
          <w:color w:val="000000" w:themeColor="text1"/>
          <w:sz w:val="28"/>
          <w:szCs w:val="28"/>
        </w:rPr>
        <w:t>href</w:t>
      </w:r>
      <w:proofErr w:type="spellEnd"/>
      <w:r w:rsidRPr="00324BD6">
        <w:rPr>
          <w:color w:val="000000" w:themeColor="text1"/>
          <w:sz w:val="28"/>
          <w:szCs w:val="28"/>
        </w:rPr>
        <w:t>="#news"&gt;News&lt;/a&gt;&lt;/li&gt;</w:t>
      </w:r>
    </w:p>
    <w:p w14:paraId="5A819967"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  &lt;li&gt;&lt;a </w:t>
      </w:r>
      <w:proofErr w:type="spellStart"/>
      <w:r w:rsidRPr="00324BD6">
        <w:rPr>
          <w:color w:val="000000" w:themeColor="text1"/>
          <w:sz w:val="28"/>
          <w:szCs w:val="28"/>
        </w:rPr>
        <w:t>href</w:t>
      </w:r>
      <w:proofErr w:type="spellEnd"/>
      <w:r w:rsidRPr="00324BD6">
        <w:rPr>
          <w:color w:val="000000" w:themeColor="text1"/>
          <w:sz w:val="28"/>
          <w:szCs w:val="28"/>
        </w:rPr>
        <w:t>="#contact"&gt;Contact&lt;/a&gt;&lt;/li&gt;</w:t>
      </w:r>
    </w:p>
    <w:p w14:paraId="38E6E1EE"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  &lt;li&gt;&lt;a </w:t>
      </w:r>
      <w:proofErr w:type="spellStart"/>
      <w:r w:rsidRPr="00324BD6">
        <w:rPr>
          <w:color w:val="000000" w:themeColor="text1"/>
          <w:sz w:val="28"/>
          <w:szCs w:val="28"/>
        </w:rPr>
        <w:t>href</w:t>
      </w:r>
      <w:proofErr w:type="spellEnd"/>
      <w:r w:rsidRPr="00324BD6">
        <w:rPr>
          <w:color w:val="000000" w:themeColor="text1"/>
          <w:sz w:val="28"/>
          <w:szCs w:val="28"/>
        </w:rPr>
        <w:t>="#about"&gt;About&lt;/a&gt;&lt;/li&gt;</w:t>
      </w:r>
    </w:p>
    <w:p w14:paraId="0C763551" w14:textId="77777777" w:rsidR="00324BD6" w:rsidRPr="00324BD6" w:rsidRDefault="00324BD6" w:rsidP="00324BD6">
      <w:pPr>
        <w:spacing w:after="0"/>
        <w:rPr>
          <w:color w:val="000000" w:themeColor="text1"/>
          <w:sz w:val="28"/>
          <w:szCs w:val="28"/>
        </w:rPr>
      </w:pPr>
      <w:r w:rsidRPr="00324BD6">
        <w:rPr>
          <w:color w:val="000000" w:themeColor="text1"/>
          <w:sz w:val="28"/>
          <w:szCs w:val="28"/>
        </w:rPr>
        <w:t>&lt;/ul&gt;</w:t>
      </w:r>
    </w:p>
    <w:p w14:paraId="2DE80D57" w14:textId="77777777" w:rsidR="00324BD6" w:rsidRPr="00324BD6" w:rsidRDefault="00324BD6" w:rsidP="00324BD6">
      <w:pPr>
        <w:spacing w:after="0"/>
        <w:rPr>
          <w:color w:val="000000" w:themeColor="text1"/>
          <w:sz w:val="28"/>
          <w:szCs w:val="28"/>
        </w:rPr>
      </w:pPr>
    </w:p>
    <w:p w14:paraId="3A547CD3"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&lt;p&gt;&lt;b&gt;Note:&lt;/b&gt; If </w:t>
      </w:r>
      <w:proofErr w:type="gramStart"/>
      <w:r w:rsidRPr="00324BD6">
        <w:rPr>
          <w:color w:val="000000" w:themeColor="text1"/>
          <w:sz w:val="28"/>
          <w:szCs w:val="28"/>
        </w:rPr>
        <w:t>a !DOCTYPE</w:t>
      </w:r>
      <w:proofErr w:type="gramEnd"/>
      <w:r w:rsidRPr="00324BD6">
        <w:rPr>
          <w:color w:val="000000" w:themeColor="text1"/>
          <w:sz w:val="28"/>
          <w:szCs w:val="28"/>
        </w:rPr>
        <w:t xml:space="preserve"> is not specified, floating items can produce unexpected </w:t>
      </w:r>
      <w:proofErr w:type="gramStart"/>
      <w:r w:rsidRPr="00324BD6">
        <w:rPr>
          <w:color w:val="000000" w:themeColor="text1"/>
          <w:sz w:val="28"/>
          <w:szCs w:val="28"/>
        </w:rPr>
        <w:t>results.&lt;</w:t>
      </w:r>
      <w:proofErr w:type="gramEnd"/>
      <w:r w:rsidRPr="00324BD6">
        <w:rPr>
          <w:color w:val="000000" w:themeColor="text1"/>
          <w:sz w:val="28"/>
          <w:szCs w:val="28"/>
        </w:rPr>
        <w:t>/p&gt;</w:t>
      </w:r>
    </w:p>
    <w:p w14:paraId="564589A9" w14:textId="77777777" w:rsidR="00324BD6" w:rsidRPr="00324BD6" w:rsidRDefault="00324BD6" w:rsidP="00324BD6">
      <w:pPr>
        <w:spacing w:after="0"/>
        <w:rPr>
          <w:color w:val="000000" w:themeColor="text1"/>
          <w:sz w:val="28"/>
          <w:szCs w:val="28"/>
        </w:rPr>
      </w:pPr>
      <w:r w:rsidRPr="00324BD6">
        <w:rPr>
          <w:color w:val="000000" w:themeColor="text1"/>
          <w:sz w:val="28"/>
          <w:szCs w:val="28"/>
        </w:rPr>
        <w:t xml:space="preserve">&lt;p&gt;A background </w:t>
      </w:r>
      <w:proofErr w:type="spellStart"/>
      <w:r w:rsidRPr="00324BD6">
        <w:rPr>
          <w:color w:val="000000" w:themeColor="text1"/>
          <w:sz w:val="28"/>
          <w:szCs w:val="28"/>
        </w:rPr>
        <w:t>color</w:t>
      </w:r>
      <w:proofErr w:type="spellEnd"/>
      <w:r w:rsidRPr="00324BD6">
        <w:rPr>
          <w:color w:val="000000" w:themeColor="text1"/>
          <w:sz w:val="28"/>
          <w:szCs w:val="28"/>
        </w:rPr>
        <w:t xml:space="preserve"> is added to the links to show the link area. The whole link area is clickable, not just the </w:t>
      </w:r>
      <w:proofErr w:type="gramStart"/>
      <w:r w:rsidRPr="00324BD6">
        <w:rPr>
          <w:color w:val="000000" w:themeColor="text1"/>
          <w:sz w:val="28"/>
          <w:szCs w:val="28"/>
        </w:rPr>
        <w:t>text.&lt;</w:t>
      </w:r>
      <w:proofErr w:type="gramEnd"/>
      <w:r w:rsidRPr="00324BD6">
        <w:rPr>
          <w:color w:val="000000" w:themeColor="text1"/>
          <w:sz w:val="28"/>
          <w:szCs w:val="28"/>
        </w:rPr>
        <w:t>/p&gt;</w:t>
      </w:r>
    </w:p>
    <w:p w14:paraId="44BEFE86" w14:textId="782FD76A" w:rsidR="00324BD6" w:rsidRPr="00324BD6" w:rsidRDefault="00324BD6" w:rsidP="00324BD6">
      <w:pPr>
        <w:spacing w:after="0"/>
        <w:rPr>
          <w:color w:val="000000" w:themeColor="text1"/>
          <w:sz w:val="28"/>
          <w:szCs w:val="28"/>
        </w:rPr>
      </w:pPr>
      <w:r w:rsidRPr="00324BD6">
        <w:rPr>
          <w:color w:val="000000" w:themeColor="text1"/>
          <w:sz w:val="28"/>
          <w:szCs w:val="28"/>
        </w:rPr>
        <w:t xml:space="preserve">&lt;p&gt;&lt;b&gt;Note:&lt;/b&gt; </w:t>
      </w:r>
      <w:proofErr w:type="spellStart"/>
      <w:proofErr w:type="gramStart"/>
      <w:r w:rsidRPr="00324BD6">
        <w:rPr>
          <w:color w:val="000000" w:themeColor="text1"/>
          <w:sz w:val="28"/>
          <w:szCs w:val="28"/>
        </w:rPr>
        <w:t>overflow:hidden</w:t>
      </w:r>
      <w:proofErr w:type="spellEnd"/>
      <w:proofErr w:type="gramEnd"/>
      <w:r w:rsidRPr="00324BD6">
        <w:rPr>
          <w:color w:val="000000" w:themeColor="text1"/>
          <w:sz w:val="28"/>
          <w:szCs w:val="28"/>
        </w:rPr>
        <w:t xml:space="preserve"> is added to the ul element to prevent li elements from going outside of the </w:t>
      </w:r>
      <w:proofErr w:type="gramStart"/>
      <w:r w:rsidRPr="00324BD6">
        <w:rPr>
          <w:color w:val="000000" w:themeColor="text1"/>
          <w:sz w:val="28"/>
          <w:szCs w:val="28"/>
        </w:rPr>
        <w:t>list.&lt;</w:t>
      </w:r>
      <w:proofErr w:type="gramEnd"/>
      <w:r w:rsidRPr="00324BD6">
        <w:rPr>
          <w:color w:val="000000" w:themeColor="text1"/>
          <w:sz w:val="28"/>
          <w:szCs w:val="28"/>
        </w:rPr>
        <w:t>/p&gt;</w:t>
      </w:r>
    </w:p>
    <w:p w14:paraId="6E372442" w14:textId="17A56E28" w:rsidR="00324BD6" w:rsidRPr="00324BD6" w:rsidRDefault="006A4693" w:rsidP="00324BD6">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05344" behindDoc="0" locked="0" layoutInCell="1" allowOverlap="1" wp14:anchorId="5B3414B0" wp14:editId="095D7C7B">
                <wp:simplePos x="0" y="0"/>
                <wp:positionH relativeFrom="margin">
                  <wp:posOffset>1097280</wp:posOffset>
                </wp:positionH>
                <wp:positionV relativeFrom="paragraph">
                  <wp:posOffset>167005</wp:posOffset>
                </wp:positionV>
                <wp:extent cx="4411980" cy="2263140"/>
                <wp:effectExtent l="0" t="0" r="7620" b="3810"/>
                <wp:wrapNone/>
                <wp:docPr id="1830575940" name="Rectangle 49"/>
                <wp:cNvGraphicFramePr/>
                <a:graphic xmlns:a="http://schemas.openxmlformats.org/drawingml/2006/main">
                  <a:graphicData uri="http://schemas.microsoft.com/office/word/2010/wordprocessingShape">
                    <wps:wsp>
                      <wps:cNvSpPr/>
                      <wps:spPr>
                        <a:xfrm>
                          <a:off x="0" y="0"/>
                          <a:ext cx="4411980" cy="2263140"/>
                        </a:xfrm>
                        <a:prstGeom prst="rect">
                          <a:avLst/>
                        </a:prstGeom>
                        <a:blipFill dpi="0" rotWithShape="1">
                          <a:blip r:embed="rId11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EB447" id="Rectangle 49" o:spid="_x0000_s1026" style="position:absolute;margin-left:86.4pt;margin-top:13.15pt;width:347.4pt;height:178.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" stroked="f" strokeweight="1.5pt">
                <v:fill r:id="rId111" o:title="" recolor="t" rotate="t" type="frame"/>
                <w10:wrap anchorx="margin"/>
              </v:rect>
            </w:pict>
          </mc:Fallback>
        </mc:AlternateContent>
      </w:r>
    </w:p>
    <w:p w14:paraId="5476E00D" w14:textId="7D03C8F9" w:rsidR="00324BD6" w:rsidRPr="00324BD6" w:rsidRDefault="00324BD6" w:rsidP="00324BD6">
      <w:pPr>
        <w:spacing w:after="0"/>
        <w:rPr>
          <w:color w:val="000000" w:themeColor="text1"/>
          <w:sz w:val="28"/>
          <w:szCs w:val="28"/>
        </w:rPr>
      </w:pPr>
      <w:r w:rsidRPr="00324BD6">
        <w:rPr>
          <w:color w:val="000000" w:themeColor="text1"/>
          <w:sz w:val="28"/>
          <w:szCs w:val="28"/>
        </w:rPr>
        <w:t>&lt;/body&gt;</w:t>
      </w:r>
    </w:p>
    <w:p w14:paraId="6F7E3819" w14:textId="7AB89E7F" w:rsidR="00324BD6" w:rsidRPr="00324BD6" w:rsidRDefault="00324BD6" w:rsidP="00324BD6">
      <w:pPr>
        <w:spacing w:after="0"/>
        <w:rPr>
          <w:color w:val="000000" w:themeColor="text1"/>
          <w:sz w:val="28"/>
          <w:szCs w:val="28"/>
        </w:rPr>
      </w:pPr>
      <w:r w:rsidRPr="00324BD6">
        <w:rPr>
          <w:color w:val="000000" w:themeColor="text1"/>
          <w:sz w:val="28"/>
          <w:szCs w:val="28"/>
        </w:rPr>
        <w:t>&lt;/html&gt;</w:t>
      </w:r>
    </w:p>
    <w:p w14:paraId="2EF814AD" w14:textId="2D406161" w:rsidR="00324BD6" w:rsidRDefault="00BE6CD6" w:rsidP="00C20C2A">
      <w:pPr>
        <w:spacing w:after="0"/>
        <w:rPr>
          <w:color w:val="000000" w:themeColor="text1"/>
          <w:sz w:val="28"/>
          <w:szCs w:val="28"/>
        </w:rPr>
      </w:pPr>
      <w:r>
        <w:rPr>
          <w:color w:val="000000" w:themeColor="text1"/>
          <w:sz w:val="28"/>
          <w:szCs w:val="28"/>
        </w:rPr>
        <w:t xml:space="preserve"> </w:t>
      </w:r>
    </w:p>
    <w:p w14:paraId="73622AFC" w14:textId="77777777" w:rsidR="00BE6CD6" w:rsidRDefault="00BE6CD6" w:rsidP="00C20C2A">
      <w:pPr>
        <w:spacing w:after="0"/>
        <w:rPr>
          <w:color w:val="000000" w:themeColor="text1"/>
          <w:sz w:val="28"/>
          <w:szCs w:val="28"/>
        </w:rPr>
      </w:pPr>
    </w:p>
    <w:p w14:paraId="6F7D8B33" w14:textId="77777777" w:rsidR="00BE6CD6" w:rsidRDefault="00BE6CD6" w:rsidP="00C20C2A">
      <w:pPr>
        <w:spacing w:after="0"/>
        <w:rPr>
          <w:color w:val="000000" w:themeColor="text1"/>
          <w:sz w:val="28"/>
          <w:szCs w:val="28"/>
        </w:rPr>
      </w:pPr>
    </w:p>
    <w:p w14:paraId="6FA4B517" w14:textId="77777777" w:rsidR="00BE6CD6" w:rsidRDefault="00BE6CD6" w:rsidP="00C20C2A">
      <w:pPr>
        <w:spacing w:after="0"/>
        <w:rPr>
          <w:color w:val="000000" w:themeColor="text1"/>
          <w:sz w:val="28"/>
          <w:szCs w:val="28"/>
        </w:rPr>
      </w:pPr>
    </w:p>
    <w:p w14:paraId="1ACE6E13" w14:textId="324A2D1D" w:rsidR="00304287" w:rsidRDefault="00304287" w:rsidP="00304287">
      <w:pPr>
        <w:spacing w:after="0"/>
        <w:rPr>
          <w:color w:val="000000" w:themeColor="text1"/>
          <w:sz w:val="28"/>
          <w:szCs w:val="28"/>
        </w:rPr>
      </w:pPr>
      <w:r w:rsidRPr="00304287">
        <w:rPr>
          <w:color w:val="000000" w:themeColor="text1"/>
          <w:sz w:val="28"/>
          <w:szCs w:val="28"/>
        </w:rPr>
        <w:t>Fixed Top Navigation Bar</w:t>
      </w:r>
      <w:r>
        <w:rPr>
          <w:color w:val="000000" w:themeColor="text1"/>
          <w:sz w:val="28"/>
          <w:szCs w:val="28"/>
        </w:rPr>
        <w:t>:</w:t>
      </w:r>
    </w:p>
    <w:p w14:paraId="4CC75B61" w14:textId="5B347BB4" w:rsidR="00304287" w:rsidRDefault="00DE7CE6" w:rsidP="00304287">
      <w:pPr>
        <w:spacing w:after="0"/>
        <w:rPr>
          <w:color w:val="000000" w:themeColor="text1"/>
          <w:sz w:val="28"/>
          <w:szCs w:val="28"/>
        </w:rPr>
      </w:pPr>
      <w:r>
        <w:rPr>
          <w:color w:val="000000" w:themeColor="text1"/>
          <w:sz w:val="28"/>
          <w:szCs w:val="28"/>
        </w:rPr>
        <w:t>CODE:</w:t>
      </w:r>
    </w:p>
    <w:p w14:paraId="66B9C7B6" w14:textId="77777777" w:rsidR="00DE7CE6" w:rsidRPr="00DE7CE6" w:rsidRDefault="00DE7CE6" w:rsidP="00DE7CE6">
      <w:pPr>
        <w:spacing w:after="0"/>
        <w:rPr>
          <w:color w:val="000000" w:themeColor="text1"/>
          <w:sz w:val="28"/>
          <w:szCs w:val="28"/>
        </w:rPr>
      </w:pPr>
      <w:r w:rsidRPr="00DE7CE6">
        <w:rPr>
          <w:color w:val="000000" w:themeColor="text1"/>
          <w:sz w:val="28"/>
          <w:szCs w:val="28"/>
        </w:rPr>
        <w:t>&lt;!DOCTYPE html&gt;</w:t>
      </w:r>
    </w:p>
    <w:p w14:paraId="002F87CF" w14:textId="77777777" w:rsidR="00DE7CE6" w:rsidRPr="00DE7CE6" w:rsidRDefault="00DE7CE6" w:rsidP="00DE7CE6">
      <w:pPr>
        <w:spacing w:after="0"/>
        <w:rPr>
          <w:color w:val="000000" w:themeColor="text1"/>
          <w:sz w:val="28"/>
          <w:szCs w:val="28"/>
        </w:rPr>
      </w:pPr>
      <w:r w:rsidRPr="00DE7CE6">
        <w:rPr>
          <w:color w:val="000000" w:themeColor="text1"/>
          <w:sz w:val="28"/>
          <w:szCs w:val="28"/>
        </w:rPr>
        <w:t>&lt;html&gt;</w:t>
      </w:r>
    </w:p>
    <w:p w14:paraId="3A79B8E3" w14:textId="77777777" w:rsidR="00DE7CE6" w:rsidRPr="00DE7CE6" w:rsidRDefault="00DE7CE6" w:rsidP="00DE7CE6">
      <w:pPr>
        <w:spacing w:after="0"/>
        <w:rPr>
          <w:color w:val="000000" w:themeColor="text1"/>
          <w:sz w:val="28"/>
          <w:szCs w:val="28"/>
        </w:rPr>
      </w:pPr>
      <w:r w:rsidRPr="00DE7CE6">
        <w:rPr>
          <w:color w:val="000000" w:themeColor="text1"/>
          <w:sz w:val="28"/>
          <w:szCs w:val="28"/>
        </w:rPr>
        <w:t>&lt;head&gt;</w:t>
      </w:r>
    </w:p>
    <w:p w14:paraId="6AB6A824" w14:textId="77777777" w:rsidR="00DE7CE6" w:rsidRPr="00DE7CE6" w:rsidRDefault="00DE7CE6" w:rsidP="00DE7CE6">
      <w:pPr>
        <w:spacing w:after="0"/>
        <w:rPr>
          <w:color w:val="000000" w:themeColor="text1"/>
          <w:sz w:val="28"/>
          <w:szCs w:val="28"/>
        </w:rPr>
      </w:pPr>
      <w:r w:rsidRPr="00DE7CE6">
        <w:rPr>
          <w:color w:val="000000" w:themeColor="text1"/>
          <w:sz w:val="28"/>
          <w:szCs w:val="28"/>
        </w:rPr>
        <w:t>&lt;style&gt;</w:t>
      </w:r>
    </w:p>
    <w:p w14:paraId="7C5D66D5" w14:textId="77777777" w:rsidR="00DE7CE6" w:rsidRPr="00DE7CE6" w:rsidRDefault="00DE7CE6" w:rsidP="00DE7CE6">
      <w:pPr>
        <w:spacing w:after="0"/>
        <w:rPr>
          <w:color w:val="000000" w:themeColor="text1"/>
          <w:sz w:val="28"/>
          <w:szCs w:val="28"/>
        </w:rPr>
      </w:pPr>
      <w:r w:rsidRPr="00DE7CE6">
        <w:rPr>
          <w:color w:val="000000" w:themeColor="text1"/>
          <w:sz w:val="28"/>
          <w:szCs w:val="28"/>
        </w:rPr>
        <w:t>body {margin:0;}</w:t>
      </w:r>
    </w:p>
    <w:p w14:paraId="263EFFF4" w14:textId="77777777" w:rsidR="00DE7CE6" w:rsidRPr="00DE7CE6" w:rsidRDefault="00DE7CE6" w:rsidP="00DE7CE6">
      <w:pPr>
        <w:spacing w:after="0"/>
        <w:rPr>
          <w:color w:val="000000" w:themeColor="text1"/>
          <w:sz w:val="28"/>
          <w:szCs w:val="28"/>
        </w:rPr>
      </w:pPr>
    </w:p>
    <w:p w14:paraId="59EDEFCF" w14:textId="77777777" w:rsidR="00DE7CE6" w:rsidRPr="00DE7CE6" w:rsidRDefault="00DE7CE6" w:rsidP="00DE7CE6">
      <w:pPr>
        <w:spacing w:after="0"/>
        <w:rPr>
          <w:color w:val="000000" w:themeColor="text1"/>
          <w:sz w:val="28"/>
          <w:szCs w:val="28"/>
        </w:rPr>
      </w:pPr>
      <w:r w:rsidRPr="00DE7CE6">
        <w:rPr>
          <w:color w:val="000000" w:themeColor="text1"/>
          <w:sz w:val="28"/>
          <w:szCs w:val="28"/>
        </w:rPr>
        <w:t>ul {</w:t>
      </w:r>
    </w:p>
    <w:p w14:paraId="1815AC92"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list-style-type: </w:t>
      </w:r>
      <w:proofErr w:type="gramStart"/>
      <w:r w:rsidRPr="00DE7CE6">
        <w:rPr>
          <w:color w:val="000000" w:themeColor="text1"/>
          <w:sz w:val="28"/>
          <w:szCs w:val="28"/>
        </w:rPr>
        <w:t>none;</w:t>
      </w:r>
      <w:proofErr w:type="gramEnd"/>
    </w:p>
    <w:p w14:paraId="128A24C0"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margin: </w:t>
      </w:r>
      <w:proofErr w:type="gramStart"/>
      <w:r w:rsidRPr="00DE7CE6">
        <w:rPr>
          <w:color w:val="000000" w:themeColor="text1"/>
          <w:sz w:val="28"/>
          <w:szCs w:val="28"/>
        </w:rPr>
        <w:t>0;</w:t>
      </w:r>
      <w:proofErr w:type="gramEnd"/>
    </w:p>
    <w:p w14:paraId="58B086B5"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padding: </w:t>
      </w:r>
      <w:proofErr w:type="gramStart"/>
      <w:r w:rsidRPr="00DE7CE6">
        <w:rPr>
          <w:color w:val="000000" w:themeColor="text1"/>
          <w:sz w:val="28"/>
          <w:szCs w:val="28"/>
        </w:rPr>
        <w:t>0;</w:t>
      </w:r>
      <w:proofErr w:type="gramEnd"/>
    </w:p>
    <w:p w14:paraId="072CA6FF"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overflow: </w:t>
      </w:r>
      <w:proofErr w:type="gramStart"/>
      <w:r w:rsidRPr="00DE7CE6">
        <w:rPr>
          <w:color w:val="000000" w:themeColor="text1"/>
          <w:sz w:val="28"/>
          <w:szCs w:val="28"/>
        </w:rPr>
        <w:t>hidden;</w:t>
      </w:r>
      <w:proofErr w:type="gramEnd"/>
    </w:p>
    <w:p w14:paraId="570F44ED" w14:textId="77777777" w:rsidR="00DE7CE6" w:rsidRPr="00DE7CE6" w:rsidRDefault="00DE7CE6" w:rsidP="00DE7CE6">
      <w:pPr>
        <w:spacing w:after="0"/>
        <w:rPr>
          <w:color w:val="000000" w:themeColor="text1"/>
          <w:sz w:val="28"/>
          <w:szCs w:val="28"/>
        </w:rPr>
      </w:pPr>
      <w:r w:rsidRPr="00DE7CE6">
        <w:rPr>
          <w:color w:val="000000" w:themeColor="text1"/>
          <w:sz w:val="28"/>
          <w:szCs w:val="28"/>
        </w:rPr>
        <w:t>  background-</w:t>
      </w:r>
      <w:proofErr w:type="spellStart"/>
      <w:r w:rsidRPr="00DE7CE6">
        <w:rPr>
          <w:color w:val="000000" w:themeColor="text1"/>
          <w:sz w:val="28"/>
          <w:szCs w:val="28"/>
        </w:rPr>
        <w:t>color</w:t>
      </w:r>
      <w:proofErr w:type="spellEnd"/>
      <w:r w:rsidRPr="00DE7CE6">
        <w:rPr>
          <w:color w:val="000000" w:themeColor="text1"/>
          <w:sz w:val="28"/>
          <w:szCs w:val="28"/>
        </w:rPr>
        <w:t xml:space="preserve">: </w:t>
      </w:r>
      <w:proofErr w:type="gramStart"/>
      <w:r w:rsidRPr="00DE7CE6">
        <w:rPr>
          <w:color w:val="000000" w:themeColor="text1"/>
          <w:sz w:val="28"/>
          <w:szCs w:val="28"/>
        </w:rPr>
        <w:t>#333;</w:t>
      </w:r>
      <w:proofErr w:type="gramEnd"/>
    </w:p>
    <w:p w14:paraId="7FD40C17"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position: </w:t>
      </w:r>
      <w:proofErr w:type="gramStart"/>
      <w:r w:rsidRPr="00DE7CE6">
        <w:rPr>
          <w:color w:val="000000" w:themeColor="text1"/>
          <w:sz w:val="28"/>
          <w:szCs w:val="28"/>
        </w:rPr>
        <w:t>fixed;</w:t>
      </w:r>
      <w:proofErr w:type="gramEnd"/>
    </w:p>
    <w:p w14:paraId="04E0BFF3"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top: </w:t>
      </w:r>
      <w:proofErr w:type="gramStart"/>
      <w:r w:rsidRPr="00DE7CE6">
        <w:rPr>
          <w:color w:val="000000" w:themeColor="text1"/>
          <w:sz w:val="28"/>
          <w:szCs w:val="28"/>
        </w:rPr>
        <w:t>0;</w:t>
      </w:r>
      <w:proofErr w:type="gramEnd"/>
    </w:p>
    <w:p w14:paraId="3D308ED7"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width: </w:t>
      </w:r>
      <w:proofErr w:type="gramStart"/>
      <w:r w:rsidRPr="00DE7CE6">
        <w:rPr>
          <w:color w:val="000000" w:themeColor="text1"/>
          <w:sz w:val="28"/>
          <w:szCs w:val="28"/>
        </w:rPr>
        <w:t>100%;</w:t>
      </w:r>
      <w:proofErr w:type="gramEnd"/>
    </w:p>
    <w:p w14:paraId="0AE4A57A" w14:textId="77777777" w:rsidR="00DE7CE6" w:rsidRPr="00DE7CE6" w:rsidRDefault="00DE7CE6" w:rsidP="00DE7CE6">
      <w:pPr>
        <w:spacing w:after="0"/>
        <w:rPr>
          <w:color w:val="000000" w:themeColor="text1"/>
          <w:sz w:val="28"/>
          <w:szCs w:val="28"/>
        </w:rPr>
      </w:pPr>
      <w:r w:rsidRPr="00DE7CE6">
        <w:rPr>
          <w:color w:val="000000" w:themeColor="text1"/>
          <w:sz w:val="28"/>
          <w:szCs w:val="28"/>
        </w:rPr>
        <w:t>}</w:t>
      </w:r>
    </w:p>
    <w:p w14:paraId="00ACE4DC" w14:textId="77777777" w:rsidR="00DE7CE6" w:rsidRPr="00DE7CE6" w:rsidRDefault="00DE7CE6" w:rsidP="00DE7CE6">
      <w:pPr>
        <w:spacing w:after="0"/>
        <w:rPr>
          <w:color w:val="000000" w:themeColor="text1"/>
          <w:sz w:val="28"/>
          <w:szCs w:val="28"/>
        </w:rPr>
      </w:pPr>
    </w:p>
    <w:p w14:paraId="03D46D7E" w14:textId="77777777" w:rsidR="00DE7CE6" w:rsidRPr="00DE7CE6" w:rsidRDefault="00DE7CE6" w:rsidP="00DE7CE6">
      <w:pPr>
        <w:spacing w:after="0"/>
        <w:rPr>
          <w:color w:val="000000" w:themeColor="text1"/>
          <w:sz w:val="28"/>
          <w:szCs w:val="28"/>
        </w:rPr>
      </w:pPr>
      <w:r w:rsidRPr="00DE7CE6">
        <w:rPr>
          <w:color w:val="000000" w:themeColor="text1"/>
          <w:sz w:val="28"/>
          <w:szCs w:val="28"/>
        </w:rPr>
        <w:t>li {</w:t>
      </w:r>
    </w:p>
    <w:p w14:paraId="07793CA4"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float: </w:t>
      </w:r>
      <w:proofErr w:type="gramStart"/>
      <w:r w:rsidRPr="00DE7CE6">
        <w:rPr>
          <w:color w:val="000000" w:themeColor="text1"/>
          <w:sz w:val="28"/>
          <w:szCs w:val="28"/>
        </w:rPr>
        <w:t>left;</w:t>
      </w:r>
      <w:proofErr w:type="gramEnd"/>
    </w:p>
    <w:p w14:paraId="51181196" w14:textId="77777777" w:rsidR="00DE7CE6" w:rsidRPr="00DE7CE6" w:rsidRDefault="00DE7CE6" w:rsidP="00DE7CE6">
      <w:pPr>
        <w:spacing w:after="0"/>
        <w:rPr>
          <w:color w:val="000000" w:themeColor="text1"/>
          <w:sz w:val="28"/>
          <w:szCs w:val="28"/>
        </w:rPr>
      </w:pPr>
      <w:r w:rsidRPr="00DE7CE6">
        <w:rPr>
          <w:color w:val="000000" w:themeColor="text1"/>
          <w:sz w:val="28"/>
          <w:szCs w:val="28"/>
        </w:rPr>
        <w:t>}</w:t>
      </w:r>
    </w:p>
    <w:p w14:paraId="2367964B" w14:textId="77777777" w:rsidR="00DE7CE6" w:rsidRPr="00DE7CE6" w:rsidRDefault="00DE7CE6" w:rsidP="00DE7CE6">
      <w:pPr>
        <w:spacing w:after="0"/>
        <w:rPr>
          <w:color w:val="000000" w:themeColor="text1"/>
          <w:sz w:val="28"/>
          <w:szCs w:val="28"/>
        </w:rPr>
      </w:pPr>
    </w:p>
    <w:p w14:paraId="57FD8F64" w14:textId="77777777" w:rsidR="00DE7CE6" w:rsidRPr="00DE7CE6" w:rsidRDefault="00DE7CE6" w:rsidP="00DE7CE6">
      <w:pPr>
        <w:spacing w:after="0"/>
        <w:rPr>
          <w:color w:val="000000" w:themeColor="text1"/>
          <w:sz w:val="28"/>
          <w:szCs w:val="28"/>
        </w:rPr>
      </w:pPr>
      <w:r w:rsidRPr="00DE7CE6">
        <w:rPr>
          <w:color w:val="000000" w:themeColor="text1"/>
          <w:sz w:val="28"/>
          <w:szCs w:val="28"/>
        </w:rPr>
        <w:t>li a {</w:t>
      </w:r>
    </w:p>
    <w:p w14:paraId="3572C87E"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display: </w:t>
      </w:r>
      <w:proofErr w:type="gramStart"/>
      <w:r w:rsidRPr="00DE7CE6">
        <w:rPr>
          <w:color w:val="000000" w:themeColor="text1"/>
          <w:sz w:val="28"/>
          <w:szCs w:val="28"/>
        </w:rPr>
        <w:t>block;</w:t>
      </w:r>
      <w:proofErr w:type="gramEnd"/>
    </w:p>
    <w:p w14:paraId="0F826976"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w:t>
      </w:r>
      <w:proofErr w:type="spellStart"/>
      <w:r w:rsidRPr="00DE7CE6">
        <w:rPr>
          <w:color w:val="000000" w:themeColor="text1"/>
          <w:sz w:val="28"/>
          <w:szCs w:val="28"/>
        </w:rPr>
        <w:t>color</w:t>
      </w:r>
      <w:proofErr w:type="spellEnd"/>
      <w:r w:rsidRPr="00DE7CE6">
        <w:rPr>
          <w:color w:val="000000" w:themeColor="text1"/>
          <w:sz w:val="28"/>
          <w:szCs w:val="28"/>
        </w:rPr>
        <w:t xml:space="preserve">: </w:t>
      </w:r>
      <w:proofErr w:type="gramStart"/>
      <w:r w:rsidRPr="00DE7CE6">
        <w:rPr>
          <w:color w:val="000000" w:themeColor="text1"/>
          <w:sz w:val="28"/>
          <w:szCs w:val="28"/>
        </w:rPr>
        <w:t>white;</w:t>
      </w:r>
      <w:proofErr w:type="gramEnd"/>
    </w:p>
    <w:p w14:paraId="1914859F"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text-align: </w:t>
      </w:r>
      <w:proofErr w:type="spellStart"/>
      <w:proofErr w:type="gramStart"/>
      <w:r w:rsidRPr="00DE7CE6">
        <w:rPr>
          <w:color w:val="000000" w:themeColor="text1"/>
          <w:sz w:val="28"/>
          <w:szCs w:val="28"/>
        </w:rPr>
        <w:t>center</w:t>
      </w:r>
      <w:proofErr w:type="spellEnd"/>
      <w:r w:rsidRPr="00DE7CE6">
        <w:rPr>
          <w:color w:val="000000" w:themeColor="text1"/>
          <w:sz w:val="28"/>
          <w:szCs w:val="28"/>
        </w:rPr>
        <w:t>;</w:t>
      </w:r>
      <w:proofErr w:type="gramEnd"/>
    </w:p>
    <w:p w14:paraId="4356EF9D"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padding: 14px </w:t>
      </w:r>
      <w:proofErr w:type="gramStart"/>
      <w:r w:rsidRPr="00DE7CE6">
        <w:rPr>
          <w:color w:val="000000" w:themeColor="text1"/>
          <w:sz w:val="28"/>
          <w:szCs w:val="28"/>
        </w:rPr>
        <w:t>16px;</w:t>
      </w:r>
      <w:proofErr w:type="gramEnd"/>
    </w:p>
    <w:p w14:paraId="7933457B"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text-decoration: </w:t>
      </w:r>
      <w:proofErr w:type="gramStart"/>
      <w:r w:rsidRPr="00DE7CE6">
        <w:rPr>
          <w:color w:val="000000" w:themeColor="text1"/>
          <w:sz w:val="28"/>
          <w:szCs w:val="28"/>
        </w:rPr>
        <w:t>none;</w:t>
      </w:r>
      <w:proofErr w:type="gramEnd"/>
    </w:p>
    <w:p w14:paraId="3EFD6BA8" w14:textId="77777777" w:rsidR="00DE7CE6" w:rsidRPr="00DE7CE6" w:rsidRDefault="00DE7CE6" w:rsidP="00DE7CE6">
      <w:pPr>
        <w:spacing w:after="0"/>
        <w:rPr>
          <w:color w:val="000000" w:themeColor="text1"/>
          <w:sz w:val="28"/>
          <w:szCs w:val="28"/>
        </w:rPr>
      </w:pPr>
      <w:r w:rsidRPr="00DE7CE6">
        <w:rPr>
          <w:color w:val="000000" w:themeColor="text1"/>
          <w:sz w:val="28"/>
          <w:szCs w:val="28"/>
        </w:rPr>
        <w:t>}</w:t>
      </w:r>
    </w:p>
    <w:p w14:paraId="1B17DC22" w14:textId="77777777" w:rsidR="00DE7CE6" w:rsidRPr="00DE7CE6" w:rsidRDefault="00DE7CE6" w:rsidP="00DE7CE6">
      <w:pPr>
        <w:spacing w:after="0"/>
        <w:rPr>
          <w:color w:val="000000" w:themeColor="text1"/>
          <w:sz w:val="28"/>
          <w:szCs w:val="28"/>
        </w:rPr>
      </w:pPr>
    </w:p>
    <w:p w14:paraId="7D64BE7E" w14:textId="77777777" w:rsidR="00DE7CE6" w:rsidRPr="00DE7CE6" w:rsidRDefault="00DE7CE6" w:rsidP="00DE7CE6">
      <w:pPr>
        <w:spacing w:after="0"/>
        <w:rPr>
          <w:color w:val="000000" w:themeColor="text1"/>
          <w:sz w:val="28"/>
          <w:szCs w:val="28"/>
        </w:rPr>
      </w:pPr>
      <w:r w:rsidRPr="00DE7CE6">
        <w:rPr>
          <w:color w:val="000000" w:themeColor="text1"/>
          <w:sz w:val="28"/>
          <w:szCs w:val="28"/>
        </w:rPr>
        <w:lastRenderedPageBreak/>
        <w:t xml:space="preserve">li </w:t>
      </w:r>
      <w:proofErr w:type="gramStart"/>
      <w:r w:rsidRPr="00DE7CE6">
        <w:rPr>
          <w:color w:val="000000" w:themeColor="text1"/>
          <w:sz w:val="28"/>
          <w:szCs w:val="28"/>
        </w:rPr>
        <w:t>a:hover</w:t>
      </w:r>
      <w:proofErr w:type="gramEnd"/>
      <w:r w:rsidRPr="00DE7CE6">
        <w:rPr>
          <w:color w:val="000000" w:themeColor="text1"/>
          <w:sz w:val="28"/>
          <w:szCs w:val="28"/>
        </w:rPr>
        <w:t>:not</w:t>
      </w:r>
      <w:proofErr w:type="gramStart"/>
      <w:r w:rsidRPr="00DE7CE6">
        <w:rPr>
          <w:color w:val="000000" w:themeColor="text1"/>
          <w:sz w:val="28"/>
          <w:szCs w:val="28"/>
        </w:rPr>
        <w:t>(.active</w:t>
      </w:r>
      <w:proofErr w:type="gramEnd"/>
      <w:r w:rsidRPr="00DE7CE6">
        <w:rPr>
          <w:color w:val="000000" w:themeColor="text1"/>
          <w:sz w:val="28"/>
          <w:szCs w:val="28"/>
        </w:rPr>
        <w:t>) {</w:t>
      </w:r>
    </w:p>
    <w:p w14:paraId="1CECE62E" w14:textId="77777777" w:rsidR="00DE7CE6" w:rsidRPr="00DE7CE6" w:rsidRDefault="00DE7CE6" w:rsidP="00DE7CE6">
      <w:pPr>
        <w:spacing w:after="0"/>
        <w:rPr>
          <w:color w:val="000000" w:themeColor="text1"/>
          <w:sz w:val="28"/>
          <w:szCs w:val="28"/>
        </w:rPr>
      </w:pPr>
      <w:r w:rsidRPr="00DE7CE6">
        <w:rPr>
          <w:color w:val="000000" w:themeColor="text1"/>
          <w:sz w:val="28"/>
          <w:szCs w:val="28"/>
        </w:rPr>
        <w:t>  background-</w:t>
      </w:r>
      <w:proofErr w:type="spellStart"/>
      <w:r w:rsidRPr="00DE7CE6">
        <w:rPr>
          <w:color w:val="000000" w:themeColor="text1"/>
          <w:sz w:val="28"/>
          <w:szCs w:val="28"/>
        </w:rPr>
        <w:t>color</w:t>
      </w:r>
      <w:proofErr w:type="spellEnd"/>
      <w:r w:rsidRPr="00DE7CE6">
        <w:rPr>
          <w:color w:val="000000" w:themeColor="text1"/>
          <w:sz w:val="28"/>
          <w:szCs w:val="28"/>
        </w:rPr>
        <w:t xml:space="preserve">: </w:t>
      </w:r>
      <w:proofErr w:type="gramStart"/>
      <w:r w:rsidRPr="00DE7CE6">
        <w:rPr>
          <w:color w:val="000000" w:themeColor="text1"/>
          <w:sz w:val="28"/>
          <w:szCs w:val="28"/>
        </w:rPr>
        <w:t>#111;</w:t>
      </w:r>
      <w:proofErr w:type="gramEnd"/>
    </w:p>
    <w:p w14:paraId="474736AC" w14:textId="77777777" w:rsidR="00DE7CE6" w:rsidRPr="00DE7CE6" w:rsidRDefault="00DE7CE6" w:rsidP="00DE7CE6">
      <w:pPr>
        <w:spacing w:after="0"/>
        <w:rPr>
          <w:color w:val="000000" w:themeColor="text1"/>
          <w:sz w:val="28"/>
          <w:szCs w:val="28"/>
        </w:rPr>
      </w:pPr>
      <w:r w:rsidRPr="00DE7CE6">
        <w:rPr>
          <w:color w:val="000000" w:themeColor="text1"/>
          <w:sz w:val="28"/>
          <w:szCs w:val="28"/>
        </w:rPr>
        <w:t>}</w:t>
      </w:r>
    </w:p>
    <w:p w14:paraId="120934A9" w14:textId="77777777" w:rsidR="00DE7CE6" w:rsidRPr="00DE7CE6" w:rsidRDefault="00DE7CE6" w:rsidP="00DE7CE6">
      <w:pPr>
        <w:spacing w:after="0"/>
        <w:rPr>
          <w:color w:val="000000" w:themeColor="text1"/>
          <w:sz w:val="28"/>
          <w:szCs w:val="28"/>
        </w:rPr>
      </w:pPr>
    </w:p>
    <w:p w14:paraId="0635F883" w14:textId="77777777" w:rsidR="00DE7CE6" w:rsidRPr="00DE7CE6" w:rsidRDefault="00DE7CE6" w:rsidP="00DE7CE6">
      <w:pPr>
        <w:spacing w:after="0"/>
        <w:rPr>
          <w:color w:val="000000" w:themeColor="text1"/>
          <w:sz w:val="28"/>
          <w:szCs w:val="28"/>
        </w:rPr>
      </w:pPr>
      <w:proofErr w:type="gramStart"/>
      <w:r w:rsidRPr="00DE7CE6">
        <w:rPr>
          <w:color w:val="000000" w:themeColor="text1"/>
          <w:sz w:val="28"/>
          <w:szCs w:val="28"/>
        </w:rPr>
        <w:t>.active</w:t>
      </w:r>
      <w:proofErr w:type="gramEnd"/>
      <w:r w:rsidRPr="00DE7CE6">
        <w:rPr>
          <w:color w:val="000000" w:themeColor="text1"/>
          <w:sz w:val="28"/>
          <w:szCs w:val="28"/>
        </w:rPr>
        <w:t xml:space="preserve"> {</w:t>
      </w:r>
    </w:p>
    <w:p w14:paraId="5F8B6725" w14:textId="77777777" w:rsidR="00DE7CE6" w:rsidRPr="00DE7CE6" w:rsidRDefault="00DE7CE6" w:rsidP="00DE7CE6">
      <w:pPr>
        <w:spacing w:after="0"/>
        <w:rPr>
          <w:color w:val="000000" w:themeColor="text1"/>
          <w:sz w:val="28"/>
          <w:szCs w:val="28"/>
        </w:rPr>
      </w:pPr>
      <w:r w:rsidRPr="00DE7CE6">
        <w:rPr>
          <w:color w:val="000000" w:themeColor="text1"/>
          <w:sz w:val="28"/>
          <w:szCs w:val="28"/>
        </w:rPr>
        <w:t>  background-</w:t>
      </w:r>
      <w:proofErr w:type="spellStart"/>
      <w:r w:rsidRPr="00DE7CE6">
        <w:rPr>
          <w:color w:val="000000" w:themeColor="text1"/>
          <w:sz w:val="28"/>
          <w:szCs w:val="28"/>
        </w:rPr>
        <w:t>color</w:t>
      </w:r>
      <w:proofErr w:type="spellEnd"/>
      <w:r w:rsidRPr="00DE7CE6">
        <w:rPr>
          <w:color w:val="000000" w:themeColor="text1"/>
          <w:sz w:val="28"/>
          <w:szCs w:val="28"/>
        </w:rPr>
        <w:t>: #</w:t>
      </w:r>
      <w:proofErr w:type="gramStart"/>
      <w:r w:rsidRPr="00DE7CE6">
        <w:rPr>
          <w:color w:val="000000" w:themeColor="text1"/>
          <w:sz w:val="28"/>
          <w:szCs w:val="28"/>
        </w:rPr>
        <w:t>04AA6D;</w:t>
      </w:r>
      <w:proofErr w:type="gramEnd"/>
    </w:p>
    <w:p w14:paraId="0200E112" w14:textId="77777777" w:rsidR="00DE7CE6" w:rsidRPr="00DE7CE6" w:rsidRDefault="00DE7CE6" w:rsidP="00DE7CE6">
      <w:pPr>
        <w:spacing w:after="0"/>
        <w:rPr>
          <w:color w:val="000000" w:themeColor="text1"/>
          <w:sz w:val="28"/>
          <w:szCs w:val="28"/>
        </w:rPr>
      </w:pPr>
      <w:r w:rsidRPr="00DE7CE6">
        <w:rPr>
          <w:color w:val="000000" w:themeColor="text1"/>
          <w:sz w:val="28"/>
          <w:szCs w:val="28"/>
        </w:rPr>
        <w:t>}</w:t>
      </w:r>
    </w:p>
    <w:p w14:paraId="76C70EDB" w14:textId="77777777" w:rsidR="00DE7CE6" w:rsidRPr="00DE7CE6" w:rsidRDefault="00DE7CE6" w:rsidP="00DE7CE6">
      <w:pPr>
        <w:spacing w:after="0"/>
        <w:rPr>
          <w:color w:val="000000" w:themeColor="text1"/>
          <w:sz w:val="28"/>
          <w:szCs w:val="28"/>
        </w:rPr>
      </w:pPr>
      <w:r w:rsidRPr="00DE7CE6">
        <w:rPr>
          <w:color w:val="000000" w:themeColor="text1"/>
          <w:sz w:val="28"/>
          <w:szCs w:val="28"/>
        </w:rPr>
        <w:t>&lt;/style&gt;</w:t>
      </w:r>
    </w:p>
    <w:p w14:paraId="4D91E4EA" w14:textId="77777777" w:rsidR="00DE7CE6" w:rsidRPr="00DE7CE6" w:rsidRDefault="00DE7CE6" w:rsidP="00DE7CE6">
      <w:pPr>
        <w:spacing w:after="0"/>
        <w:rPr>
          <w:color w:val="000000" w:themeColor="text1"/>
          <w:sz w:val="28"/>
          <w:szCs w:val="28"/>
        </w:rPr>
      </w:pPr>
      <w:r w:rsidRPr="00DE7CE6">
        <w:rPr>
          <w:color w:val="000000" w:themeColor="text1"/>
          <w:sz w:val="28"/>
          <w:szCs w:val="28"/>
        </w:rPr>
        <w:t>&lt;/head&gt;</w:t>
      </w:r>
    </w:p>
    <w:p w14:paraId="7107D16D" w14:textId="77777777" w:rsidR="00DE7CE6" w:rsidRPr="00DE7CE6" w:rsidRDefault="00DE7CE6" w:rsidP="00DE7CE6">
      <w:pPr>
        <w:spacing w:after="0"/>
        <w:rPr>
          <w:color w:val="000000" w:themeColor="text1"/>
          <w:sz w:val="28"/>
          <w:szCs w:val="28"/>
        </w:rPr>
      </w:pPr>
      <w:r w:rsidRPr="00DE7CE6">
        <w:rPr>
          <w:color w:val="000000" w:themeColor="text1"/>
          <w:sz w:val="28"/>
          <w:szCs w:val="28"/>
        </w:rPr>
        <w:t>&lt;body&gt;</w:t>
      </w:r>
    </w:p>
    <w:p w14:paraId="53FA3C6E" w14:textId="77777777" w:rsidR="00DE7CE6" w:rsidRPr="00DE7CE6" w:rsidRDefault="00DE7CE6" w:rsidP="00DE7CE6">
      <w:pPr>
        <w:spacing w:after="0"/>
        <w:rPr>
          <w:color w:val="000000" w:themeColor="text1"/>
          <w:sz w:val="28"/>
          <w:szCs w:val="28"/>
        </w:rPr>
      </w:pPr>
    </w:p>
    <w:p w14:paraId="41ED2F4A" w14:textId="77777777" w:rsidR="00DE7CE6" w:rsidRPr="00DE7CE6" w:rsidRDefault="00DE7CE6" w:rsidP="00DE7CE6">
      <w:pPr>
        <w:spacing w:after="0"/>
        <w:rPr>
          <w:color w:val="000000" w:themeColor="text1"/>
          <w:sz w:val="28"/>
          <w:szCs w:val="28"/>
        </w:rPr>
      </w:pPr>
      <w:r w:rsidRPr="00DE7CE6">
        <w:rPr>
          <w:color w:val="000000" w:themeColor="text1"/>
          <w:sz w:val="28"/>
          <w:szCs w:val="28"/>
        </w:rPr>
        <w:t>&lt;ul&gt;</w:t>
      </w:r>
    </w:p>
    <w:p w14:paraId="433BEFDE"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&lt;li&gt;&lt;a class="active" </w:t>
      </w:r>
      <w:proofErr w:type="spellStart"/>
      <w:r w:rsidRPr="00DE7CE6">
        <w:rPr>
          <w:color w:val="000000" w:themeColor="text1"/>
          <w:sz w:val="28"/>
          <w:szCs w:val="28"/>
        </w:rPr>
        <w:t>href</w:t>
      </w:r>
      <w:proofErr w:type="spellEnd"/>
      <w:r w:rsidRPr="00DE7CE6">
        <w:rPr>
          <w:color w:val="000000" w:themeColor="text1"/>
          <w:sz w:val="28"/>
          <w:szCs w:val="28"/>
        </w:rPr>
        <w:t>="#home"&gt;Home&lt;/a&gt;&lt;/li&gt;</w:t>
      </w:r>
    </w:p>
    <w:p w14:paraId="6D6DE426"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&lt;li&gt;&lt;a </w:t>
      </w:r>
      <w:proofErr w:type="spellStart"/>
      <w:r w:rsidRPr="00DE7CE6">
        <w:rPr>
          <w:color w:val="000000" w:themeColor="text1"/>
          <w:sz w:val="28"/>
          <w:szCs w:val="28"/>
        </w:rPr>
        <w:t>href</w:t>
      </w:r>
      <w:proofErr w:type="spellEnd"/>
      <w:r w:rsidRPr="00DE7CE6">
        <w:rPr>
          <w:color w:val="000000" w:themeColor="text1"/>
          <w:sz w:val="28"/>
          <w:szCs w:val="28"/>
        </w:rPr>
        <w:t>="#news"&gt;News&lt;/a&gt;&lt;/li&gt;</w:t>
      </w:r>
    </w:p>
    <w:p w14:paraId="2BD6711B"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&lt;li&gt;&lt;a </w:t>
      </w:r>
      <w:proofErr w:type="spellStart"/>
      <w:r w:rsidRPr="00DE7CE6">
        <w:rPr>
          <w:color w:val="000000" w:themeColor="text1"/>
          <w:sz w:val="28"/>
          <w:szCs w:val="28"/>
        </w:rPr>
        <w:t>href</w:t>
      </w:r>
      <w:proofErr w:type="spellEnd"/>
      <w:r w:rsidRPr="00DE7CE6">
        <w:rPr>
          <w:color w:val="000000" w:themeColor="text1"/>
          <w:sz w:val="28"/>
          <w:szCs w:val="28"/>
        </w:rPr>
        <w:t>="#contact"&gt;Contact&lt;/a&gt;&lt;/li&gt;</w:t>
      </w:r>
    </w:p>
    <w:p w14:paraId="5CBDD07B"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&lt;li&gt;&lt;a </w:t>
      </w:r>
      <w:proofErr w:type="spellStart"/>
      <w:r w:rsidRPr="00DE7CE6">
        <w:rPr>
          <w:color w:val="000000" w:themeColor="text1"/>
          <w:sz w:val="28"/>
          <w:szCs w:val="28"/>
        </w:rPr>
        <w:t>href</w:t>
      </w:r>
      <w:proofErr w:type="spellEnd"/>
      <w:r w:rsidRPr="00DE7CE6">
        <w:rPr>
          <w:color w:val="000000" w:themeColor="text1"/>
          <w:sz w:val="28"/>
          <w:szCs w:val="28"/>
        </w:rPr>
        <w:t>="#about"&gt;About&lt;/a&gt;&lt;/li&gt;</w:t>
      </w:r>
    </w:p>
    <w:p w14:paraId="78F3D6F2" w14:textId="77777777" w:rsidR="00DE7CE6" w:rsidRPr="00DE7CE6" w:rsidRDefault="00DE7CE6" w:rsidP="00DE7CE6">
      <w:pPr>
        <w:spacing w:after="0"/>
        <w:rPr>
          <w:color w:val="000000" w:themeColor="text1"/>
          <w:sz w:val="28"/>
          <w:szCs w:val="28"/>
        </w:rPr>
      </w:pPr>
      <w:r w:rsidRPr="00DE7CE6">
        <w:rPr>
          <w:color w:val="000000" w:themeColor="text1"/>
          <w:sz w:val="28"/>
          <w:szCs w:val="28"/>
        </w:rPr>
        <w:t>&lt;/ul&gt;</w:t>
      </w:r>
    </w:p>
    <w:p w14:paraId="3D8A0111" w14:textId="77777777" w:rsidR="00DE7CE6" w:rsidRPr="00DE7CE6" w:rsidRDefault="00DE7CE6" w:rsidP="00DE7CE6">
      <w:pPr>
        <w:spacing w:after="0"/>
        <w:rPr>
          <w:color w:val="000000" w:themeColor="text1"/>
          <w:sz w:val="28"/>
          <w:szCs w:val="28"/>
        </w:rPr>
      </w:pPr>
    </w:p>
    <w:p w14:paraId="7257CC74" w14:textId="77777777" w:rsidR="00DE7CE6" w:rsidRPr="00DE7CE6" w:rsidRDefault="00DE7CE6" w:rsidP="00DE7CE6">
      <w:pPr>
        <w:spacing w:after="0"/>
        <w:rPr>
          <w:color w:val="000000" w:themeColor="text1"/>
          <w:sz w:val="28"/>
          <w:szCs w:val="28"/>
        </w:rPr>
      </w:pPr>
      <w:r w:rsidRPr="00DE7CE6">
        <w:rPr>
          <w:color w:val="000000" w:themeColor="text1"/>
          <w:sz w:val="28"/>
          <w:szCs w:val="28"/>
        </w:rPr>
        <w:t>&lt;div style="padding:20</w:t>
      </w:r>
      <w:proofErr w:type="gramStart"/>
      <w:r w:rsidRPr="00DE7CE6">
        <w:rPr>
          <w:color w:val="000000" w:themeColor="text1"/>
          <w:sz w:val="28"/>
          <w:szCs w:val="28"/>
        </w:rPr>
        <w:t>px;margin</w:t>
      </w:r>
      <w:proofErr w:type="gramEnd"/>
      <w:r w:rsidRPr="00DE7CE6">
        <w:rPr>
          <w:color w:val="000000" w:themeColor="text1"/>
          <w:sz w:val="28"/>
          <w:szCs w:val="28"/>
        </w:rPr>
        <w:t>-top:30</w:t>
      </w:r>
      <w:proofErr w:type="gramStart"/>
      <w:r w:rsidRPr="00DE7CE6">
        <w:rPr>
          <w:color w:val="000000" w:themeColor="text1"/>
          <w:sz w:val="28"/>
          <w:szCs w:val="28"/>
        </w:rPr>
        <w:t>px;background</w:t>
      </w:r>
      <w:proofErr w:type="gramEnd"/>
      <w:r w:rsidRPr="00DE7CE6">
        <w:rPr>
          <w:color w:val="000000" w:themeColor="text1"/>
          <w:sz w:val="28"/>
          <w:szCs w:val="28"/>
        </w:rPr>
        <w:t>-</w:t>
      </w:r>
      <w:proofErr w:type="gramStart"/>
      <w:r w:rsidRPr="00DE7CE6">
        <w:rPr>
          <w:color w:val="000000" w:themeColor="text1"/>
          <w:sz w:val="28"/>
          <w:szCs w:val="28"/>
        </w:rPr>
        <w:t>color:#</w:t>
      </w:r>
      <w:proofErr w:type="gramEnd"/>
      <w:r w:rsidRPr="00DE7CE6">
        <w:rPr>
          <w:color w:val="000000" w:themeColor="text1"/>
          <w:sz w:val="28"/>
          <w:szCs w:val="28"/>
        </w:rPr>
        <w:t>1abc9</w:t>
      </w:r>
      <w:proofErr w:type="gramStart"/>
      <w:r w:rsidRPr="00DE7CE6">
        <w:rPr>
          <w:color w:val="000000" w:themeColor="text1"/>
          <w:sz w:val="28"/>
          <w:szCs w:val="28"/>
        </w:rPr>
        <w:t>c;height</w:t>
      </w:r>
      <w:proofErr w:type="gramEnd"/>
      <w:r w:rsidRPr="00DE7CE6">
        <w:rPr>
          <w:color w:val="000000" w:themeColor="text1"/>
          <w:sz w:val="28"/>
          <w:szCs w:val="28"/>
        </w:rPr>
        <w:t>:1500px;"&gt;</w:t>
      </w:r>
    </w:p>
    <w:p w14:paraId="2D4B71D5" w14:textId="77777777" w:rsidR="00DE7CE6" w:rsidRPr="00DE7CE6" w:rsidRDefault="00DE7CE6" w:rsidP="00DE7CE6">
      <w:pPr>
        <w:spacing w:after="0"/>
        <w:rPr>
          <w:color w:val="000000" w:themeColor="text1"/>
          <w:sz w:val="28"/>
          <w:szCs w:val="28"/>
        </w:rPr>
      </w:pPr>
      <w:r w:rsidRPr="00DE7CE6">
        <w:rPr>
          <w:color w:val="000000" w:themeColor="text1"/>
          <w:sz w:val="28"/>
          <w:szCs w:val="28"/>
        </w:rPr>
        <w:t>  &lt;h1&gt;Fixed Top Navigation Bar&lt;/h1&gt;</w:t>
      </w:r>
    </w:p>
    <w:p w14:paraId="425ABD3D" w14:textId="77777777" w:rsidR="00DE7CE6" w:rsidRPr="00DE7CE6" w:rsidRDefault="00DE7CE6" w:rsidP="00DE7CE6">
      <w:pPr>
        <w:spacing w:after="0"/>
        <w:rPr>
          <w:color w:val="000000" w:themeColor="text1"/>
          <w:sz w:val="28"/>
          <w:szCs w:val="28"/>
        </w:rPr>
      </w:pPr>
      <w:r w:rsidRPr="00DE7CE6">
        <w:rPr>
          <w:color w:val="000000" w:themeColor="text1"/>
          <w:sz w:val="28"/>
          <w:szCs w:val="28"/>
        </w:rPr>
        <w:t>  &lt;h2&gt;Scroll this page to see the effect&lt;/h2&gt;</w:t>
      </w:r>
    </w:p>
    <w:p w14:paraId="2E1AA43A" w14:textId="77777777" w:rsidR="00DE7CE6" w:rsidRPr="00DE7CE6" w:rsidRDefault="00DE7CE6" w:rsidP="00DE7CE6">
      <w:pPr>
        <w:spacing w:after="0"/>
        <w:rPr>
          <w:color w:val="000000" w:themeColor="text1"/>
          <w:sz w:val="28"/>
          <w:szCs w:val="28"/>
        </w:rPr>
      </w:pPr>
      <w:r w:rsidRPr="00DE7CE6">
        <w:rPr>
          <w:color w:val="000000" w:themeColor="text1"/>
          <w:sz w:val="28"/>
          <w:szCs w:val="28"/>
        </w:rPr>
        <w:t>  &lt;h2&gt;The navigation bar will stay at the top of the page while scrolling&lt;/h2&gt;</w:t>
      </w:r>
    </w:p>
    <w:p w14:paraId="4F1B2175" w14:textId="77777777" w:rsidR="00DE7CE6" w:rsidRPr="00DE7CE6" w:rsidRDefault="00DE7CE6" w:rsidP="00DE7CE6">
      <w:pPr>
        <w:spacing w:after="0"/>
        <w:rPr>
          <w:color w:val="000000" w:themeColor="text1"/>
          <w:sz w:val="28"/>
          <w:szCs w:val="28"/>
        </w:rPr>
      </w:pPr>
    </w:p>
    <w:p w14:paraId="5EDF5DEB"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3A22E719"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6808850B"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29E4E478"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4D1D9188"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0264E241"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734894E7"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42855217"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0FAB039E" w14:textId="77777777" w:rsidR="00DE7CE6" w:rsidRPr="00DE7CE6" w:rsidRDefault="00DE7CE6" w:rsidP="00DE7CE6">
      <w:pPr>
        <w:spacing w:after="0"/>
        <w:rPr>
          <w:color w:val="000000" w:themeColor="text1"/>
          <w:sz w:val="28"/>
          <w:szCs w:val="28"/>
        </w:rPr>
      </w:pPr>
      <w:r w:rsidRPr="00DE7CE6">
        <w:rPr>
          <w:color w:val="000000" w:themeColor="text1"/>
          <w:sz w:val="28"/>
          <w:szCs w:val="28"/>
        </w:rPr>
        <w:lastRenderedPageBreak/>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2EB66DE9"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27A34F40"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3F24084A"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645EE801"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27F76880"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5970ACD2"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52A2E894"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4EC14C02"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688DC530"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21D2A1D3"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2896D7E5" w14:textId="77777777" w:rsidR="00DE7CE6" w:rsidRPr="00DE7CE6" w:rsidRDefault="00DE7CE6" w:rsidP="00DE7CE6">
      <w:pPr>
        <w:spacing w:after="0"/>
        <w:rPr>
          <w:color w:val="000000" w:themeColor="text1"/>
          <w:sz w:val="28"/>
          <w:szCs w:val="28"/>
        </w:rPr>
      </w:pPr>
      <w:r w:rsidRPr="00DE7CE6">
        <w:rPr>
          <w:color w:val="000000" w:themeColor="text1"/>
          <w:sz w:val="28"/>
          <w:szCs w:val="28"/>
        </w:rPr>
        <w:t xml:space="preserve">  &lt;p&gt;Some text some text some text some </w:t>
      </w:r>
      <w:proofErr w:type="gramStart"/>
      <w:r w:rsidRPr="00DE7CE6">
        <w:rPr>
          <w:color w:val="000000" w:themeColor="text1"/>
          <w:sz w:val="28"/>
          <w:szCs w:val="28"/>
        </w:rPr>
        <w:t>text..</w:t>
      </w:r>
      <w:proofErr w:type="gramEnd"/>
      <w:r w:rsidRPr="00DE7CE6">
        <w:rPr>
          <w:color w:val="000000" w:themeColor="text1"/>
          <w:sz w:val="28"/>
          <w:szCs w:val="28"/>
        </w:rPr>
        <w:t>&lt;/p&gt;</w:t>
      </w:r>
    </w:p>
    <w:p w14:paraId="3DE54788" w14:textId="77777777" w:rsidR="00DE7CE6" w:rsidRPr="00DE7CE6" w:rsidRDefault="00DE7CE6" w:rsidP="00DE7CE6">
      <w:pPr>
        <w:spacing w:after="0"/>
        <w:rPr>
          <w:color w:val="000000" w:themeColor="text1"/>
          <w:sz w:val="28"/>
          <w:szCs w:val="28"/>
        </w:rPr>
      </w:pPr>
      <w:r w:rsidRPr="00DE7CE6">
        <w:rPr>
          <w:color w:val="000000" w:themeColor="text1"/>
          <w:sz w:val="28"/>
          <w:szCs w:val="28"/>
        </w:rPr>
        <w:t>&lt;/div&gt;</w:t>
      </w:r>
    </w:p>
    <w:p w14:paraId="1FF5EFFE" w14:textId="77777777" w:rsidR="00DE7CE6" w:rsidRPr="00DE7CE6" w:rsidRDefault="00DE7CE6" w:rsidP="00DE7CE6">
      <w:pPr>
        <w:spacing w:after="0"/>
        <w:rPr>
          <w:color w:val="000000" w:themeColor="text1"/>
          <w:sz w:val="28"/>
          <w:szCs w:val="28"/>
        </w:rPr>
      </w:pPr>
    </w:p>
    <w:p w14:paraId="3904B6F8" w14:textId="77777777" w:rsidR="00DE7CE6" w:rsidRPr="00DE7CE6" w:rsidRDefault="00DE7CE6" w:rsidP="00DE7CE6">
      <w:pPr>
        <w:spacing w:after="0"/>
        <w:rPr>
          <w:color w:val="000000" w:themeColor="text1"/>
          <w:sz w:val="28"/>
          <w:szCs w:val="28"/>
        </w:rPr>
      </w:pPr>
      <w:r w:rsidRPr="00DE7CE6">
        <w:rPr>
          <w:color w:val="000000" w:themeColor="text1"/>
          <w:sz w:val="28"/>
          <w:szCs w:val="28"/>
        </w:rPr>
        <w:t>&lt;/body&gt;</w:t>
      </w:r>
    </w:p>
    <w:p w14:paraId="04EC1DD1" w14:textId="7C4212EB" w:rsidR="00DE7CE6" w:rsidRDefault="00DE7CE6" w:rsidP="00DE7CE6">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06368" behindDoc="0" locked="0" layoutInCell="1" allowOverlap="1" wp14:anchorId="485463FA" wp14:editId="24EA9DD6">
                <wp:simplePos x="0" y="0"/>
                <wp:positionH relativeFrom="column">
                  <wp:posOffset>967740</wp:posOffset>
                </wp:positionH>
                <wp:positionV relativeFrom="paragraph">
                  <wp:posOffset>29210</wp:posOffset>
                </wp:positionV>
                <wp:extent cx="4175760" cy="5265420"/>
                <wp:effectExtent l="0" t="0" r="0" b="0"/>
                <wp:wrapNone/>
                <wp:docPr id="2137661791" name="Rectangle 50"/>
                <wp:cNvGraphicFramePr/>
                <a:graphic xmlns:a="http://schemas.openxmlformats.org/drawingml/2006/main">
                  <a:graphicData uri="http://schemas.microsoft.com/office/word/2010/wordprocessingShape">
                    <wps:wsp>
                      <wps:cNvSpPr/>
                      <wps:spPr>
                        <a:xfrm>
                          <a:off x="0" y="0"/>
                          <a:ext cx="4175760" cy="5265420"/>
                        </a:xfrm>
                        <a:prstGeom prst="rect">
                          <a:avLst/>
                        </a:prstGeom>
                        <a:blipFill dpi="0" rotWithShape="1">
                          <a:blip r:embed="rId11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71EE9" id="Rectangle 50" o:spid="_x0000_s1026" style="position:absolute;margin-left:76.2pt;margin-top:2.3pt;width:328.8pt;height:414.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" stroked="f" strokeweight="1.5pt">
                <v:fill r:id="rId113" o:title="" recolor="t" rotate="t" type="frame"/>
              </v:rect>
            </w:pict>
          </mc:Fallback>
        </mc:AlternateContent>
      </w:r>
      <w:r w:rsidRPr="00DE7CE6">
        <w:rPr>
          <w:color w:val="000000" w:themeColor="text1"/>
          <w:sz w:val="28"/>
          <w:szCs w:val="28"/>
        </w:rPr>
        <w:t>&lt;/html&gt;</w:t>
      </w:r>
    </w:p>
    <w:p w14:paraId="6766EF7A" w14:textId="1D706792" w:rsidR="00DE7CE6" w:rsidRDefault="00DE7CE6" w:rsidP="00DE7CE6">
      <w:pPr>
        <w:spacing w:after="0"/>
        <w:rPr>
          <w:color w:val="000000" w:themeColor="text1"/>
          <w:sz w:val="28"/>
          <w:szCs w:val="28"/>
        </w:rPr>
      </w:pPr>
    </w:p>
    <w:p w14:paraId="18534249" w14:textId="77777777" w:rsidR="00DE7CE6" w:rsidRPr="00DE7CE6" w:rsidRDefault="00DE7CE6" w:rsidP="00DE7CE6">
      <w:pPr>
        <w:spacing w:after="0"/>
        <w:rPr>
          <w:color w:val="000000" w:themeColor="text1"/>
          <w:sz w:val="28"/>
          <w:szCs w:val="28"/>
        </w:rPr>
      </w:pPr>
    </w:p>
    <w:p w14:paraId="05F3744B" w14:textId="77777777" w:rsidR="00DE7CE6" w:rsidRPr="00304287" w:rsidRDefault="00DE7CE6" w:rsidP="00304287">
      <w:pPr>
        <w:spacing w:after="0"/>
        <w:rPr>
          <w:color w:val="000000" w:themeColor="text1"/>
          <w:sz w:val="28"/>
          <w:szCs w:val="28"/>
        </w:rPr>
      </w:pPr>
    </w:p>
    <w:p w14:paraId="2BC48040" w14:textId="35DF2F49" w:rsidR="00BE6CD6" w:rsidRDefault="004C2AFF" w:rsidP="00C20C2A">
      <w:pPr>
        <w:spacing w:after="0"/>
        <w:rPr>
          <w:color w:val="000000" w:themeColor="text1"/>
          <w:sz w:val="28"/>
          <w:szCs w:val="28"/>
        </w:rPr>
      </w:pPr>
      <w:r>
        <w:rPr>
          <w:color w:val="000000" w:themeColor="text1"/>
          <w:sz w:val="28"/>
          <w:szCs w:val="28"/>
        </w:rPr>
        <w:t xml:space="preserve"> </w:t>
      </w:r>
    </w:p>
    <w:p w14:paraId="1D73468E" w14:textId="77777777" w:rsidR="004C2AFF" w:rsidRDefault="004C2AFF" w:rsidP="00C20C2A">
      <w:pPr>
        <w:spacing w:after="0"/>
        <w:rPr>
          <w:color w:val="000000" w:themeColor="text1"/>
          <w:sz w:val="28"/>
          <w:szCs w:val="28"/>
        </w:rPr>
      </w:pPr>
    </w:p>
    <w:p w14:paraId="093AB15A" w14:textId="77777777" w:rsidR="004C2AFF" w:rsidRDefault="004C2AFF" w:rsidP="00C20C2A">
      <w:pPr>
        <w:spacing w:after="0"/>
        <w:rPr>
          <w:color w:val="000000" w:themeColor="text1"/>
          <w:sz w:val="28"/>
          <w:szCs w:val="28"/>
        </w:rPr>
      </w:pPr>
    </w:p>
    <w:p w14:paraId="7753CB5B" w14:textId="77777777" w:rsidR="004C2AFF" w:rsidRDefault="004C2AFF" w:rsidP="00C20C2A">
      <w:pPr>
        <w:spacing w:after="0"/>
        <w:rPr>
          <w:color w:val="000000" w:themeColor="text1"/>
          <w:sz w:val="28"/>
          <w:szCs w:val="28"/>
        </w:rPr>
      </w:pPr>
    </w:p>
    <w:p w14:paraId="67C836E1" w14:textId="77777777" w:rsidR="004C2AFF" w:rsidRDefault="004C2AFF" w:rsidP="00C20C2A">
      <w:pPr>
        <w:spacing w:after="0"/>
        <w:rPr>
          <w:color w:val="000000" w:themeColor="text1"/>
          <w:sz w:val="28"/>
          <w:szCs w:val="28"/>
        </w:rPr>
      </w:pPr>
    </w:p>
    <w:p w14:paraId="7DAF0F63" w14:textId="77777777" w:rsidR="004C2AFF" w:rsidRDefault="004C2AFF" w:rsidP="00C20C2A">
      <w:pPr>
        <w:spacing w:after="0"/>
        <w:rPr>
          <w:color w:val="000000" w:themeColor="text1"/>
          <w:sz w:val="28"/>
          <w:szCs w:val="28"/>
        </w:rPr>
      </w:pPr>
    </w:p>
    <w:p w14:paraId="32C4B071" w14:textId="77777777" w:rsidR="004C2AFF" w:rsidRDefault="004C2AFF" w:rsidP="00C20C2A">
      <w:pPr>
        <w:spacing w:after="0"/>
        <w:rPr>
          <w:color w:val="000000" w:themeColor="text1"/>
          <w:sz w:val="28"/>
          <w:szCs w:val="28"/>
        </w:rPr>
      </w:pPr>
    </w:p>
    <w:p w14:paraId="41A784AA" w14:textId="77777777" w:rsidR="004C2AFF" w:rsidRDefault="004C2AFF" w:rsidP="00C20C2A">
      <w:pPr>
        <w:spacing w:after="0"/>
        <w:rPr>
          <w:color w:val="000000" w:themeColor="text1"/>
          <w:sz w:val="28"/>
          <w:szCs w:val="28"/>
        </w:rPr>
      </w:pPr>
    </w:p>
    <w:p w14:paraId="5FC0CEB5" w14:textId="77777777" w:rsidR="004C2AFF" w:rsidRDefault="004C2AFF" w:rsidP="00C20C2A">
      <w:pPr>
        <w:spacing w:after="0"/>
        <w:rPr>
          <w:color w:val="000000" w:themeColor="text1"/>
          <w:sz w:val="28"/>
          <w:szCs w:val="28"/>
        </w:rPr>
      </w:pPr>
    </w:p>
    <w:p w14:paraId="20B4E4C8" w14:textId="77777777" w:rsidR="004C2AFF" w:rsidRDefault="004C2AFF" w:rsidP="00C20C2A">
      <w:pPr>
        <w:spacing w:after="0"/>
        <w:rPr>
          <w:color w:val="000000" w:themeColor="text1"/>
          <w:sz w:val="28"/>
          <w:szCs w:val="28"/>
        </w:rPr>
      </w:pPr>
    </w:p>
    <w:p w14:paraId="25EB5BBA" w14:textId="77777777" w:rsidR="004C2AFF" w:rsidRDefault="004C2AFF" w:rsidP="00C20C2A">
      <w:pPr>
        <w:spacing w:after="0"/>
        <w:rPr>
          <w:color w:val="000000" w:themeColor="text1"/>
          <w:sz w:val="28"/>
          <w:szCs w:val="28"/>
        </w:rPr>
      </w:pPr>
    </w:p>
    <w:p w14:paraId="6D972102" w14:textId="77777777" w:rsidR="004C2AFF" w:rsidRDefault="004C2AFF" w:rsidP="00C20C2A">
      <w:pPr>
        <w:spacing w:after="0"/>
        <w:rPr>
          <w:color w:val="000000" w:themeColor="text1"/>
          <w:sz w:val="28"/>
          <w:szCs w:val="28"/>
        </w:rPr>
      </w:pPr>
    </w:p>
    <w:p w14:paraId="258F8A01" w14:textId="77777777" w:rsidR="004C2AFF" w:rsidRDefault="004C2AFF" w:rsidP="00C20C2A">
      <w:pPr>
        <w:spacing w:after="0"/>
        <w:rPr>
          <w:color w:val="000000" w:themeColor="text1"/>
          <w:sz w:val="28"/>
          <w:szCs w:val="28"/>
        </w:rPr>
      </w:pPr>
    </w:p>
    <w:p w14:paraId="46065C62" w14:textId="77777777" w:rsidR="004C2AFF" w:rsidRDefault="004C2AFF" w:rsidP="00C20C2A">
      <w:pPr>
        <w:spacing w:after="0"/>
        <w:rPr>
          <w:color w:val="000000" w:themeColor="text1"/>
          <w:sz w:val="28"/>
          <w:szCs w:val="28"/>
        </w:rPr>
      </w:pPr>
    </w:p>
    <w:p w14:paraId="71EAA87E" w14:textId="755B5332" w:rsidR="004C2AFF" w:rsidRDefault="00FD4D64" w:rsidP="00C20C2A">
      <w:pPr>
        <w:spacing w:after="0"/>
        <w:rPr>
          <w:color w:val="000000" w:themeColor="text1"/>
          <w:sz w:val="28"/>
          <w:szCs w:val="28"/>
        </w:rPr>
      </w:pPr>
      <w:r>
        <w:rPr>
          <w:color w:val="000000" w:themeColor="text1"/>
          <w:sz w:val="28"/>
          <w:szCs w:val="28"/>
        </w:rPr>
        <w:t xml:space="preserve">DROP </w:t>
      </w:r>
      <w:proofErr w:type="gramStart"/>
      <w:r>
        <w:rPr>
          <w:color w:val="000000" w:themeColor="text1"/>
          <w:sz w:val="28"/>
          <w:szCs w:val="28"/>
        </w:rPr>
        <w:t>DOWN :</w:t>
      </w:r>
      <w:proofErr w:type="gramEnd"/>
      <w:r>
        <w:rPr>
          <w:color w:val="000000" w:themeColor="text1"/>
          <w:sz w:val="28"/>
          <w:szCs w:val="28"/>
        </w:rPr>
        <w:t xml:space="preserve"> </w:t>
      </w:r>
    </w:p>
    <w:p w14:paraId="33E6C945" w14:textId="77777777" w:rsidR="00FD4D64" w:rsidRPr="00FD4D64" w:rsidRDefault="00FD4D64" w:rsidP="00FD4D64">
      <w:pPr>
        <w:spacing w:after="0"/>
        <w:rPr>
          <w:color w:val="000000" w:themeColor="text1"/>
          <w:sz w:val="28"/>
          <w:szCs w:val="28"/>
        </w:rPr>
      </w:pPr>
      <w:r w:rsidRPr="00FD4D64">
        <w:rPr>
          <w:color w:val="000000" w:themeColor="text1"/>
          <w:sz w:val="28"/>
          <w:szCs w:val="28"/>
        </w:rPr>
        <w:t>&lt;!DOCTYPE html&gt;</w:t>
      </w:r>
    </w:p>
    <w:p w14:paraId="37C426FF" w14:textId="77777777" w:rsidR="00FD4D64" w:rsidRPr="00FD4D64" w:rsidRDefault="00FD4D64" w:rsidP="00FD4D64">
      <w:pPr>
        <w:spacing w:after="0"/>
        <w:rPr>
          <w:color w:val="000000" w:themeColor="text1"/>
          <w:sz w:val="28"/>
          <w:szCs w:val="28"/>
        </w:rPr>
      </w:pPr>
      <w:r w:rsidRPr="00FD4D64">
        <w:rPr>
          <w:color w:val="000000" w:themeColor="text1"/>
          <w:sz w:val="28"/>
          <w:szCs w:val="28"/>
        </w:rPr>
        <w:t>&lt;html&gt;</w:t>
      </w:r>
    </w:p>
    <w:p w14:paraId="7B18D0B0" w14:textId="77777777" w:rsidR="00FD4D64" w:rsidRPr="00FD4D64" w:rsidRDefault="00FD4D64" w:rsidP="00FD4D64">
      <w:pPr>
        <w:spacing w:after="0"/>
        <w:rPr>
          <w:color w:val="000000" w:themeColor="text1"/>
          <w:sz w:val="28"/>
          <w:szCs w:val="28"/>
        </w:rPr>
      </w:pPr>
      <w:r w:rsidRPr="00FD4D64">
        <w:rPr>
          <w:color w:val="000000" w:themeColor="text1"/>
          <w:sz w:val="28"/>
          <w:szCs w:val="28"/>
        </w:rPr>
        <w:t>&lt;head&gt;</w:t>
      </w:r>
    </w:p>
    <w:p w14:paraId="020AD7CB" w14:textId="77777777" w:rsidR="00FD4D64" w:rsidRPr="00FD4D64" w:rsidRDefault="00FD4D64" w:rsidP="00FD4D64">
      <w:pPr>
        <w:spacing w:after="0"/>
        <w:rPr>
          <w:color w:val="000000" w:themeColor="text1"/>
          <w:sz w:val="28"/>
          <w:szCs w:val="28"/>
        </w:rPr>
      </w:pPr>
      <w:r w:rsidRPr="00FD4D64">
        <w:rPr>
          <w:color w:val="000000" w:themeColor="text1"/>
          <w:sz w:val="28"/>
          <w:szCs w:val="28"/>
        </w:rPr>
        <w:t>&lt;style&gt;</w:t>
      </w:r>
    </w:p>
    <w:p w14:paraId="750530EE" w14:textId="77777777" w:rsidR="00FD4D64" w:rsidRPr="00FD4D64" w:rsidRDefault="00FD4D64" w:rsidP="00FD4D64">
      <w:pPr>
        <w:spacing w:after="0"/>
        <w:rPr>
          <w:color w:val="000000" w:themeColor="text1"/>
          <w:sz w:val="28"/>
          <w:szCs w:val="28"/>
        </w:rPr>
      </w:pPr>
      <w:proofErr w:type="gramStart"/>
      <w:r w:rsidRPr="00FD4D64">
        <w:rPr>
          <w:color w:val="000000" w:themeColor="text1"/>
          <w:sz w:val="28"/>
          <w:szCs w:val="28"/>
        </w:rPr>
        <w:t>.</w:t>
      </w:r>
      <w:proofErr w:type="spellStart"/>
      <w:r w:rsidRPr="00FD4D64">
        <w:rPr>
          <w:color w:val="000000" w:themeColor="text1"/>
          <w:sz w:val="28"/>
          <w:szCs w:val="28"/>
        </w:rPr>
        <w:t>dropbtn</w:t>
      </w:r>
      <w:proofErr w:type="spellEnd"/>
      <w:proofErr w:type="gramEnd"/>
      <w:r w:rsidRPr="00FD4D64">
        <w:rPr>
          <w:color w:val="000000" w:themeColor="text1"/>
          <w:sz w:val="28"/>
          <w:szCs w:val="28"/>
        </w:rPr>
        <w:t xml:space="preserve"> {</w:t>
      </w:r>
    </w:p>
    <w:p w14:paraId="6332FE6A" w14:textId="77777777" w:rsidR="00FD4D64" w:rsidRPr="00FD4D64" w:rsidRDefault="00FD4D64" w:rsidP="00FD4D64">
      <w:pPr>
        <w:spacing w:after="0"/>
        <w:rPr>
          <w:color w:val="000000" w:themeColor="text1"/>
          <w:sz w:val="28"/>
          <w:szCs w:val="28"/>
        </w:rPr>
      </w:pPr>
      <w:r w:rsidRPr="00FD4D64">
        <w:rPr>
          <w:color w:val="000000" w:themeColor="text1"/>
          <w:sz w:val="28"/>
          <w:szCs w:val="28"/>
        </w:rPr>
        <w:t>  background-</w:t>
      </w:r>
      <w:proofErr w:type="spellStart"/>
      <w:r w:rsidRPr="00FD4D64">
        <w:rPr>
          <w:color w:val="000000" w:themeColor="text1"/>
          <w:sz w:val="28"/>
          <w:szCs w:val="28"/>
        </w:rPr>
        <w:t>color</w:t>
      </w:r>
      <w:proofErr w:type="spellEnd"/>
      <w:r w:rsidRPr="00FD4D64">
        <w:rPr>
          <w:color w:val="000000" w:themeColor="text1"/>
          <w:sz w:val="28"/>
          <w:szCs w:val="28"/>
        </w:rPr>
        <w:t>: #</w:t>
      </w:r>
      <w:proofErr w:type="gramStart"/>
      <w:r w:rsidRPr="00FD4D64">
        <w:rPr>
          <w:color w:val="000000" w:themeColor="text1"/>
          <w:sz w:val="28"/>
          <w:szCs w:val="28"/>
        </w:rPr>
        <w:t>4CAF50;</w:t>
      </w:r>
      <w:proofErr w:type="gramEnd"/>
    </w:p>
    <w:p w14:paraId="36572544"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w:t>
      </w:r>
      <w:proofErr w:type="spellStart"/>
      <w:r w:rsidRPr="00FD4D64">
        <w:rPr>
          <w:color w:val="000000" w:themeColor="text1"/>
          <w:sz w:val="28"/>
          <w:szCs w:val="28"/>
        </w:rPr>
        <w:t>color</w:t>
      </w:r>
      <w:proofErr w:type="spellEnd"/>
      <w:r w:rsidRPr="00FD4D64">
        <w:rPr>
          <w:color w:val="000000" w:themeColor="text1"/>
          <w:sz w:val="28"/>
          <w:szCs w:val="28"/>
        </w:rPr>
        <w:t xml:space="preserve">: </w:t>
      </w:r>
      <w:proofErr w:type="gramStart"/>
      <w:r w:rsidRPr="00FD4D64">
        <w:rPr>
          <w:color w:val="000000" w:themeColor="text1"/>
          <w:sz w:val="28"/>
          <w:szCs w:val="28"/>
        </w:rPr>
        <w:t>white;</w:t>
      </w:r>
      <w:proofErr w:type="gramEnd"/>
    </w:p>
    <w:p w14:paraId="483D65BD"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padding: </w:t>
      </w:r>
      <w:proofErr w:type="gramStart"/>
      <w:r w:rsidRPr="00FD4D64">
        <w:rPr>
          <w:color w:val="000000" w:themeColor="text1"/>
          <w:sz w:val="28"/>
          <w:szCs w:val="28"/>
        </w:rPr>
        <w:t>16px;</w:t>
      </w:r>
      <w:proofErr w:type="gramEnd"/>
    </w:p>
    <w:p w14:paraId="7674DACC"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font-size: </w:t>
      </w:r>
      <w:proofErr w:type="gramStart"/>
      <w:r w:rsidRPr="00FD4D64">
        <w:rPr>
          <w:color w:val="000000" w:themeColor="text1"/>
          <w:sz w:val="28"/>
          <w:szCs w:val="28"/>
        </w:rPr>
        <w:t>16px;</w:t>
      </w:r>
      <w:proofErr w:type="gramEnd"/>
    </w:p>
    <w:p w14:paraId="7BFACDD3"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border: </w:t>
      </w:r>
      <w:proofErr w:type="gramStart"/>
      <w:r w:rsidRPr="00FD4D64">
        <w:rPr>
          <w:color w:val="000000" w:themeColor="text1"/>
          <w:sz w:val="28"/>
          <w:szCs w:val="28"/>
        </w:rPr>
        <w:t>none;</w:t>
      </w:r>
      <w:proofErr w:type="gramEnd"/>
    </w:p>
    <w:p w14:paraId="5FB71275"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cursor: </w:t>
      </w:r>
      <w:proofErr w:type="gramStart"/>
      <w:r w:rsidRPr="00FD4D64">
        <w:rPr>
          <w:color w:val="000000" w:themeColor="text1"/>
          <w:sz w:val="28"/>
          <w:szCs w:val="28"/>
        </w:rPr>
        <w:t>pointer;</w:t>
      </w:r>
      <w:proofErr w:type="gramEnd"/>
    </w:p>
    <w:p w14:paraId="0D4C079F" w14:textId="77777777" w:rsidR="00FD4D64" w:rsidRPr="00FD4D64" w:rsidRDefault="00FD4D64" w:rsidP="00FD4D64">
      <w:pPr>
        <w:spacing w:after="0"/>
        <w:rPr>
          <w:color w:val="000000" w:themeColor="text1"/>
          <w:sz w:val="28"/>
          <w:szCs w:val="28"/>
        </w:rPr>
      </w:pPr>
      <w:r w:rsidRPr="00FD4D64">
        <w:rPr>
          <w:color w:val="000000" w:themeColor="text1"/>
          <w:sz w:val="28"/>
          <w:szCs w:val="28"/>
        </w:rPr>
        <w:t>}</w:t>
      </w:r>
    </w:p>
    <w:p w14:paraId="38CD0E91" w14:textId="77777777" w:rsidR="00FD4D64" w:rsidRPr="00FD4D64" w:rsidRDefault="00FD4D64" w:rsidP="00FD4D64">
      <w:pPr>
        <w:spacing w:after="0"/>
        <w:rPr>
          <w:color w:val="000000" w:themeColor="text1"/>
          <w:sz w:val="28"/>
          <w:szCs w:val="28"/>
        </w:rPr>
      </w:pPr>
    </w:p>
    <w:p w14:paraId="2DB4A62C" w14:textId="77777777" w:rsidR="00FD4D64" w:rsidRPr="00FD4D64" w:rsidRDefault="00FD4D64" w:rsidP="00FD4D64">
      <w:pPr>
        <w:spacing w:after="0"/>
        <w:rPr>
          <w:color w:val="000000" w:themeColor="text1"/>
          <w:sz w:val="28"/>
          <w:szCs w:val="28"/>
        </w:rPr>
      </w:pPr>
      <w:proofErr w:type="gramStart"/>
      <w:r w:rsidRPr="00FD4D64">
        <w:rPr>
          <w:color w:val="000000" w:themeColor="text1"/>
          <w:sz w:val="28"/>
          <w:szCs w:val="28"/>
        </w:rPr>
        <w:t>.dropdown</w:t>
      </w:r>
      <w:proofErr w:type="gramEnd"/>
      <w:r w:rsidRPr="00FD4D64">
        <w:rPr>
          <w:color w:val="000000" w:themeColor="text1"/>
          <w:sz w:val="28"/>
          <w:szCs w:val="28"/>
        </w:rPr>
        <w:t xml:space="preserve"> {</w:t>
      </w:r>
    </w:p>
    <w:p w14:paraId="0657A321"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position: </w:t>
      </w:r>
      <w:proofErr w:type="gramStart"/>
      <w:r w:rsidRPr="00FD4D64">
        <w:rPr>
          <w:color w:val="000000" w:themeColor="text1"/>
          <w:sz w:val="28"/>
          <w:szCs w:val="28"/>
        </w:rPr>
        <w:t>relative;</w:t>
      </w:r>
      <w:proofErr w:type="gramEnd"/>
    </w:p>
    <w:p w14:paraId="6B19E4DB" w14:textId="77777777" w:rsidR="00FD4D64" w:rsidRPr="00FD4D64" w:rsidRDefault="00FD4D64" w:rsidP="00FD4D64">
      <w:pPr>
        <w:spacing w:after="0"/>
        <w:rPr>
          <w:color w:val="000000" w:themeColor="text1"/>
          <w:sz w:val="28"/>
          <w:szCs w:val="28"/>
        </w:rPr>
      </w:pPr>
      <w:r w:rsidRPr="00FD4D64">
        <w:rPr>
          <w:color w:val="000000" w:themeColor="text1"/>
          <w:sz w:val="28"/>
          <w:szCs w:val="28"/>
        </w:rPr>
        <w:t>  display: inline-</w:t>
      </w:r>
      <w:proofErr w:type="gramStart"/>
      <w:r w:rsidRPr="00FD4D64">
        <w:rPr>
          <w:color w:val="000000" w:themeColor="text1"/>
          <w:sz w:val="28"/>
          <w:szCs w:val="28"/>
        </w:rPr>
        <w:t>block;</w:t>
      </w:r>
      <w:proofErr w:type="gramEnd"/>
    </w:p>
    <w:p w14:paraId="5B6D846B" w14:textId="77777777" w:rsidR="00FD4D64" w:rsidRPr="00FD4D64" w:rsidRDefault="00FD4D64" w:rsidP="00FD4D64">
      <w:pPr>
        <w:spacing w:after="0"/>
        <w:rPr>
          <w:color w:val="000000" w:themeColor="text1"/>
          <w:sz w:val="28"/>
          <w:szCs w:val="28"/>
        </w:rPr>
      </w:pPr>
      <w:r w:rsidRPr="00FD4D64">
        <w:rPr>
          <w:color w:val="000000" w:themeColor="text1"/>
          <w:sz w:val="28"/>
          <w:szCs w:val="28"/>
        </w:rPr>
        <w:t>}</w:t>
      </w:r>
    </w:p>
    <w:p w14:paraId="137DD537" w14:textId="77777777" w:rsidR="00FD4D64" w:rsidRPr="00FD4D64" w:rsidRDefault="00FD4D64" w:rsidP="00FD4D64">
      <w:pPr>
        <w:spacing w:after="0"/>
        <w:rPr>
          <w:color w:val="000000" w:themeColor="text1"/>
          <w:sz w:val="28"/>
          <w:szCs w:val="28"/>
        </w:rPr>
      </w:pPr>
    </w:p>
    <w:p w14:paraId="5D695860" w14:textId="77777777" w:rsidR="00FD4D64" w:rsidRPr="00FD4D64" w:rsidRDefault="00FD4D64" w:rsidP="00FD4D64">
      <w:pPr>
        <w:spacing w:after="0"/>
        <w:rPr>
          <w:color w:val="000000" w:themeColor="text1"/>
          <w:sz w:val="28"/>
          <w:szCs w:val="28"/>
        </w:rPr>
      </w:pPr>
      <w:proofErr w:type="gramStart"/>
      <w:r w:rsidRPr="00FD4D64">
        <w:rPr>
          <w:color w:val="000000" w:themeColor="text1"/>
          <w:sz w:val="28"/>
          <w:szCs w:val="28"/>
        </w:rPr>
        <w:t>.dropdown</w:t>
      </w:r>
      <w:proofErr w:type="gramEnd"/>
      <w:r w:rsidRPr="00FD4D64">
        <w:rPr>
          <w:color w:val="000000" w:themeColor="text1"/>
          <w:sz w:val="28"/>
          <w:szCs w:val="28"/>
        </w:rPr>
        <w:t>-content {</w:t>
      </w:r>
    </w:p>
    <w:p w14:paraId="2D7039F6"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display: </w:t>
      </w:r>
      <w:proofErr w:type="gramStart"/>
      <w:r w:rsidRPr="00FD4D64">
        <w:rPr>
          <w:color w:val="000000" w:themeColor="text1"/>
          <w:sz w:val="28"/>
          <w:szCs w:val="28"/>
        </w:rPr>
        <w:t>none;</w:t>
      </w:r>
      <w:proofErr w:type="gramEnd"/>
    </w:p>
    <w:p w14:paraId="456C5919"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position: </w:t>
      </w:r>
      <w:proofErr w:type="gramStart"/>
      <w:r w:rsidRPr="00FD4D64">
        <w:rPr>
          <w:color w:val="000000" w:themeColor="text1"/>
          <w:sz w:val="28"/>
          <w:szCs w:val="28"/>
        </w:rPr>
        <w:t>absolute;</w:t>
      </w:r>
      <w:proofErr w:type="gramEnd"/>
    </w:p>
    <w:p w14:paraId="68A2FFE7" w14:textId="77777777" w:rsidR="00FD4D64" w:rsidRPr="00FD4D64" w:rsidRDefault="00FD4D64" w:rsidP="00FD4D64">
      <w:pPr>
        <w:spacing w:after="0"/>
        <w:rPr>
          <w:color w:val="000000" w:themeColor="text1"/>
          <w:sz w:val="28"/>
          <w:szCs w:val="28"/>
        </w:rPr>
      </w:pPr>
      <w:r w:rsidRPr="00FD4D64">
        <w:rPr>
          <w:color w:val="000000" w:themeColor="text1"/>
          <w:sz w:val="28"/>
          <w:szCs w:val="28"/>
        </w:rPr>
        <w:t>  background-</w:t>
      </w:r>
      <w:proofErr w:type="spellStart"/>
      <w:r w:rsidRPr="00FD4D64">
        <w:rPr>
          <w:color w:val="000000" w:themeColor="text1"/>
          <w:sz w:val="28"/>
          <w:szCs w:val="28"/>
        </w:rPr>
        <w:t>color</w:t>
      </w:r>
      <w:proofErr w:type="spellEnd"/>
      <w:r w:rsidRPr="00FD4D64">
        <w:rPr>
          <w:color w:val="000000" w:themeColor="text1"/>
          <w:sz w:val="28"/>
          <w:szCs w:val="28"/>
        </w:rPr>
        <w:t>: #</w:t>
      </w:r>
      <w:proofErr w:type="gramStart"/>
      <w:r w:rsidRPr="00FD4D64">
        <w:rPr>
          <w:color w:val="000000" w:themeColor="text1"/>
          <w:sz w:val="28"/>
          <w:szCs w:val="28"/>
        </w:rPr>
        <w:t>f9f9f9;</w:t>
      </w:r>
      <w:proofErr w:type="gramEnd"/>
    </w:p>
    <w:p w14:paraId="5040295E"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min-width: </w:t>
      </w:r>
      <w:proofErr w:type="gramStart"/>
      <w:r w:rsidRPr="00FD4D64">
        <w:rPr>
          <w:color w:val="000000" w:themeColor="text1"/>
          <w:sz w:val="28"/>
          <w:szCs w:val="28"/>
        </w:rPr>
        <w:t>160px;</w:t>
      </w:r>
      <w:proofErr w:type="gramEnd"/>
    </w:p>
    <w:p w14:paraId="487FDCEE"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box-shadow: 0px 8px 16px 0px </w:t>
      </w:r>
      <w:proofErr w:type="spellStart"/>
      <w:proofErr w:type="gramStart"/>
      <w:r w:rsidRPr="00FD4D64">
        <w:rPr>
          <w:color w:val="000000" w:themeColor="text1"/>
          <w:sz w:val="28"/>
          <w:szCs w:val="28"/>
        </w:rPr>
        <w:t>rgba</w:t>
      </w:r>
      <w:proofErr w:type="spellEnd"/>
      <w:r w:rsidRPr="00FD4D64">
        <w:rPr>
          <w:color w:val="000000" w:themeColor="text1"/>
          <w:sz w:val="28"/>
          <w:szCs w:val="28"/>
        </w:rPr>
        <w:t>(</w:t>
      </w:r>
      <w:proofErr w:type="gramEnd"/>
      <w:r w:rsidRPr="00FD4D64">
        <w:rPr>
          <w:color w:val="000000" w:themeColor="text1"/>
          <w:sz w:val="28"/>
          <w:szCs w:val="28"/>
        </w:rPr>
        <w:t>0,0,0,0.2</w:t>
      </w:r>
      <w:proofErr w:type="gramStart"/>
      <w:r w:rsidRPr="00FD4D64">
        <w:rPr>
          <w:color w:val="000000" w:themeColor="text1"/>
          <w:sz w:val="28"/>
          <w:szCs w:val="28"/>
        </w:rPr>
        <w:t>);</w:t>
      </w:r>
      <w:proofErr w:type="gramEnd"/>
    </w:p>
    <w:p w14:paraId="6C4B71DF"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z-index: </w:t>
      </w:r>
      <w:proofErr w:type="gramStart"/>
      <w:r w:rsidRPr="00FD4D64">
        <w:rPr>
          <w:color w:val="000000" w:themeColor="text1"/>
          <w:sz w:val="28"/>
          <w:szCs w:val="28"/>
        </w:rPr>
        <w:t>1;</w:t>
      </w:r>
      <w:proofErr w:type="gramEnd"/>
    </w:p>
    <w:p w14:paraId="255C68EE" w14:textId="77777777" w:rsidR="00FD4D64" w:rsidRPr="00FD4D64" w:rsidRDefault="00FD4D64" w:rsidP="00FD4D64">
      <w:pPr>
        <w:spacing w:after="0"/>
        <w:rPr>
          <w:color w:val="000000" w:themeColor="text1"/>
          <w:sz w:val="28"/>
          <w:szCs w:val="28"/>
        </w:rPr>
      </w:pPr>
      <w:r w:rsidRPr="00FD4D64">
        <w:rPr>
          <w:color w:val="000000" w:themeColor="text1"/>
          <w:sz w:val="28"/>
          <w:szCs w:val="28"/>
        </w:rPr>
        <w:t>}</w:t>
      </w:r>
    </w:p>
    <w:p w14:paraId="6532421C" w14:textId="77777777" w:rsidR="00FD4D64" w:rsidRPr="00FD4D64" w:rsidRDefault="00FD4D64" w:rsidP="00FD4D64">
      <w:pPr>
        <w:spacing w:after="0"/>
        <w:rPr>
          <w:color w:val="000000" w:themeColor="text1"/>
          <w:sz w:val="28"/>
          <w:szCs w:val="28"/>
        </w:rPr>
      </w:pPr>
    </w:p>
    <w:p w14:paraId="541F093B" w14:textId="77777777" w:rsidR="00FD4D64" w:rsidRPr="00FD4D64" w:rsidRDefault="00FD4D64" w:rsidP="00FD4D64">
      <w:pPr>
        <w:spacing w:after="0"/>
        <w:rPr>
          <w:color w:val="000000" w:themeColor="text1"/>
          <w:sz w:val="28"/>
          <w:szCs w:val="28"/>
        </w:rPr>
      </w:pPr>
      <w:proofErr w:type="gramStart"/>
      <w:r w:rsidRPr="00FD4D64">
        <w:rPr>
          <w:color w:val="000000" w:themeColor="text1"/>
          <w:sz w:val="28"/>
          <w:szCs w:val="28"/>
        </w:rPr>
        <w:t>.dropdown</w:t>
      </w:r>
      <w:proofErr w:type="gramEnd"/>
      <w:r w:rsidRPr="00FD4D64">
        <w:rPr>
          <w:color w:val="000000" w:themeColor="text1"/>
          <w:sz w:val="28"/>
          <w:szCs w:val="28"/>
        </w:rPr>
        <w:t>-content a {</w:t>
      </w:r>
    </w:p>
    <w:p w14:paraId="45B20D33"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w:t>
      </w:r>
      <w:proofErr w:type="spellStart"/>
      <w:r w:rsidRPr="00FD4D64">
        <w:rPr>
          <w:color w:val="000000" w:themeColor="text1"/>
          <w:sz w:val="28"/>
          <w:szCs w:val="28"/>
        </w:rPr>
        <w:t>color</w:t>
      </w:r>
      <w:proofErr w:type="spellEnd"/>
      <w:r w:rsidRPr="00FD4D64">
        <w:rPr>
          <w:color w:val="000000" w:themeColor="text1"/>
          <w:sz w:val="28"/>
          <w:szCs w:val="28"/>
        </w:rPr>
        <w:t xml:space="preserve">: </w:t>
      </w:r>
      <w:proofErr w:type="gramStart"/>
      <w:r w:rsidRPr="00FD4D64">
        <w:rPr>
          <w:color w:val="000000" w:themeColor="text1"/>
          <w:sz w:val="28"/>
          <w:szCs w:val="28"/>
        </w:rPr>
        <w:t>black;</w:t>
      </w:r>
      <w:proofErr w:type="gramEnd"/>
    </w:p>
    <w:p w14:paraId="5AB14587"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padding: 12px </w:t>
      </w:r>
      <w:proofErr w:type="gramStart"/>
      <w:r w:rsidRPr="00FD4D64">
        <w:rPr>
          <w:color w:val="000000" w:themeColor="text1"/>
          <w:sz w:val="28"/>
          <w:szCs w:val="28"/>
        </w:rPr>
        <w:t>16px;</w:t>
      </w:r>
      <w:proofErr w:type="gramEnd"/>
    </w:p>
    <w:p w14:paraId="5DC52A60" w14:textId="77777777" w:rsidR="00FD4D64" w:rsidRPr="00FD4D64" w:rsidRDefault="00FD4D64" w:rsidP="00FD4D64">
      <w:pPr>
        <w:spacing w:after="0"/>
        <w:rPr>
          <w:color w:val="000000" w:themeColor="text1"/>
          <w:sz w:val="28"/>
          <w:szCs w:val="28"/>
        </w:rPr>
      </w:pPr>
      <w:r w:rsidRPr="00FD4D64">
        <w:rPr>
          <w:color w:val="000000" w:themeColor="text1"/>
          <w:sz w:val="28"/>
          <w:szCs w:val="28"/>
        </w:rPr>
        <w:lastRenderedPageBreak/>
        <w:t xml:space="preserve">  text-decoration: </w:t>
      </w:r>
      <w:proofErr w:type="gramStart"/>
      <w:r w:rsidRPr="00FD4D64">
        <w:rPr>
          <w:color w:val="000000" w:themeColor="text1"/>
          <w:sz w:val="28"/>
          <w:szCs w:val="28"/>
        </w:rPr>
        <w:t>none;</w:t>
      </w:r>
      <w:proofErr w:type="gramEnd"/>
    </w:p>
    <w:p w14:paraId="6FF79903"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display: </w:t>
      </w:r>
      <w:proofErr w:type="gramStart"/>
      <w:r w:rsidRPr="00FD4D64">
        <w:rPr>
          <w:color w:val="000000" w:themeColor="text1"/>
          <w:sz w:val="28"/>
          <w:szCs w:val="28"/>
        </w:rPr>
        <w:t>block;</w:t>
      </w:r>
      <w:proofErr w:type="gramEnd"/>
    </w:p>
    <w:p w14:paraId="08B5F6C3" w14:textId="77777777" w:rsidR="00FD4D64" w:rsidRPr="00FD4D64" w:rsidRDefault="00FD4D64" w:rsidP="00FD4D64">
      <w:pPr>
        <w:spacing w:after="0"/>
        <w:rPr>
          <w:color w:val="000000" w:themeColor="text1"/>
          <w:sz w:val="28"/>
          <w:szCs w:val="28"/>
        </w:rPr>
      </w:pPr>
      <w:r w:rsidRPr="00FD4D64">
        <w:rPr>
          <w:color w:val="000000" w:themeColor="text1"/>
          <w:sz w:val="28"/>
          <w:szCs w:val="28"/>
        </w:rPr>
        <w:t>}</w:t>
      </w:r>
    </w:p>
    <w:p w14:paraId="47C85541" w14:textId="77777777" w:rsidR="00FD4D64" w:rsidRPr="00FD4D64" w:rsidRDefault="00FD4D64" w:rsidP="00FD4D64">
      <w:pPr>
        <w:spacing w:after="0"/>
        <w:rPr>
          <w:color w:val="000000" w:themeColor="text1"/>
          <w:sz w:val="28"/>
          <w:szCs w:val="28"/>
        </w:rPr>
      </w:pPr>
    </w:p>
    <w:p w14:paraId="6B7B8437" w14:textId="77777777" w:rsidR="00FD4D64" w:rsidRPr="00FD4D64" w:rsidRDefault="00FD4D64" w:rsidP="00FD4D64">
      <w:pPr>
        <w:spacing w:after="0"/>
        <w:rPr>
          <w:color w:val="000000" w:themeColor="text1"/>
          <w:sz w:val="28"/>
          <w:szCs w:val="28"/>
        </w:rPr>
      </w:pPr>
      <w:proofErr w:type="gramStart"/>
      <w:r w:rsidRPr="00FD4D64">
        <w:rPr>
          <w:color w:val="000000" w:themeColor="text1"/>
          <w:sz w:val="28"/>
          <w:szCs w:val="28"/>
        </w:rPr>
        <w:t>.dropdown</w:t>
      </w:r>
      <w:proofErr w:type="gramEnd"/>
      <w:r w:rsidRPr="00FD4D64">
        <w:rPr>
          <w:color w:val="000000" w:themeColor="text1"/>
          <w:sz w:val="28"/>
          <w:szCs w:val="28"/>
        </w:rPr>
        <w:t xml:space="preserve">-content </w:t>
      </w:r>
      <w:proofErr w:type="gramStart"/>
      <w:r w:rsidRPr="00FD4D64">
        <w:rPr>
          <w:color w:val="000000" w:themeColor="text1"/>
          <w:sz w:val="28"/>
          <w:szCs w:val="28"/>
        </w:rPr>
        <w:t>a:hover</w:t>
      </w:r>
      <w:proofErr w:type="gramEnd"/>
      <w:r w:rsidRPr="00FD4D64">
        <w:rPr>
          <w:color w:val="000000" w:themeColor="text1"/>
          <w:sz w:val="28"/>
          <w:szCs w:val="28"/>
        </w:rPr>
        <w:t xml:space="preserve"> {background-</w:t>
      </w:r>
      <w:proofErr w:type="spellStart"/>
      <w:r w:rsidRPr="00FD4D64">
        <w:rPr>
          <w:color w:val="000000" w:themeColor="text1"/>
          <w:sz w:val="28"/>
          <w:szCs w:val="28"/>
        </w:rPr>
        <w:t>color</w:t>
      </w:r>
      <w:proofErr w:type="spellEnd"/>
      <w:r w:rsidRPr="00FD4D64">
        <w:rPr>
          <w:color w:val="000000" w:themeColor="text1"/>
          <w:sz w:val="28"/>
          <w:szCs w:val="28"/>
        </w:rPr>
        <w:t>: #f1f1f1}</w:t>
      </w:r>
    </w:p>
    <w:p w14:paraId="7C8C1781" w14:textId="77777777" w:rsidR="00FD4D64" w:rsidRPr="00FD4D64" w:rsidRDefault="00FD4D64" w:rsidP="00FD4D64">
      <w:pPr>
        <w:spacing w:after="0"/>
        <w:rPr>
          <w:color w:val="000000" w:themeColor="text1"/>
          <w:sz w:val="28"/>
          <w:szCs w:val="28"/>
        </w:rPr>
      </w:pPr>
    </w:p>
    <w:p w14:paraId="256EB4DD" w14:textId="77777777" w:rsidR="00FD4D64" w:rsidRPr="00FD4D64" w:rsidRDefault="00FD4D64" w:rsidP="00FD4D64">
      <w:pPr>
        <w:spacing w:after="0"/>
        <w:rPr>
          <w:color w:val="000000" w:themeColor="text1"/>
          <w:sz w:val="28"/>
          <w:szCs w:val="28"/>
        </w:rPr>
      </w:pPr>
      <w:proofErr w:type="gramStart"/>
      <w:r w:rsidRPr="00FD4D64">
        <w:rPr>
          <w:color w:val="000000" w:themeColor="text1"/>
          <w:sz w:val="28"/>
          <w:szCs w:val="28"/>
        </w:rPr>
        <w:t>.</w:t>
      </w:r>
      <w:proofErr w:type="spellStart"/>
      <w:r w:rsidRPr="00FD4D64">
        <w:rPr>
          <w:color w:val="000000" w:themeColor="text1"/>
          <w:sz w:val="28"/>
          <w:szCs w:val="28"/>
        </w:rPr>
        <w:t>dropdown</w:t>
      </w:r>
      <w:proofErr w:type="gramEnd"/>
      <w:r w:rsidRPr="00FD4D64">
        <w:rPr>
          <w:color w:val="000000" w:themeColor="text1"/>
          <w:sz w:val="28"/>
          <w:szCs w:val="28"/>
        </w:rPr>
        <w:t>:</w:t>
      </w:r>
      <w:proofErr w:type="gramStart"/>
      <w:r w:rsidRPr="00FD4D64">
        <w:rPr>
          <w:color w:val="000000" w:themeColor="text1"/>
          <w:sz w:val="28"/>
          <w:szCs w:val="28"/>
        </w:rPr>
        <w:t>hover</w:t>
      </w:r>
      <w:proofErr w:type="spellEnd"/>
      <w:r w:rsidRPr="00FD4D64">
        <w:rPr>
          <w:color w:val="000000" w:themeColor="text1"/>
          <w:sz w:val="28"/>
          <w:szCs w:val="28"/>
        </w:rPr>
        <w:t xml:space="preserve"> .dropdown</w:t>
      </w:r>
      <w:proofErr w:type="gramEnd"/>
      <w:r w:rsidRPr="00FD4D64">
        <w:rPr>
          <w:color w:val="000000" w:themeColor="text1"/>
          <w:sz w:val="28"/>
          <w:szCs w:val="28"/>
        </w:rPr>
        <w:t>-content {</w:t>
      </w:r>
    </w:p>
    <w:p w14:paraId="231D45A6"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display: </w:t>
      </w:r>
      <w:proofErr w:type="gramStart"/>
      <w:r w:rsidRPr="00FD4D64">
        <w:rPr>
          <w:color w:val="000000" w:themeColor="text1"/>
          <w:sz w:val="28"/>
          <w:szCs w:val="28"/>
        </w:rPr>
        <w:t>block;</w:t>
      </w:r>
      <w:proofErr w:type="gramEnd"/>
    </w:p>
    <w:p w14:paraId="3505B018" w14:textId="77777777" w:rsidR="00FD4D64" w:rsidRPr="00FD4D64" w:rsidRDefault="00FD4D64" w:rsidP="00FD4D64">
      <w:pPr>
        <w:spacing w:after="0"/>
        <w:rPr>
          <w:color w:val="000000" w:themeColor="text1"/>
          <w:sz w:val="28"/>
          <w:szCs w:val="28"/>
        </w:rPr>
      </w:pPr>
      <w:r w:rsidRPr="00FD4D64">
        <w:rPr>
          <w:color w:val="000000" w:themeColor="text1"/>
          <w:sz w:val="28"/>
          <w:szCs w:val="28"/>
        </w:rPr>
        <w:t>}</w:t>
      </w:r>
    </w:p>
    <w:p w14:paraId="36416ACD" w14:textId="77777777" w:rsidR="00FD4D64" w:rsidRPr="00FD4D64" w:rsidRDefault="00FD4D64" w:rsidP="00FD4D64">
      <w:pPr>
        <w:spacing w:after="0"/>
        <w:rPr>
          <w:color w:val="000000" w:themeColor="text1"/>
          <w:sz w:val="28"/>
          <w:szCs w:val="28"/>
        </w:rPr>
      </w:pPr>
    </w:p>
    <w:p w14:paraId="06AB0B66" w14:textId="77777777" w:rsidR="00FD4D64" w:rsidRPr="00FD4D64" w:rsidRDefault="00FD4D64" w:rsidP="00FD4D64">
      <w:pPr>
        <w:spacing w:after="0"/>
        <w:rPr>
          <w:color w:val="000000" w:themeColor="text1"/>
          <w:sz w:val="28"/>
          <w:szCs w:val="28"/>
        </w:rPr>
      </w:pPr>
      <w:proofErr w:type="gramStart"/>
      <w:r w:rsidRPr="00FD4D64">
        <w:rPr>
          <w:color w:val="000000" w:themeColor="text1"/>
          <w:sz w:val="28"/>
          <w:szCs w:val="28"/>
        </w:rPr>
        <w:t>.</w:t>
      </w:r>
      <w:proofErr w:type="spellStart"/>
      <w:r w:rsidRPr="00FD4D64">
        <w:rPr>
          <w:color w:val="000000" w:themeColor="text1"/>
          <w:sz w:val="28"/>
          <w:szCs w:val="28"/>
        </w:rPr>
        <w:t>dropdown</w:t>
      </w:r>
      <w:proofErr w:type="gramEnd"/>
      <w:r w:rsidRPr="00FD4D64">
        <w:rPr>
          <w:color w:val="000000" w:themeColor="text1"/>
          <w:sz w:val="28"/>
          <w:szCs w:val="28"/>
        </w:rPr>
        <w:t>:</w:t>
      </w:r>
      <w:proofErr w:type="gramStart"/>
      <w:r w:rsidRPr="00FD4D64">
        <w:rPr>
          <w:color w:val="000000" w:themeColor="text1"/>
          <w:sz w:val="28"/>
          <w:szCs w:val="28"/>
        </w:rPr>
        <w:t>hover</w:t>
      </w:r>
      <w:proofErr w:type="spellEnd"/>
      <w:r w:rsidRPr="00FD4D64">
        <w:rPr>
          <w:color w:val="000000" w:themeColor="text1"/>
          <w:sz w:val="28"/>
          <w:szCs w:val="28"/>
        </w:rPr>
        <w:t xml:space="preserve"> .</w:t>
      </w:r>
      <w:proofErr w:type="spellStart"/>
      <w:r w:rsidRPr="00FD4D64">
        <w:rPr>
          <w:color w:val="000000" w:themeColor="text1"/>
          <w:sz w:val="28"/>
          <w:szCs w:val="28"/>
        </w:rPr>
        <w:t>dropbtn</w:t>
      </w:r>
      <w:proofErr w:type="spellEnd"/>
      <w:proofErr w:type="gramEnd"/>
      <w:r w:rsidRPr="00FD4D64">
        <w:rPr>
          <w:color w:val="000000" w:themeColor="text1"/>
          <w:sz w:val="28"/>
          <w:szCs w:val="28"/>
        </w:rPr>
        <w:t xml:space="preserve"> {</w:t>
      </w:r>
    </w:p>
    <w:p w14:paraId="6AE1021F" w14:textId="77777777" w:rsidR="00FD4D64" w:rsidRPr="00FD4D64" w:rsidRDefault="00FD4D64" w:rsidP="00FD4D64">
      <w:pPr>
        <w:spacing w:after="0"/>
        <w:rPr>
          <w:color w:val="000000" w:themeColor="text1"/>
          <w:sz w:val="28"/>
          <w:szCs w:val="28"/>
        </w:rPr>
      </w:pPr>
      <w:r w:rsidRPr="00FD4D64">
        <w:rPr>
          <w:color w:val="000000" w:themeColor="text1"/>
          <w:sz w:val="28"/>
          <w:szCs w:val="28"/>
        </w:rPr>
        <w:t>  background-</w:t>
      </w:r>
      <w:proofErr w:type="spellStart"/>
      <w:r w:rsidRPr="00FD4D64">
        <w:rPr>
          <w:color w:val="000000" w:themeColor="text1"/>
          <w:sz w:val="28"/>
          <w:szCs w:val="28"/>
        </w:rPr>
        <w:t>color</w:t>
      </w:r>
      <w:proofErr w:type="spellEnd"/>
      <w:r w:rsidRPr="00FD4D64">
        <w:rPr>
          <w:color w:val="000000" w:themeColor="text1"/>
          <w:sz w:val="28"/>
          <w:szCs w:val="28"/>
        </w:rPr>
        <w:t>: #</w:t>
      </w:r>
      <w:proofErr w:type="gramStart"/>
      <w:r w:rsidRPr="00FD4D64">
        <w:rPr>
          <w:color w:val="000000" w:themeColor="text1"/>
          <w:sz w:val="28"/>
          <w:szCs w:val="28"/>
        </w:rPr>
        <w:t>3e8e41;</w:t>
      </w:r>
      <w:proofErr w:type="gramEnd"/>
    </w:p>
    <w:p w14:paraId="551B56B2" w14:textId="77777777" w:rsidR="00FD4D64" w:rsidRPr="00FD4D64" w:rsidRDefault="00FD4D64" w:rsidP="00FD4D64">
      <w:pPr>
        <w:spacing w:after="0"/>
        <w:rPr>
          <w:color w:val="000000" w:themeColor="text1"/>
          <w:sz w:val="28"/>
          <w:szCs w:val="28"/>
        </w:rPr>
      </w:pPr>
      <w:r w:rsidRPr="00FD4D64">
        <w:rPr>
          <w:color w:val="000000" w:themeColor="text1"/>
          <w:sz w:val="28"/>
          <w:szCs w:val="28"/>
        </w:rPr>
        <w:t>}</w:t>
      </w:r>
    </w:p>
    <w:p w14:paraId="14D9D930" w14:textId="77777777" w:rsidR="00FD4D64" w:rsidRPr="00FD4D64" w:rsidRDefault="00FD4D64" w:rsidP="00FD4D64">
      <w:pPr>
        <w:spacing w:after="0"/>
        <w:rPr>
          <w:color w:val="000000" w:themeColor="text1"/>
          <w:sz w:val="28"/>
          <w:szCs w:val="28"/>
        </w:rPr>
      </w:pPr>
      <w:r w:rsidRPr="00FD4D64">
        <w:rPr>
          <w:color w:val="000000" w:themeColor="text1"/>
          <w:sz w:val="28"/>
          <w:szCs w:val="28"/>
        </w:rPr>
        <w:t>&lt;/style&gt;</w:t>
      </w:r>
    </w:p>
    <w:p w14:paraId="046DB6D8" w14:textId="77777777" w:rsidR="00FD4D64" w:rsidRPr="00FD4D64" w:rsidRDefault="00FD4D64" w:rsidP="00FD4D64">
      <w:pPr>
        <w:spacing w:after="0"/>
        <w:rPr>
          <w:color w:val="000000" w:themeColor="text1"/>
          <w:sz w:val="28"/>
          <w:szCs w:val="28"/>
        </w:rPr>
      </w:pPr>
      <w:r w:rsidRPr="00FD4D64">
        <w:rPr>
          <w:color w:val="000000" w:themeColor="text1"/>
          <w:sz w:val="28"/>
          <w:szCs w:val="28"/>
        </w:rPr>
        <w:t>&lt;/head&gt;</w:t>
      </w:r>
    </w:p>
    <w:p w14:paraId="000C3CFC" w14:textId="77777777" w:rsidR="00FD4D64" w:rsidRPr="00FD4D64" w:rsidRDefault="00FD4D64" w:rsidP="00FD4D64">
      <w:pPr>
        <w:spacing w:after="0"/>
        <w:rPr>
          <w:color w:val="000000" w:themeColor="text1"/>
          <w:sz w:val="28"/>
          <w:szCs w:val="28"/>
        </w:rPr>
      </w:pPr>
      <w:r w:rsidRPr="00FD4D64">
        <w:rPr>
          <w:color w:val="000000" w:themeColor="text1"/>
          <w:sz w:val="28"/>
          <w:szCs w:val="28"/>
        </w:rPr>
        <w:t>&lt;body&gt;</w:t>
      </w:r>
    </w:p>
    <w:p w14:paraId="708C5215" w14:textId="77777777" w:rsidR="00FD4D64" w:rsidRPr="00FD4D64" w:rsidRDefault="00FD4D64" w:rsidP="00FD4D64">
      <w:pPr>
        <w:spacing w:after="0"/>
        <w:rPr>
          <w:color w:val="000000" w:themeColor="text1"/>
          <w:sz w:val="28"/>
          <w:szCs w:val="28"/>
        </w:rPr>
      </w:pPr>
    </w:p>
    <w:p w14:paraId="5235D4DC" w14:textId="77777777" w:rsidR="00FD4D64" w:rsidRPr="00FD4D64" w:rsidRDefault="00FD4D64" w:rsidP="00FD4D64">
      <w:pPr>
        <w:spacing w:after="0"/>
        <w:rPr>
          <w:color w:val="000000" w:themeColor="text1"/>
          <w:sz w:val="28"/>
          <w:szCs w:val="28"/>
        </w:rPr>
      </w:pPr>
      <w:r w:rsidRPr="00FD4D64">
        <w:rPr>
          <w:color w:val="000000" w:themeColor="text1"/>
          <w:sz w:val="28"/>
          <w:szCs w:val="28"/>
        </w:rPr>
        <w:t>&lt;h2&gt;Dropdown Menu&lt;/h2&gt;</w:t>
      </w:r>
    </w:p>
    <w:p w14:paraId="7633CC51"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&lt;p&gt;Move the mouse over the button to open the dropdown </w:t>
      </w:r>
      <w:proofErr w:type="gramStart"/>
      <w:r w:rsidRPr="00FD4D64">
        <w:rPr>
          <w:color w:val="000000" w:themeColor="text1"/>
          <w:sz w:val="28"/>
          <w:szCs w:val="28"/>
        </w:rPr>
        <w:t>menu.&lt;</w:t>
      </w:r>
      <w:proofErr w:type="gramEnd"/>
      <w:r w:rsidRPr="00FD4D64">
        <w:rPr>
          <w:color w:val="000000" w:themeColor="text1"/>
          <w:sz w:val="28"/>
          <w:szCs w:val="28"/>
        </w:rPr>
        <w:t>/p&gt;</w:t>
      </w:r>
    </w:p>
    <w:p w14:paraId="3C323BCF" w14:textId="77777777" w:rsidR="00FD4D64" w:rsidRPr="00FD4D64" w:rsidRDefault="00FD4D64" w:rsidP="00FD4D64">
      <w:pPr>
        <w:spacing w:after="0"/>
        <w:rPr>
          <w:color w:val="000000" w:themeColor="text1"/>
          <w:sz w:val="28"/>
          <w:szCs w:val="28"/>
        </w:rPr>
      </w:pPr>
    </w:p>
    <w:p w14:paraId="6E2D3BC1" w14:textId="77777777" w:rsidR="00FD4D64" w:rsidRPr="00FD4D64" w:rsidRDefault="00FD4D64" w:rsidP="00FD4D64">
      <w:pPr>
        <w:spacing w:after="0"/>
        <w:rPr>
          <w:color w:val="000000" w:themeColor="text1"/>
          <w:sz w:val="28"/>
          <w:szCs w:val="28"/>
        </w:rPr>
      </w:pPr>
      <w:r w:rsidRPr="00FD4D64">
        <w:rPr>
          <w:color w:val="000000" w:themeColor="text1"/>
          <w:sz w:val="28"/>
          <w:szCs w:val="28"/>
        </w:rPr>
        <w:t>&lt;div class="dropdown"&gt;</w:t>
      </w:r>
    </w:p>
    <w:p w14:paraId="585A46DC" w14:textId="77777777" w:rsidR="00FD4D64" w:rsidRPr="00FD4D64" w:rsidRDefault="00FD4D64" w:rsidP="00FD4D64">
      <w:pPr>
        <w:spacing w:after="0"/>
        <w:rPr>
          <w:color w:val="000000" w:themeColor="text1"/>
          <w:sz w:val="28"/>
          <w:szCs w:val="28"/>
        </w:rPr>
      </w:pPr>
      <w:r w:rsidRPr="00FD4D64">
        <w:rPr>
          <w:color w:val="000000" w:themeColor="text1"/>
          <w:sz w:val="28"/>
          <w:szCs w:val="28"/>
        </w:rPr>
        <w:t>  &lt;button class="</w:t>
      </w:r>
      <w:proofErr w:type="spellStart"/>
      <w:r w:rsidRPr="00FD4D64">
        <w:rPr>
          <w:color w:val="000000" w:themeColor="text1"/>
          <w:sz w:val="28"/>
          <w:szCs w:val="28"/>
        </w:rPr>
        <w:t>dropbtn</w:t>
      </w:r>
      <w:proofErr w:type="spellEnd"/>
      <w:r w:rsidRPr="00FD4D64">
        <w:rPr>
          <w:color w:val="000000" w:themeColor="text1"/>
          <w:sz w:val="28"/>
          <w:szCs w:val="28"/>
        </w:rPr>
        <w:t>"&gt;Dropdown&lt;/button&gt;</w:t>
      </w:r>
    </w:p>
    <w:p w14:paraId="1A5D478E" w14:textId="77777777" w:rsidR="00FD4D64" w:rsidRPr="00FD4D64" w:rsidRDefault="00FD4D64" w:rsidP="00FD4D64">
      <w:pPr>
        <w:spacing w:after="0"/>
        <w:rPr>
          <w:color w:val="000000" w:themeColor="text1"/>
          <w:sz w:val="28"/>
          <w:szCs w:val="28"/>
        </w:rPr>
      </w:pPr>
      <w:r w:rsidRPr="00FD4D64">
        <w:rPr>
          <w:color w:val="000000" w:themeColor="text1"/>
          <w:sz w:val="28"/>
          <w:szCs w:val="28"/>
        </w:rPr>
        <w:t>  &lt;div class="dropdown-content"&gt;</w:t>
      </w:r>
    </w:p>
    <w:p w14:paraId="078EE011"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&lt;a </w:t>
      </w:r>
      <w:proofErr w:type="spellStart"/>
      <w:r w:rsidRPr="00FD4D64">
        <w:rPr>
          <w:color w:val="000000" w:themeColor="text1"/>
          <w:sz w:val="28"/>
          <w:szCs w:val="28"/>
        </w:rPr>
        <w:t>href</w:t>
      </w:r>
      <w:proofErr w:type="spellEnd"/>
      <w:r w:rsidRPr="00FD4D64">
        <w:rPr>
          <w:color w:val="000000" w:themeColor="text1"/>
          <w:sz w:val="28"/>
          <w:szCs w:val="28"/>
        </w:rPr>
        <w:t>="#"&gt;Link 1&lt;/a&gt;</w:t>
      </w:r>
    </w:p>
    <w:p w14:paraId="0F36989D"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&lt;a </w:t>
      </w:r>
      <w:proofErr w:type="spellStart"/>
      <w:r w:rsidRPr="00FD4D64">
        <w:rPr>
          <w:color w:val="000000" w:themeColor="text1"/>
          <w:sz w:val="28"/>
          <w:szCs w:val="28"/>
        </w:rPr>
        <w:t>href</w:t>
      </w:r>
      <w:proofErr w:type="spellEnd"/>
      <w:r w:rsidRPr="00FD4D64">
        <w:rPr>
          <w:color w:val="000000" w:themeColor="text1"/>
          <w:sz w:val="28"/>
          <w:szCs w:val="28"/>
        </w:rPr>
        <w:t>="#"&gt;Link 2&lt;/a&gt;</w:t>
      </w:r>
    </w:p>
    <w:p w14:paraId="3C89677F"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  &lt;a </w:t>
      </w:r>
      <w:proofErr w:type="spellStart"/>
      <w:r w:rsidRPr="00FD4D64">
        <w:rPr>
          <w:color w:val="000000" w:themeColor="text1"/>
          <w:sz w:val="28"/>
          <w:szCs w:val="28"/>
        </w:rPr>
        <w:t>href</w:t>
      </w:r>
      <w:proofErr w:type="spellEnd"/>
      <w:r w:rsidRPr="00FD4D64">
        <w:rPr>
          <w:color w:val="000000" w:themeColor="text1"/>
          <w:sz w:val="28"/>
          <w:szCs w:val="28"/>
        </w:rPr>
        <w:t>="#"&gt;Link 3&lt;/a&gt;</w:t>
      </w:r>
    </w:p>
    <w:p w14:paraId="7E545045" w14:textId="77777777" w:rsidR="00FD4D64" w:rsidRPr="00FD4D64" w:rsidRDefault="00FD4D64" w:rsidP="00FD4D64">
      <w:pPr>
        <w:spacing w:after="0"/>
        <w:rPr>
          <w:color w:val="000000" w:themeColor="text1"/>
          <w:sz w:val="28"/>
          <w:szCs w:val="28"/>
        </w:rPr>
      </w:pPr>
      <w:r w:rsidRPr="00FD4D64">
        <w:rPr>
          <w:color w:val="000000" w:themeColor="text1"/>
          <w:sz w:val="28"/>
          <w:szCs w:val="28"/>
        </w:rPr>
        <w:t>  &lt;/div&gt;</w:t>
      </w:r>
    </w:p>
    <w:p w14:paraId="03985ECE" w14:textId="77777777" w:rsidR="00FD4D64" w:rsidRPr="00FD4D64" w:rsidRDefault="00FD4D64" w:rsidP="00FD4D64">
      <w:pPr>
        <w:spacing w:after="0"/>
        <w:rPr>
          <w:color w:val="000000" w:themeColor="text1"/>
          <w:sz w:val="28"/>
          <w:szCs w:val="28"/>
        </w:rPr>
      </w:pPr>
      <w:r w:rsidRPr="00FD4D64">
        <w:rPr>
          <w:color w:val="000000" w:themeColor="text1"/>
          <w:sz w:val="28"/>
          <w:szCs w:val="28"/>
        </w:rPr>
        <w:t>&lt;/div&gt;</w:t>
      </w:r>
    </w:p>
    <w:p w14:paraId="0779C281" w14:textId="77777777" w:rsidR="00FD4D64" w:rsidRPr="00FD4D64" w:rsidRDefault="00FD4D64" w:rsidP="00FD4D64">
      <w:pPr>
        <w:spacing w:after="0"/>
        <w:rPr>
          <w:color w:val="000000" w:themeColor="text1"/>
          <w:sz w:val="28"/>
          <w:szCs w:val="28"/>
        </w:rPr>
      </w:pPr>
    </w:p>
    <w:p w14:paraId="65279525" w14:textId="77777777" w:rsidR="00FD4D64" w:rsidRPr="00FD4D64" w:rsidRDefault="00FD4D64" w:rsidP="00FD4D64">
      <w:pPr>
        <w:spacing w:after="0"/>
        <w:rPr>
          <w:color w:val="000000" w:themeColor="text1"/>
          <w:sz w:val="28"/>
          <w:szCs w:val="28"/>
        </w:rPr>
      </w:pPr>
      <w:r w:rsidRPr="00FD4D64">
        <w:rPr>
          <w:color w:val="000000" w:themeColor="text1"/>
          <w:sz w:val="28"/>
          <w:szCs w:val="28"/>
        </w:rPr>
        <w:t xml:space="preserve">&lt;p&gt;&lt;strong&gt;Note:&lt;/strong&gt; We use </w:t>
      </w:r>
      <w:proofErr w:type="spellStart"/>
      <w:r w:rsidRPr="00FD4D64">
        <w:rPr>
          <w:color w:val="000000" w:themeColor="text1"/>
          <w:sz w:val="28"/>
          <w:szCs w:val="28"/>
        </w:rPr>
        <w:t>href</w:t>
      </w:r>
      <w:proofErr w:type="spellEnd"/>
      <w:r w:rsidRPr="00FD4D64">
        <w:rPr>
          <w:color w:val="000000" w:themeColor="text1"/>
          <w:sz w:val="28"/>
          <w:szCs w:val="28"/>
        </w:rPr>
        <w:t xml:space="preserve">="#" for test links. In a real web site this would be </w:t>
      </w:r>
      <w:proofErr w:type="gramStart"/>
      <w:r w:rsidRPr="00FD4D64">
        <w:rPr>
          <w:color w:val="000000" w:themeColor="text1"/>
          <w:sz w:val="28"/>
          <w:szCs w:val="28"/>
        </w:rPr>
        <w:t>URLs.&lt;</w:t>
      </w:r>
      <w:proofErr w:type="gramEnd"/>
      <w:r w:rsidRPr="00FD4D64">
        <w:rPr>
          <w:color w:val="000000" w:themeColor="text1"/>
          <w:sz w:val="28"/>
          <w:szCs w:val="28"/>
        </w:rPr>
        <w:t>/p&gt;</w:t>
      </w:r>
    </w:p>
    <w:p w14:paraId="3A9194D1" w14:textId="77777777" w:rsidR="00FD4D64" w:rsidRPr="00FD4D64" w:rsidRDefault="00FD4D64" w:rsidP="00FD4D64">
      <w:pPr>
        <w:spacing w:after="0"/>
        <w:rPr>
          <w:color w:val="000000" w:themeColor="text1"/>
          <w:sz w:val="28"/>
          <w:szCs w:val="28"/>
        </w:rPr>
      </w:pPr>
    </w:p>
    <w:p w14:paraId="7E06F0BC" w14:textId="77777777" w:rsidR="00FD4D64" w:rsidRPr="00FD4D64" w:rsidRDefault="00FD4D64" w:rsidP="00FD4D64">
      <w:pPr>
        <w:spacing w:after="0"/>
        <w:rPr>
          <w:color w:val="000000" w:themeColor="text1"/>
          <w:sz w:val="28"/>
          <w:szCs w:val="28"/>
        </w:rPr>
      </w:pPr>
      <w:r w:rsidRPr="00FD4D64">
        <w:rPr>
          <w:color w:val="000000" w:themeColor="text1"/>
          <w:sz w:val="28"/>
          <w:szCs w:val="28"/>
        </w:rPr>
        <w:lastRenderedPageBreak/>
        <w:t>&lt;/body&gt;</w:t>
      </w:r>
    </w:p>
    <w:p w14:paraId="6B4E6231" w14:textId="2BB50A79" w:rsidR="00FD4D64" w:rsidRPr="00FD4D64" w:rsidRDefault="00FD4D64" w:rsidP="00FD4D64">
      <w:pPr>
        <w:spacing w:after="0"/>
        <w:rPr>
          <w:color w:val="000000" w:themeColor="text1"/>
          <w:sz w:val="28"/>
          <w:szCs w:val="28"/>
        </w:rPr>
      </w:pPr>
      <w:r w:rsidRPr="00FD4D64">
        <w:rPr>
          <w:color w:val="000000" w:themeColor="text1"/>
          <w:sz w:val="28"/>
          <w:szCs w:val="28"/>
        </w:rPr>
        <w:t>&lt;/html&gt;</w:t>
      </w:r>
    </w:p>
    <w:p w14:paraId="78BD8A2B" w14:textId="64A3EF12" w:rsidR="00FD4D64" w:rsidRDefault="00051E02" w:rsidP="00C20C2A">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07392" behindDoc="0" locked="0" layoutInCell="1" allowOverlap="1" wp14:anchorId="0D202C44" wp14:editId="20291F56">
                <wp:simplePos x="0" y="0"/>
                <wp:positionH relativeFrom="column">
                  <wp:posOffset>388620</wp:posOffset>
                </wp:positionH>
                <wp:positionV relativeFrom="paragraph">
                  <wp:posOffset>36195</wp:posOffset>
                </wp:positionV>
                <wp:extent cx="5554980" cy="3025140"/>
                <wp:effectExtent l="0" t="0" r="7620" b="3810"/>
                <wp:wrapNone/>
                <wp:docPr id="53115322" name="Rectangle 51"/>
                <wp:cNvGraphicFramePr/>
                <a:graphic xmlns:a="http://schemas.openxmlformats.org/drawingml/2006/main">
                  <a:graphicData uri="http://schemas.microsoft.com/office/word/2010/wordprocessingShape">
                    <wps:wsp>
                      <wps:cNvSpPr/>
                      <wps:spPr>
                        <a:xfrm>
                          <a:off x="0" y="0"/>
                          <a:ext cx="5554980" cy="3025140"/>
                        </a:xfrm>
                        <a:prstGeom prst="rect">
                          <a:avLst/>
                        </a:prstGeom>
                        <a:blipFill dpi="0" rotWithShape="1">
                          <a:blip r:embed="rId11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A1C0A7" id="Rectangle 51" o:spid="_x0000_s1026" style="position:absolute;margin-left:30.6pt;margin-top:2.85pt;width:437.4pt;height:238.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" stroked="f" strokeweight="1.5pt">
                <v:fill r:id="rId115" o:title="" recolor="t" rotate="t" type="frame"/>
              </v:rect>
            </w:pict>
          </mc:Fallback>
        </mc:AlternateContent>
      </w:r>
      <w:r>
        <w:rPr>
          <w:color w:val="000000" w:themeColor="text1"/>
          <w:sz w:val="28"/>
          <w:szCs w:val="28"/>
        </w:rPr>
        <w:t xml:space="preserve"> </w:t>
      </w:r>
    </w:p>
    <w:p w14:paraId="1EE3392F" w14:textId="77777777" w:rsidR="00051E02" w:rsidRDefault="00051E02" w:rsidP="00C20C2A">
      <w:pPr>
        <w:spacing w:after="0"/>
        <w:rPr>
          <w:color w:val="000000" w:themeColor="text1"/>
          <w:sz w:val="28"/>
          <w:szCs w:val="28"/>
        </w:rPr>
      </w:pPr>
    </w:p>
    <w:p w14:paraId="6AC1E7B7" w14:textId="77777777" w:rsidR="00051E02" w:rsidRDefault="00051E02" w:rsidP="00C20C2A">
      <w:pPr>
        <w:spacing w:after="0"/>
        <w:rPr>
          <w:color w:val="000000" w:themeColor="text1"/>
          <w:sz w:val="28"/>
          <w:szCs w:val="28"/>
        </w:rPr>
      </w:pPr>
    </w:p>
    <w:p w14:paraId="4979FF56" w14:textId="77777777" w:rsidR="00051E02" w:rsidRDefault="00051E02" w:rsidP="00C20C2A">
      <w:pPr>
        <w:spacing w:after="0"/>
        <w:rPr>
          <w:color w:val="000000" w:themeColor="text1"/>
          <w:sz w:val="28"/>
          <w:szCs w:val="28"/>
        </w:rPr>
      </w:pPr>
    </w:p>
    <w:p w14:paraId="4786E2AE" w14:textId="77777777" w:rsidR="00051E02" w:rsidRDefault="00051E02" w:rsidP="00C20C2A">
      <w:pPr>
        <w:spacing w:after="0"/>
        <w:rPr>
          <w:color w:val="000000" w:themeColor="text1"/>
          <w:sz w:val="28"/>
          <w:szCs w:val="28"/>
        </w:rPr>
      </w:pPr>
    </w:p>
    <w:p w14:paraId="1DABF22B" w14:textId="77777777" w:rsidR="00051E02" w:rsidRDefault="00051E02" w:rsidP="00C20C2A">
      <w:pPr>
        <w:spacing w:after="0"/>
        <w:rPr>
          <w:color w:val="000000" w:themeColor="text1"/>
          <w:sz w:val="28"/>
          <w:szCs w:val="28"/>
        </w:rPr>
      </w:pPr>
    </w:p>
    <w:p w14:paraId="184454AF" w14:textId="77777777" w:rsidR="00051E02" w:rsidRDefault="00051E02" w:rsidP="00C20C2A">
      <w:pPr>
        <w:spacing w:after="0"/>
        <w:rPr>
          <w:color w:val="000000" w:themeColor="text1"/>
          <w:sz w:val="28"/>
          <w:szCs w:val="28"/>
        </w:rPr>
      </w:pPr>
    </w:p>
    <w:p w14:paraId="6A6418E5" w14:textId="77777777" w:rsidR="00051E02" w:rsidRDefault="00051E02" w:rsidP="00C20C2A">
      <w:pPr>
        <w:spacing w:after="0"/>
        <w:rPr>
          <w:color w:val="000000" w:themeColor="text1"/>
          <w:sz w:val="28"/>
          <w:szCs w:val="28"/>
        </w:rPr>
      </w:pPr>
    </w:p>
    <w:p w14:paraId="53236D18" w14:textId="77777777" w:rsidR="00051E02" w:rsidRDefault="00051E02" w:rsidP="00C20C2A">
      <w:pPr>
        <w:spacing w:after="0"/>
        <w:rPr>
          <w:color w:val="000000" w:themeColor="text1"/>
          <w:sz w:val="28"/>
          <w:szCs w:val="28"/>
        </w:rPr>
      </w:pPr>
    </w:p>
    <w:p w14:paraId="22120178" w14:textId="77777777" w:rsidR="00051E02" w:rsidRDefault="00051E02" w:rsidP="00C20C2A">
      <w:pPr>
        <w:spacing w:after="0"/>
        <w:rPr>
          <w:color w:val="000000" w:themeColor="text1"/>
          <w:sz w:val="28"/>
          <w:szCs w:val="28"/>
        </w:rPr>
      </w:pPr>
    </w:p>
    <w:p w14:paraId="4F1448EF" w14:textId="77777777" w:rsidR="00051E02" w:rsidRDefault="00051E02" w:rsidP="00C20C2A">
      <w:pPr>
        <w:spacing w:after="0"/>
        <w:rPr>
          <w:color w:val="000000" w:themeColor="text1"/>
          <w:sz w:val="28"/>
          <w:szCs w:val="28"/>
        </w:rPr>
      </w:pPr>
    </w:p>
    <w:p w14:paraId="7B24EC72" w14:textId="77777777" w:rsidR="00051E02" w:rsidRDefault="00051E02" w:rsidP="00C20C2A">
      <w:pPr>
        <w:spacing w:after="0"/>
        <w:rPr>
          <w:color w:val="000000" w:themeColor="text1"/>
          <w:sz w:val="28"/>
          <w:szCs w:val="28"/>
        </w:rPr>
      </w:pPr>
    </w:p>
    <w:p w14:paraId="3E45379E" w14:textId="0F61E138" w:rsidR="005040DA" w:rsidRDefault="005040DA" w:rsidP="005040DA">
      <w:pPr>
        <w:spacing w:after="0"/>
        <w:rPr>
          <w:color w:val="000000" w:themeColor="text1"/>
          <w:sz w:val="28"/>
          <w:szCs w:val="28"/>
        </w:rPr>
      </w:pPr>
      <w:r w:rsidRPr="005040DA">
        <w:rPr>
          <w:color w:val="000000" w:themeColor="text1"/>
          <w:sz w:val="28"/>
          <w:szCs w:val="28"/>
        </w:rPr>
        <w:t>Dropdown Menu inside a Navigation Bar</w:t>
      </w:r>
      <w:r>
        <w:rPr>
          <w:color w:val="000000" w:themeColor="text1"/>
          <w:sz w:val="28"/>
          <w:szCs w:val="28"/>
        </w:rPr>
        <w:t>:</w:t>
      </w:r>
    </w:p>
    <w:p w14:paraId="47A3E011" w14:textId="378D87F7" w:rsidR="005040DA" w:rsidRDefault="00CD4DBB" w:rsidP="005040DA">
      <w:pPr>
        <w:spacing w:after="0"/>
        <w:rPr>
          <w:color w:val="000000" w:themeColor="text1"/>
          <w:sz w:val="28"/>
          <w:szCs w:val="28"/>
        </w:rPr>
      </w:pPr>
      <w:r>
        <w:rPr>
          <w:color w:val="000000" w:themeColor="text1"/>
          <w:sz w:val="28"/>
          <w:szCs w:val="28"/>
        </w:rPr>
        <w:t>CODE:</w:t>
      </w:r>
    </w:p>
    <w:p w14:paraId="01703453" w14:textId="77777777" w:rsidR="00CD4DBB" w:rsidRPr="00CD4DBB" w:rsidRDefault="00CD4DBB" w:rsidP="00CD4DBB">
      <w:pPr>
        <w:spacing w:after="0"/>
        <w:rPr>
          <w:color w:val="000000" w:themeColor="text1"/>
          <w:sz w:val="28"/>
          <w:szCs w:val="28"/>
        </w:rPr>
      </w:pPr>
      <w:r w:rsidRPr="00CD4DBB">
        <w:rPr>
          <w:color w:val="000000" w:themeColor="text1"/>
          <w:sz w:val="28"/>
          <w:szCs w:val="28"/>
        </w:rPr>
        <w:t>&lt;!DOCTYPE html&gt;</w:t>
      </w:r>
    </w:p>
    <w:p w14:paraId="4893FCB0" w14:textId="77777777" w:rsidR="00CD4DBB" w:rsidRPr="00CD4DBB" w:rsidRDefault="00CD4DBB" w:rsidP="00CD4DBB">
      <w:pPr>
        <w:spacing w:after="0"/>
        <w:rPr>
          <w:color w:val="000000" w:themeColor="text1"/>
          <w:sz w:val="28"/>
          <w:szCs w:val="28"/>
        </w:rPr>
      </w:pPr>
      <w:r w:rsidRPr="00CD4DBB">
        <w:rPr>
          <w:color w:val="000000" w:themeColor="text1"/>
          <w:sz w:val="28"/>
          <w:szCs w:val="28"/>
        </w:rPr>
        <w:t>&lt;html&gt;</w:t>
      </w:r>
    </w:p>
    <w:p w14:paraId="7051D00A" w14:textId="77777777" w:rsidR="00CD4DBB" w:rsidRPr="00CD4DBB" w:rsidRDefault="00CD4DBB" w:rsidP="00CD4DBB">
      <w:pPr>
        <w:spacing w:after="0"/>
        <w:rPr>
          <w:color w:val="000000" w:themeColor="text1"/>
          <w:sz w:val="28"/>
          <w:szCs w:val="28"/>
        </w:rPr>
      </w:pPr>
      <w:r w:rsidRPr="00CD4DBB">
        <w:rPr>
          <w:color w:val="000000" w:themeColor="text1"/>
          <w:sz w:val="28"/>
          <w:szCs w:val="28"/>
        </w:rPr>
        <w:t>&lt;head&gt;</w:t>
      </w:r>
    </w:p>
    <w:p w14:paraId="0DA70EB7" w14:textId="77777777" w:rsidR="00CD4DBB" w:rsidRPr="00CD4DBB" w:rsidRDefault="00CD4DBB" w:rsidP="00CD4DBB">
      <w:pPr>
        <w:spacing w:after="0"/>
        <w:rPr>
          <w:color w:val="000000" w:themeColor="text1"/>
          <w:sz w:val="28"/>
          <w:szCs w:val="28"/>
        </w:rPr>
      </w:pPr>
      <w:r w:rsidRPr="00CD4DBB">
        <w:rPr>
          <w:color w:val="000000" w:themeColor="text1"/>
          <w:sz w:val="28"/>
          <w:szCs w:val="28"/>
        </w:rPr>
        <w:t>&lt;style&gt;</w:t>
      </w:r>
    </w:p>
    <w:p w14:paraId="5CEC385A" w14:textId="77777777" w:rsidR="00CD4DBB" w:rsidRPr="00CD4DBB" w:rsidRDefault="00CD4DBB" w:rsidP="00CD4DBB">
      <w:pPr>
        <w:spacing w:after="0"/>
        <w:rPr>
          <w:color w:val="000000" w:themeColor="text1"/>
          <w:sz w:val="28"/>
          <w:szCs w:val="28"/>
        </w:rPr>
      </w:pPr>
      <w:r w:rsidRPr="00CD4DBB">
        <w:rPr>
          <w:color w:val="000000" w:themeColor="text1"/>
          <w:sz w:val="28"/>
          <w:szCs w:val="28"/>
        </w:rPr>
        <w:t>ul {</w:t>
      </w:r>
    </w:p>
    <w:p w14:paraId="6D3AC589"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list-style-type: </w:t>
      </w:r>
      <w:proofErr w:type="gramStart"/>
      <w:r w:rsidRPr="00CD4DBB">
        <w:rPr>
          <w:color w:val="000000" w:themeColor="text1"/>
          <w:sz w:val="28"/>
          <w:szCs w:val="28"/>
        </w:rPr>
        <w:t>none;</w:t>
      </w:r>
      <w:proofErr w:type="gramEnd"/>
    </w:p>
    <w:p w14:paraId="02B907BE"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margin: </w:t>
      </w:r>
      <w:proofErr w:type="gramStart"/>
      <w:r w:rsidRPr="00CD4DBB">
        <w:rPr>
          <w:color w:val="000000" w:themeColor="text1"/>
          <w:sz w:val="28"/>
          <w:szCs w:val="28"/>
        </w:rPr>
        <w:t>0;</w:t>
      </w:r>
      <w:proofErr w:type="gramEnd"/>
    </w:p>
    <w:p w14:paraId="0F6AB7F4"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padding: </w:t>
      </w:r>
      <w:proofErr w:type="gramStart"/>
      <w:r w:rsidRPr="00CD4DBB">
        <w:rPr>
          <w:color w:val="000000" w:themeColor="text1"/>
          <w:sz w:val="28"/>
          <w:szCs w:val="28"/>
        </w:rPr>
        <w:t>0;</w:t>
      </w:r>
      <w:proofErr w:type="gramEnd"/>
    </w:p>
    <w:p w14:paraId="0C1FBA67"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overflow: </w:t>
      </w:r>
      <w:proofErr w:type="gramStart"/>
      <w:r w:rsidRPr="00CD4DBB">
        <w:rPr>
          <w:color w:val="000000" w:themeColor="text1"/>
          <w:sz w:val="28"/>
          <w:szCs w:val="28"/>
        </w:rPr>
        <w:t>hidden;</w:t>
      </w:r>
      <w:proofErr w:type="gramEnd"/>
    </w:p>
    <w:p w14:paraId="383EB2B9" w14:textId="77777777" w:rsidR="00CD4DBB" w:rsidRPr="00CD4DBB" w:rsidRDefault="00CD4DBB" w:rsidP="00CD4DBB">
      <w:pPr>
        <w:spacing w:after="0"/>
        <w:rPr>
          <w:color w:val="000000" w:themeColor="text1"/>
          <w:sz w:val="28"/>
          <w:szCs w:val="28"/>
        </w:rPr>
      </w:pPr>
      <w:r w:rsidRPr="00CD4DBB">
        <w:rPr>
          <w:color w:val="000000" w:themeColor="text1"/>
          <w:sz w:val="28"/>
          <w:szCs w:val="28"/>
        </w:rPr>
        <w:t>  background-</w:t>
      </w:r>
      <w:proofErr w:type="spellStart"/>
      <w:r w:rsidRPr="00CD4DBB">
        <w:rPr>
          <w:color w:val="000000" w:themeColor="text1"/>
          <w:sz w:val="28"/>
          <w:szCs w:val="28"/>
        </w:rPr>
        <w:t>color</w:t>
      </w:r>
      <w:proofErr w:type="spellEnd"/>
      <w:r w:rsidRPr="00CD4DBB">
        <w:rPr>
          <w:color w:val="000000" w:themeColor="text1"/>
          <w:sz w:val="28"/>
          <w:szCs w:val="28"/>
        </w:rPr>
        <w:t xml:space="preserve">: </w:t>
      </w:r>
      <w:proofErr w:type="gramStart"/>
      <w:r w:rsidRPr="00CD4DBB">
        <w:rPr>
          <w:color w:val="000000" w:themeColor="text1"/>
          <w:sz w:val="28"/>
          <w:szCs w:val="28"/>
        </w:rPr>
        <w:t>#333;</w:t>
      </w:r>
      <w:proofErr w:type="gramEnd"/>
    </w:p>
    <w:p w14:paraId="585B2A9D" w14:textId="77777777" w:rsidR="00CD4DBB" w:rsidRPr="00CD4DBB" w:rsidRDefault="00CD4DBB" w:rsidP="00CD4DBB">
      <w:pPr>
        <w:spacing w:after="0"/>
        <w:rPr>
          <w:color w:val="000000" w:themeColor="text1"/>
          <w:sz w:val="28"/>
          <w:szCs w:val="28"/>
        </w:rPr>
      </w:pPr>
      <w:r w:rsidRPr="00CD4DBB">
        <w:rPr>
          <w:color w:val="000000" w:themeColor="text1"/>
          <w:sz w:val="28"/>
          <w:szCs w:val="28"/>
        </w:rPr>
        <w:t>}</w:t>
      </w:r>
    </w:p>
    <w:p w14:paraId="3C7EA6D9" w14:textId="77777777" w:rsidR="00CD4DBB" w:rsidRPr="00CD4DBB" w:rsidRDefault="00CD4DBB" w:rsidP="00CD4DBB">
      <w:pPr>
        <w:spacing w:after="0"/>
        <w:rPr>
          <w:color w:val="000000" w:themeColor="text1"/>
          <w:sz w:val="28"/>
          <w:szCs w:val="28"/>
        </w:rPr>
      </w:pPr>
    </w:p>
    <w:p w14:paraId="61D39631" w14:textId="77777777" w:rsidR="00CD4DBB" w:rsidRPr="00CD4DBB" w:rsidRDefault="00CD4DBB" w:rsidP="00CD4DBB">
      <w:pPr>
        <w:spacing w:after="0"/>
        <w:rPr>
          <w:color w:val="000000" w:themeColor="text1"/>
          <w:sz w:val="28"/>
          <w:szCs w:val="28"/>
        </w:rPr>
      </w:pPr>
      <w:r w:rsidRPr="00CD4DBB">
        <w:rPr>
          <w:color w:val="000000" w:themeColor="text1"/>
          <w:sz w:val="28"/>
          <w:szCs w:val="28"/>
        </w:rPr>
        <w:t>li {</w:t>
      </w:r>
    </w:p>
    <w:p w14:paraId="0D35BAF5"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float: </w:t>
      </w:r>
      <w:proofErr w:type="gramStart"/>
      <w:r w:rsidRPr="00CD4DBB">
        <w:rPr>
          <w:color w:val="000000" w:themeColor="text1"/>
          <w:sz w:val="28"/>
          <w:szCs w:val="28"/>
        </w:rPr>
        <w:t>left;</w:t>
      </w:r>
      <w:proofErr w:type="gramEnd"/>
    </w:p>
    <w:p w14:paraId="615204B8" w14:textId="77777777" w:rsidR="00CD4DBB" w:rsidRPr="00CD4DBB" w:rsidRDefault="00CD4DBB" w:rsidP="00CD4DBB">
      <w:pPr>
        <w:spacing w:after="0"/>
        <w:rPr>
          <w:color w:val="000000" w:themeColor="text1"/>
          <w:sz w:val="28"/>
          <w:szCs w:val="28"/>
        </w:rPr>
      </w:pPr>
      <w:r w:rsidRPr="00CD4DBB">
        <w:rPr>
          <w:color w:val="000000" w:themeColor="text1"/>
          <w:sz w:val="28"/>
          <w:szCs w:val="28"/>
        </w:rPr>
        <w:t>}</w:t>
      </w:r>
    </w:p>
    <w:p w14:paraId="228BFE22" w14:textId="77777777" w:rsidR="00CD4DBB" w:rsidRPr="00CD4DBB" w:rsidRDefault="00CD4DBB" w:rsidP="00CD4DBB">
      <w:pPr>
        <w:spacing w:after="0"/>
        <w:rPr>
          <w:color w:val="000000" w:themeColor="text1"/>
          <w:sz w:val="28"/>
          <w:szCs w:val="28"/>
        </w:rPr>
      </w:pPr>
    </w:p>
    <w:p w14:paraId="6FA1186B" w14:textId="77777777" w:rsidR="00CD4DBB" w:rsidRPr="00CD4DBB" w:rsidRDefault="00CD4DBB" w:rsidP="00CD4DBB">
      <w:pPr>
        <w:spacing w:after="0"/>
        <w:rPr>
          <w:color w:val="000000" w:themeColor="text1"/>
          <w:sz w:val="28"/>
          <w:szCs w:val="28"/>
        </w:rPr>
      </w:pPr>
      <w:r w:rsidRPr="00CD4DBB">
        <w:rPr>
          <w:color w:val="000000" w:themeColor="text1"/>
          <w:sz w:val="28"/>
          <w:szCs w:val="28"/>
        </w:rPr>
        <w:lastRenderedPageBreak/>
        <w:t>li a</w:t>
      </w:r>
      <w:proofErr w:type="gramStart"/>
      <w:r w:rsidRPr="00CD4DBB">
        <w:rPr>
          <w:color w:val="000000" w:themeColor="text1"/>
          <w:sz w:val="28"/>
          <w:szCs w:val="28"/>
        </w:rPr>
        <w:t>, .</w:t>
      </w:r>
      <w:proofErr w:type="spellStart"/>
      <w:r w:rsidRPr="00CD4DBB">
        <w:rPr>
          <w:color w:val="000000" w:themeColor="text1"/>
          <w:sz w:val="28"/>
          <w:szCs w:val="28"/>
        </w:rPr>
        <w:t>dropbtn</w:t>
      </w:r>
      <w:proofErr w:type="spellEnd"/>
      <w:proofErr w:type="gramEnd"/>
      <w:r w:rsidRPr="00CD4DBB">
        <w:rPr>
          <w:color w:val="000000" w:themeColor="text1"/>
          <w:sz w:val="28"/>
          <w:szCs w:val="28"/>
        </w:rPr>
        <w:t xml:space="preserve"> {</w:t>
      </w:r>
    </w:p>
    <w:p w14:paraId="1232B84F" w14:textId="77777777" w:rsidR="00CD4DBB" w:rsidRPr="00CD4DBB" w:rsidRDefault="00CD4DBB" w:rsidP="00CD4DBB">
      <w:pPr>
        <w:spacing w:after="0"/>
        <w:rPr>
          <w:color w:val="000000" w:themeColor="text1"/>
          <w:sz w:val="28"/>
          <w:szCs w:val="28"/>
        </w:rPr>
      </w:pPr>
      <w:r w:rsidRPr="00CD4DBB">
        <w:rPr>
          <w:color w:val="000000" w:themeColor="text1"/>
          <w:sz w:val="28"/>
          <w:szCs w:val="28"/>
        </w:rPr>
        <w:t>  display: inline-</w:t>
      </w:r>
      <w:proofErr w:type="gramStart"/>
      <w:r w:rsidRPr="00CD4DBB">
        <w:rPr>
          <w:color w:val="000000" w:themeColor="text1"/>
          <w:sz w:val="28"/>
          <w:szCs w:val="28"/>
        </w:rPr>
        <w:t>block;</w:t>
      </w:r>
      <w:proofErr w:type="gramEnd"/>
    </w:p>
    <w:p w14:paraId="3ED576DB"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w:t>
      </w:r>
      <w:proofErr w:type="spellStart"/>
      <w:r w:rsidRPr="00CD4DBB">
        <w:rPr>
          <w:color w:val="000000" w:themeColor="text1"/>
          <w:sz w:val="28"/>
          <w:szCs w:val="28"/>
        </w:rPr>
        <w:t>color</w:t>
      </w:r>
      <w:proofErr w:type="spellEnd"/>
      <w:r w:rsidRPr="00CD4DBB">
        <w:rPr>
          <w:color w:val="000000" w:themeColor="text1"/>
          <w:sz w:val="28"/>
          <w:szCs w:val="28"/>
        </w:rPr>
        <w:t xml:space="preserve">: </w:t>
      </w:r>
      <w:proofErr w:type="gramStart"/>
      <w:r w:rsidRPr="00CD4DBB">
        <w:rPr>
          <w:color w:val="000000" w:themeColor="text1"/>
          <w:sz w:val="28"/>
          <w:szCs w:val="28"/>
        </w:rPr>
        <w:t>white;</w:t>
      </w:r>
      <w:proofErr w:type="gramEnd"/>
    </w:p>
    <w:p w14:paraId="1E3D8654"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text-align: </w:t>
      </w:r>
      <w:proofErr w:type="spellStart"/>
      <w:proofErr w:type="gramStart"/>
      <w:r w:rsidRPr="00CD4DBB">
        <w:rPr>
          <w:color w:val="000000" w:themeColor="text1"/>
          <w:sz w:val="28"/>
          <w:szCs w:val="28"/>
        </w:rPr>
        <w:t>center</w:t>
      </w:r>
      <w:proofErr w:type="spellEnd"/>
      <w:r w:rsidRPr="00CD4DBB">
        <w:rPr>
          <w:color w:val="000000" w:themeColor="text1"/>
          <w:sz w:val="28"/>
          <w:szCs w:val="28"/>
        </w:rPr>
        <w:t>;</w:t>
      </w:r>
      <w:proofErr w:type="gramEnd"/>
    </w:p>
    <w:p w14:paraId="39570508"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padding: 14px </w:t>
      </w:r>
      <w:proofErr w:type="gramStart"/>
      <w:r w:rsidRPr="00CD4DBB">
        <w:rPr>
          <w:color w:val="000000" w:themeColor="text1"/>
          <w:sz w:val="28"/>
          <w:szCs w:val="28"/>
        </w:rPr>
        <w:t>16px;</w:t>
      </w:r>
      <w:proofErr w:type="gramEnd"/>
    </w:p>
    <w:p w14:paraId="5A68C671"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text-decoration: </w:t>
      </w:r>
      <w:proofErr w:type="gramStart"/>
      <w:r w:rsidRPr="00CD4DBB">
        <w:rPr>
          <w:color w:val="000000" w:themeColor="text1"/>
          <w:sz w:val="28"/>
          <w:szCs w:val="28"/>
        </w:rPr>
        <w:t>none;</w:t>
      </w:r>
      <w:proofErr w:type="gramEnd"/>
    </w:p>
    <w:p w14:paraId="0091C248" w14:textId="77777777" w:rsidR="00CD4DBB" w:rsidRPr="00CD4DBB" w:rsidRDefault="00CD4DBB" w:rsidP="00CD4DBB">
      <w:pPr>
        <w:spacing w:after="0"/>
        <w:rPr>
          <w:color w:val="000000" w:themeColor="text1"/>
          <w:sz w:val="28"/>
          <w:szCs w:val="28"/>
        </w:rPr>
      </w:pPr>
      <w:r w:rsidRPr="00CD4DBB">
        <w:rPr>
          <w:color w:val="000000" w:themeColor="text1"/>
          <w:sz w:val="28"/>
          <w:szCs w:val="28"/>
        </w:rPr>
        <w:t>}</w:t>
      </w:r>
    </w:p>
    <w:p w14:paraId="72D706D7" w14:textId="77777777" w:rsidR="00CD4DBB" w:rsidRPr="00CD4DBB" w:rsidRDefault="00CD4DBB" w:rsidP="00CD4DBB">
      <w:pPr>
        <w:spacing w:after="0"/>
        <w:rPr>
          <w:color w:val="000000" w:themeColor="text1"/>
          <w:sz w:val="28"/>
          <w:szCs w:val="28"/>
        </w:rPr>
      </w:pPr>
    </w:p>
    <w:p w14:paraId="3E2E5946"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li </w:t>
      </w:r>
      <w:proofErr w:type="gramStart"/>
      <w:r w:rsidRPr="00CD4DBB">
        <w:rPr>
          <w:color w:val="000000" w:themeColor="text1"/>
          <w:sz w:val="28"/>
          <w:szCs w:val="28"/>
        </w:rPr>
        <w:t>a:hover, .</w:t>
      </w:r>
      <w:proofErr w:type="spellStart"/>
      <w:r w:rsidRPr="00CD4DBB">
        <w:rPr>
          <w:color w:val="000000" w:themeColor="text1"/>
          <w:sz w:val="28"/>
          <w:szCs w:val="28"/>
        </w:rPr>
        <w:t>dropdown</w:t>
      </w:r>
      <w:proofErr w:type="gramEnd"/>
      <w:r w:rsidRPr="00CD4DBB">
        <w:rPr>
          <w:color w:val="000000" w:themeColor="text1"/>
          <w:sz w:val="28"/>
          <w:szCs w:val="28"/>
        </w:rPr>
        <w:t>:</w:t>
      </w:r>
      <w:proofErr w:type="gramStart"/>
      <w:r w:rsidRPr="00CD4DBB">
        <w:rPr>
          <w:color w:val="000000" w:themeColor="text1"/>
          <w:sz w:val="28"/>
          <w:szCs w:val="28"/>
        </w:rPr>
        <w:t>hover</w:t>
      </w:r>
      <w:proofErr w:type="spellEnd"/>
      <w:r w:rsidRPr="00CD4DBB">
        <w:rPr>
          <w:color w:val="000000" w:themeColor="text1"/>
          <w:sz w:val="28"/>
          <w:szCs w:val="28"/>
        </w:rPr>
        <w:t xml:space="preserve"> .</w:t>
      </w:r>
      <w:proofErr w:type="spellStart"/>
      <w:r w:rsidRPr="00CD4DBB">
        <w:rPr>
          <w:color w:val="000000" w:themeColor="text1"/>
          <w:sz w:val="28"/>
          <w:szCs w:val="28"/>
        </w:rPr>
        <w:t>dropbtn</w:t>
      </w:r>
      <w:proofErr w:type="spellEnd"/>
      <w:proofErr w:type="gramEnd"/>
      <w:r w:rsidRPr="00CD4DBB">
        <w:rPr>
          <w:color w:val="000000" w:themeColor="text1"/>
          <w:sz w:val="28"/>
          <w:szCs w:val="28"/>
        </w:rPr>
        <w:t xml:space="preserve"> {</w:t>
      </w:r>
    </w:p>
    <w:p w14:paraId="1323987E" w14:textId="77777777" w:rsidR="00CD4DBB" w:rsidRPr="00CD4DBB" w:rsidRDefault="00CD4DBB" w:rsidP="00CD4DBB">
      <w:pPr>
        <w:spacing w:after="0"/>
        <w:rPr>
          <w:color w:val="000000" w:themeColor="text1"/>
          <w:sz w:val="28"/>
          <w:szCs w:val="28"/>
        </w:rPr>
      </w:pPr>
      <w:r w:rsidRPr="00CD4DBB">
        <w:rPr>
          <w:color w:val="000000" w:themeColor="text1"/>
          <w:sz w:val="28"/>
          <w:szCs w:val="28"/>
        </w:rPr>
        <w:t>  background-</w:t>
      </w:r>
      <w:proofErr w:type="spellStart"/>
      <w:r w:rsidRPr="00CD4DBB">
        <w:rPr>
          <w:color w:val="000000" w:themeColor="text1"/>
          <w:sz w:val="28"/>
          <w:szCs w:val="28"/>
        </w:rPr>
        <w:t>color</w:t>
      </w:r>
      <w:proofErr w:type="spellEnd"/>
      <w:r w:rsidRPr="00CD4DBB">
        <w:rPr>
          <w:color w:val="000000" w:themeColor="text1"/>
          <w:sz w:val="28"/>
          <w:szCs w:val="28"/>
        </w:rPr>
        <w:t xml:space="preserve">: </w:t>
      </w:r>
      <w:proofErr w:type="gramStart"/>
      <w:r w:rsidRPr="00CD4DBB">
        <w:rPr>
          <w:color w:val="000000" w:themeColor="text1"/>
          <w:sz w:val="28"/>
          <w:szCs w:val="28"/>
        </w:rPr>
        <w:t>red;</w:t>
      </w:r>
      <w:proofErr w:type="gramEnd"/>
    </w:p>
    <w:p w14:paraId="579DC6E1" w14:textId="77777777" w:rsidR="00CD4DBB" w:rsidRPr="00CD4DBB" w:rsidRDefault="00CD4DBB" w:rsidP="00CD4DBB">
      <w:pPr>
        <w:spacing w:after="0"/>
        <w:rPr>
          <w:color w:val="000000" w:themeColor="text1"/>
          <w:sz w:val="28"/>
          <w:szCs w:val="28"/>
        </w:rPr>
      </w:pPr>
      <w:r w:rsidRPr="00CD4DBB">
        <w:rPr>
          <w:color w:val="000000" w:themeColor="text1"/>
          <w:sz w:val="28"/>
          <w:szCs w:val="28"/>
        </w:rPr>
        <w:t>}</w:t>
      </w:r>
    </w:p>
    <w:p w14:paraId="5AE38CEA" w14:textId="77777777" w:rsidR="00CD4DBB" w:rsidRPr="00CD4DBB" w:rsidRDefault="00CD4DBB" w:rsidP="00CD4DBB">
      <w:pPr>
        <w:spacing w:after="0"/>
        <w:rPr>
          <w:color w:val="000000" w:themeColor="text1"/>
          <w:sz w:val="28"/>
          <w:szCs w:val="28"/>
        </w:rPr>
      </w:pPr>
    </w:p>
    <w:p w14:paraId="66A1CB6A" w14:textId="77777777" w:rsidR="00CD4DBB" w:rsidRPr="00CD4DBB" w:rsidRDefault="00CD4DBB" w:rsidP="00CD4DBB">
      <w:pPr>
        <w:spacing w:after="0"/>
        <w:rPr>
          <w:color w:val="000000" w:themeColor="text1"/>
          <w:sz w:val="28"/>
          <w:szCs w:val="28"/>
        </w:rPr>
      </w:pPr>
      <w:proofErr w:type="spellStart"/>
      <w:r w:rsidRPr="00CD4DBB">
        <w:rPr>
          <w:color w:val="000000" w:themeColor="text1"/>
          <w:sz w:val="28"/>
          <w:szCs w:val="28"/>
        </w:rPr>
        <w:t>li.dropdown</w:t>
      </w:r>
      <w:proofErr w:type="spellEnd"/>
      <w:r w:rsidRPr="00CD4DBB">
        <w:rPr>
          <w:color w:val="000000" w:themeColor="text1"/>
          <w:sz w:val="28"/>
          <w:szCs w:val="28"/>
        </w:rPr>
        <w:t xml:space="preserve"> {</w:t>
      </w:r>
    </w:p>
    <w:p w14:paraId="68059C9D" w14:textId="77777777" w:rsidR="00CD4DBB" w:rsidRPr="00CD4DBB" w:rsidRDefault="00CD4DBB" w:rsidP="00CD4DBB">
      <w:pPr>
        <w:spacing w:after="0"/>
        <w:rPr>
          <w:color w:val="000000" w:themeColor="text1"/>
          <w:sz w:val="28"/>
          <w:szCs w:val="28"/>
        </w:rPr>
      </w:pPr>
      <w:r w:rsidRPr="00CD4DBB">
        <w:rPr>
          <w:color w:val="000000" w:themeColor="text1"/>
          <w:sz w:val="28"/>
          <w:szCs w:val="28"/>
        </w:rPr>
        <w:t>  display: inline-</w:t>
      </w:r>
      <w:proofErr w:type="gramStart"/>
      <w:r w:rsidRPr="00CD4DBB">
        <w:rPr>
          <w:color w:val="000000" w:themeColor="text1"/>
          <w:sz w:val="28"/>
          <w:szCs w:val="28"/>
        </w:rPr>
        <w:t>block;</w:t>
      </w:r>
      <w:proofErr w:type="gramEnd"/>
    </w:p>
    <w:p w14:paraId="3A561D95" w14:textId="77777777" w:rsidR="00CD4DBB" w:rsidRPr="00CD4DBB" w:rsidRDefault="00CD4DBB" w:rsidP="00CD4DBB">
      <w:pPr>
        <w:spacing w:after="0"/>
        <w:rPr>
          <w:color w:val="000000" w:themeColor="text1"/>
          <w:sz w:val="28"/>
          <w:szCs w:val="28"/>
        </w:rPr>
      </w:pPr>
      <w:r w:rsidRPr="00CD4DBB">
        <w:rPr>
          <w:color w:val="000000" w:themeColor="text1"/>
          <w:sz w:val="28"/>
          <w:szCs w:val="28"/>
        </w:rPr>
        <w:t>}</w:t>
      </w:r>
    </w:p>
    <w:p w14:paraId="14B9C236" w14:textId="77777777" w:rsidR="00CD4DBB" w:rsidRPr="00CD4DBB" w:rsidRDefault="00CD4DBB" w:rsidP="00CD4DBB">
      <w:pPr>
        <w:spacing w:after="0"/>
        <w:rPr>
          <w:color w:val="000000" w:themeColor="text1"/>
          <w:sz w:val="28"/>
          <w:szCs w:val="28"/>
        </w:rPr>
      </w:pPr>
    </w:p>
    <w:p w14:paraId="355C465E" w14:textId="77777777" w:rsidR="00CD4DBB" w:rsidRPr="00CD4DBB" w:rsidRDefault="00CD4DBB" w:rsidP="00CD4DBB">
      <w:pPr>
        <w:spacing w:after="0"/>
        <w:rPr>
          <w:color w:val="000000" w:themeColor="text1"/>
          <w:sz w:val="28"/>
          <w:szCs w:val="28"/>
        </w:rPr>
      </w:pPr>
      <w:proofErr w:type="gramStart"/>
      <w:r w:rsidRPr="00CD4DBB">
        <w:rPr>
          <w:color w:val="000000" w:themeColor="text1"/>
          <w:sz w:val="28"/>
          <w:szCs w:val="28"/>
        </w:rPr>
        <w:t>.dropdown</w:t>
      </w:r>
      <w:proofErr w:type="gramEnd"/>
      <w:r w:rsidRPr="00CD4DBB">
        <w:rPr>
          <w:color w:val="000000" w:themeColor="text1"/>
          <w:sz w:val="28"/>
          <w:szCs w:val="28"/>
        </w:rPr>
        <w:t>-content {</w:t>
      </w:r>
    </w:p>
    <w:p w14:paraId="30045931"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display: </w:t>
      </w:r>
      <w:proofErr w:type="gramStart"/>
      <w:r w:rsidRPr="00CD4DBB">
        <w:rPr>
          <w:color w:val="000000" w:themeColor="text1"/>
          <w:sz w:val="28"/>
          <w:szCs w:val="28"/>
        </w:rPr>
        <w:t>none;</w:t>
      </w:r>
      <w:proofErr w:type="gramEnd"/>
    </w:p>
    <w:p w14:paraId="31DE8CDC"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position: </w:t>
      </w:r>
      <w:proofErr w:type="gramStart"/>
      <w:r w:rsidRPr="00CD4DBB">
        <w:rPr>
          <w:color w:val="000000" w:themeColor="text1"/>
          <w:sz w:val="28"/>
          <w:szCs w:val="28"/>
        </w:rPr>
        <w:t>absolute;</w:t>
      </w:r>
      <w:proofErr w:type="gramEnd"/>
    </w:p>
    <w:p w14:paraId="41CEA884" w14:textId="77777777" w:rsidR="00CD4DBB" w:rsidRPr="00CD4DBB" w:rsidRDefault="00CD4DBB" w:rsidP="00CD4DBB">
      <w:pPr>
        <w:spacing w:after="0"/>
        <w:rPr>
          <w:color w:val="000000" w:themeColor="text1"/>
          <w:sz w:val="28"/>
          <w:szCs w:val="28"/>
        </w:rPr>
      </w:pPr>
      <w:r w:rsidRPr="00CD4DBB">
        <w:rPr>
          <w:color w:val="000000" w:themeColor="text1"/>
          <w:sz w:val="28"/>
          <w:szCs w:val="28"/>
        </w:rPr>
        <w:t>  background-</w:t>
      </w:r>
      <w:proofErr w:type="spellStart"/>
      <w:r w:rsidRPr="00CD4DBB">
        <w:rPr>
          <w:color w:val="000000" w:themeColor="text1"/>
          <w:sz w:val="28"/>
          <w:szCs w:val="28"/>
        </w:rPr>
        <w:t>color</w:t>
      </w:r>
      <w:proofErr w:type="spellEnd"/>
      <w:r w:rsidRPr="00CD4DBB">
        <w:rPr>
          <w:color w:val="000000" w:themeColor="text1"/>
          <w:sz w:val="28"/>
          <w:szCs w:val="28"/>
        </w:rPr>
        <w:t>: #</w:t>
      </w:r>
      <w:proofErr w:type="gramStart"/>
      <w:r w:rsidRPr="00CD4DBB">
        <w:rPr>
          <w:color w:val="000000" w:themeColor="text1"/>
          <w:sz w:val="28"/>
          <w:szCs w:val="28"/>
        </w:rPr>
        <w:t>f9f9f9;</w:t>
      </w:r>
      <w:proofErr w:type="gramEnd"/>
    </w:p>
    <w:p w14:paraId="3023AC91"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min-width: </w:t>
      </w:r>
      <w:proofErr w:type="gramStart"/>
      <w:r w:rsidRPr="00CD4DBB">
        <w:rPr>
          <w:color w:val="000000" w:themeColor="text1"/>
          <w:sz w:val="28"/>
          <w:szCs w:val="28"/>
        </w:rPr>
        <w:t>160px;</w:t>
      </w:r>
      <w:proofErr w:type="gramEnd"/>
    </w:p>
    <w:p w14:paraId="639FFDA2"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box-shadow: 0px 8px 16px 0px </w:t>
      </w:r>
      <w:proofErr w:type="spellStart"/>
      <w:proofErr w:type="gramStart"/>
      <w:r w:rsidRPr="00CD4DBB">
        <w:rPr>
          <w:color w:val="000000" w:themeColor="text1"/>
          <w:sz w:val="28"/>
          <w:szCs w:val="28"/>
        </w:rPr>
        <w:t>rgba</w:t>
      </w:r>
      <w:proofErr w:type="spellEnd"/>
      <w:r w:rsidRPr="00CD4DBB">
        <w:rPr>
          <w:color w:val="000000" w:themeColor="text1"/>
          <w:sz w:val="28"/>
          <w:szCs w:val="28"/>
        </w:rPr>
        <w:t>(</w:t>
      </w:r>
      <w:proofErr w:type="gramEnd"/>
      <w:r w:rsidRPr="00CD4DBB">
        <w:rPr>
          <w:color w:val="000000" w:themeColor="text1"/>
          <w:sz w:val="28"/>
          <w:szCs w:val="28"/>
        </w:rPr>
        <w:t>0,0,0,0.2</w:t>
      </w:r>
      <w:proofErr w:type="gramStart"/>
      <w:r w:rsidRPr="00CD4DBB">
        <w:rPr>
          <w:color w:val="000000" w:themeColor="text1"/>
          <w:sz w:val="28"/>
          <w:szCs w:val="28"/>
        </w:rPr>
        <w:t>);</w:t>
      </w:r>
      <w:proofErr w:type="gramEnd"/>
    </w:p>
    <w:p w14:paraId="0BD20A38"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z-index: </w:t>
      </w:r>
      <w:proofErr w:type="gramStart"/>
      <w:r w:rsidRPr="00CD4DBB">
        <w:rPr>
          <w:color w:val="000000" w:themeColor="text1"/>
          <w:sz w:val="28"/>
          <w:szCs w:val="28"/>
        </w:rPr>
        <w:t>1;</w:t>
      </w:r>
      <w:proofErr w:type="gramEnd"/>
    </w:p>
    <w:p w14:paraId="13DEBC12" w14:textId="77777777" w:rsidR="00CD4DBB" w:rsidRPr="00CD4DBB" w:rsidRDefault="00CD4DBB" w:rsidP="00CD4DBB">
      <w:pPr>
        <w:spacing w:after="0"/>
        <w:rPr>
          <w:color w:val="000000" w:themeColor="text1"/>
          <w:sz w:val="28"/>
          <w:szCs w:val="28"/>
        </w:rPr>
      </w:pPr>
      <w:r w:rsidRPr="00CD4DBB">
        <w:rPr>
          <w:color w:val="000000" w:themeColor="text1"/>
          <w:sz w:val="28"/>
          <w:szCs w:val="28"/>
        </w:rPr>
        <w:t>}</w:t>
      </w:r>
    </w:p>
    <w:p w14:paraId="62E1BB14" w14:textId="77777777" w:rsidR="00CD4DBB" w:rsidRPr="00CD4DBB" w:rsidRDefault="00CD4DBB" w:rsidP="00CD4DBB">
      <w:pPr>
        <w:spacing w:after="0"/>
        <w:rPr>
          <w:color w:val="000000" w:themeColor="text1"/>
          <w:sz w:val="28"/>
          <w:szCs w:val="28"/>
        </w:rPr>
      </w:pPr>
    </w:p>
    <w:p w14:paraId="08D2E57B" w14:textId="77777777" w:rsidR="00CD4DBB" w:rsidRPr="00CD4DBB" w:rsidRDefault="00CD4DBB" w:rsidP="00CD4DBB">
      <w:pPr>
        <w:spacing w:after="0"/>
        <w:rPr>
          <w:color w:val="000000" w:themeColor="text1"/>
          <w:sz w:val="28"/>
          <w:szCs w:val="28"/>
        </w:rPr>
      </w:pPr>
      <w:proofErr w:type="gramStart"/>
      <w:r w:rsidRPr="00CD4DBB">
        <w:rPr>
          <w:color w:val="000000" w:themeColor="text1"/>
          <w:sz w:val="28"/>
          <w:szCs w:val="28"/>
        </w:rPr>
        <w:t>.dropdown</w:t>
      </w:r>
      <w:proofErr w:type="gramEnd"/>
      <w:r w:rsidRPr="00CD4DBB">
        <w:rPr>
          <w:color w:val="000000" w:themeColor="text1"/>
          <w:sz w:val="28"/>
          <w:szCs w:val="28"/>
        </w:rPr>
        <w:t>-content a {</w:t>
      </w:r>
    </w:p>
    <w:p w14:paraId="1DBA52CA"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w:t>
      </w:r>
      <w:proofErr w:type="spellStart"/>
      <w:r w:rsidRPr="00CD4DBB">
        <w:rPr>
          <w:color w:val="000000" w:themeColor="text1"/>
          <w:sz w:val="28"/>
          <w:szCs w:val="28"/>
        </w:rPr>
        <w:t>color</w:t>
      </w:r>
      <w:proofErr w:type="spellEnd"/>
      <w:r w:rsidRPr="00CD4DBB">
        <w:rPr>
          <w:color w:val="000000" w:themeColor="text1"/>
          <w:sz w:val="28"/>
          <w:szCs w:val="28"/>
        </w:rPr>
        <w:t xml:space="preserve">: </w:t>
      </w:r>
      <w:proofErr w:type="gramStart"/>
      <w:r w:rsidRPr="00CD4DBB">
        <w:rPr>
          <w:color w:val="000000" w:themeColor="text1"/>
          <w:sz w:val="28"/>
          <w:szCs w:val="28"/>
        </w:rPr>
        <w:t>black;</w:t>
      </w:r>
      <w:proofErr w:type="gramEnd"/>
    </w:p>
    <w:p w14:paraId="1006BE37"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padding: 12px </w:t>
      </w:r>
      <w:proofErr w:type="gramStart"/>
      <w:r w:rsidRPr="00CD4DBB">
        <w:rPr>
          <w:color w:val="000000" w:themeColor="text1"/>
          <w:sz w:val="28"/>
          <w:szCs w:val="28"/>
        </w:rPr>
        <w:t>16px;</w:t>
      </w:r>
      <w:proofErr w:type="gramEnd"/>
    </w:p>
    <w:p w14:paraId="6DBC0B9C"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text-decoration: </w:t>
      </w:r>
      <w:proofErr w:type="gramStart"/>
      <w:r w:rsidRPr="00CD4DBB">
        <w:rPr>
          <w:color w:val="000000" w:themeColor="text1"/>
          <w:sz w:val="28"/>
          <w:szCs w:val="28"/>
        </w:rPr>
        <w:t>none;</w:t>
      </w:r>
      <w:proofErr w:type="gramEnd"/>
    </w:p>
    <w:p w14:paraId="62165263"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display: </w:t>
      </w:r>
      <w:proofErr w:type="gramStart"/>
      <w:r w:rsidRPr="00CD4DBB">
        <w:rPr>
          <w:color w:val="000000" w:themeColor="text1"/>
          <w:sz w:val="28"/>
          <w:szCs w:val="28"/>
        </w:rPr>
        <w:t>block;</w:t>
      </w:r>
      <w:proofErr w:type="gramEnd"/>
    </w:p>
    <w:p w14:paraId="0D637D67"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text-align: </w:t>
      </w:r>
      <w:proofErr w:type="gramStart"/>
      <w:r w:rsidRPr="00CD4DBB">
        <w:rPr>
          <w:color w:val="000000" w:themeColor="text1"/>
          <w:sz w:val="28"/>
          <w:szCs w:val="28"/>
        </w:rPr>
        <w:t>left;</w:t>
      </w:r>
      <w:proofErr w:type="gramEnd"/>
    </w:p>
    <w:p w14:paraId="3CCE9F4D" w14:textId="77777777" w:rsidR="00CD4DBB" w:rsidRPr="00CD4DBB" w:rsidRDefault="00CD4DBB" w:rsidP="00CD4DBB">
      <w:pPr>
        <w:spacing w:after="0"/>
        <w:rPr>
          <w:color w:val="000000" w:themeColor="text1"/>
          <w:sz w:val="28"/>
          <w:szCs w:val="28"/>
        </w:rPr>
      </w:pPr>
      <w:r w:rsidRPr="00CD4DBB">
        <w:rPr>
          <w:color w:val="000000" w:themeColor="text1"/>
          <w:sz w:val="28"/>
          <w:szCs w:val="28"/>
        </w:rPr>
        <w:t>}</w:t>
      </w:r>
    </w:p>
    <w:p w14:paraId="5DC2205E" w14:textId="77777777" w:rsidR="00CD4DBB" w:rsidRPr="00CD4DBB" w:rsidRDefault="00CD4DBB" w:rsidP="00CD4DBB">
      <w:pPr>
        <w:spacing w:after="0"/>
        <w:rPr>
          <w:color w:val="000000" w:themeColor="text1"/>
          <w:sz w:val="28"/>
          <w:szCs w:val="28"/>
        </w:rPr>
      </w:pPr>
    </w:p>
    <w:p w14:paraId="7B60965A" w14:textId="77777777" w:rsidR="00CD4DBB" w:rsidRPr="00CD4DBB" w:rsidRDefault="00CD4DBB" w:rsidP="00CD4DBB">
      <w:pPr>
        <w:spacing w:after="0"/>
        <w:rPr>
          <w:color w:val="000000" w:themeColor="text1"/>
          <w:sz w:val="28"/>
          <w:szCs w:val="28"/>
        </w:rPr>
      </w:pPr>
      <w:proofErr w:type="gramStart"/>
      <w:r w:rsidRPr="00CD4DBB">
        <w:rPr>
          <w:color w:val="000000" w:themeColor="text1"/>
          <w:sz w:val="28"/>
          <w:szCs w:val="28"/>
        </w:rPr>
        <w:t>.dropdown</w:t>
      </w:r>
      <w:proofErr w:type="gramEnd"/>
      <w:r w:rsidRPr="00CD4DBB">
        <w:rPr>
          <w:color w:val="000000" w:themeColor="text1"/>
          <w:sz w:val="28"/>
          <w:szCs w:val="28"/>
        </w:rPr>
        <w:t xml:space="preserve">-content </w:t>
      </w:r>
      <w:proofErr w:type="gramStart"/>
      <w:r w:rsidRPr="00CD4DBB">
        <w:rPr>
          <w:color w:val="000000" w:themeColor="text1"/>
          <w:sz w:val="28"/>
          <w:szCs w:val="28"/>
        </w:rPr>
        <w:t>a:hover</w:t>
      </w:r>
      <w:proofErr w:type="gramEnd"/>
      <w:r w:rsidRPr="00CD4DBB">
        <w:rPr>
          <w:color w:val="000000" w:themeColor="text1"/>
          <w:sz w:val="28"/>
          <w:szCs w:val="28"/>
        </w:rPr>
        <w:t xml:space="preserve"> {background-</w:t>
      </w:r>
      <w:proofErr w:type="spellStart"/>
      <w:r w:rsidRPr="00CD4DBB">
        <w:rPr>
          <w:color w:val="000000" w:themeColor="text1"/>
          <w:sz w:val="28"/>
          <w:szCs w:val="28"/>
        </w:rPr>
        <w:t>color</w:t>
      </w:r>
      <w:proofErr w:type="spellEnd"/>
      <w:r w:rsidRPr="00CD4DBB">
        <w:rPr>
          <w:color w:val="000000" w:themeColor="text1"/>
          <w:sz w:val="28"/>
          <w:szCs w:val="28"/>
        </w:rPr>
        <w:t>: #f1f1f1;}</w:t>
      </w:r>
    </w:p>
    <w:p w14:paraId="43750397" w14:textId="77777777" w:rsidR="00CD4DBB" w:rsidRPr="00CD4DBB" w:rsidRDefault="00CD4DBB" w:rsidP="00CD4DBB">
      <w:pPr>
        <w:spacing w:after="0"/>
        <w:rPr>
          <w:color w:val="000000" w:themeColor="text1"/>
          <w:sz w:val="28"/>
          <w:szCs w:val="28"/>
        </w:rPr>
      </w:pPr>
    </w:p>
    <w:p w14:paraId="7B178C4C" w14:textId="77777777" w:rsidR="00CD4DBB" w:rsidRPr="00CD4DBB" w:rsidRDefault="00CD4DBB" w:rsidP="00CD4DBB">
      <w:pPr>
        <w:spacing w:after="0"/>
        <w:rPr>
          <w:color w:val="000000" w:themeColor="text1"/>
          <w:sz w:val="28"/>
          <w:szCs w:val="28"/>
        </w:rPr>
      </w:pPr>
      <w:proofErr w:type="gramStart"/>
      <w:r w:rsidRPr="00CD4DBB">
        <w:rPr>
          <w:color w:val="000000" w:themeColor="text1"/>
          <w:sz w:val="28"/>
          <w:szCs w:val="28"/>
        </w:rPr>
        <w:t>.</w:t>
      </w:r>
      <w:proofErr w:type="spellStart"/>
      <w:r w:rsidRPr="00CD4DBB">
        <w:rPr>
          <w:color w:val="000000" w:themeColor="text1"/>
          <w:sz w:val="28"/>
          <w:szCs w:val="28"/>
        </w:rPr>
        <w:t>dropdown</w:t>
      </w:r>
      <w:proofErr w:type="gramEnd"/>
      <w:r w:rsidRPr="00CD4DBB">
        <w:rPr>
          <w:color w:val="000000" w:themeColor="text1"/>
          <w:sz w:val="28"/>
          <w:szCs w:val="28"/>
        </w:rPr>
        <w:t>:</w:t>
      </w:r>
      <w:proofErr w:type="gramStart"/>
      <w:r w:rsidRPr="00CD4DBB">
        <w:rPr>
          <w:color w:val="000000" w:themeColor="text1"/>
          <w:sz w:val="28"/>
          <w:szCs w:val="28"/>
        </w:rPr>
        <w:t>hover</w:t>
      </w:r>
      <w:proofErr w:type="spellEnd"/>
      <w:r w:rsidRPr="00CD4DBB">
        <w:rPr>
          <w:color w:val="000000" w:themeColor="text1"/>
          <w:sz w:val="28"/>
          <w:szCs w:val="28"/>
        </w:rPr>
        <w:t xml:space="preserve"> .dropdown</w:t>
      </w:r>
      <w:proofErr w:type="gramEnd"/>
      <w:r w:rsidRPr="00CD4DBB">
        <w:rPr>
          <w:color w:val="000000" w:themeColor="text1"/>
          <w:sz w:val="28"/>
          <w:szCs w:val="28"/>
        </w:rPr>
        <w:t>-content {</w:t>
      </w:r>
    </w:p>
    <w:p w14:paraId="516E34A6"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display: </w:t>
      </w:r>
      <w:proofErr w:type="gramStart"/>
      <w:r w:rsidRPr="00CD4DBB">
        <w:rPr>
          <w:color w:val="000000" w:themeColor="text1"/>
          <w:sz w:val="28"/>
          <w:szCs w:val="28"/>
        </w:rPr>
        <w:t>block;</w:t>
      </w:r>
      <w:proofErr w:type="gramEnd"/>
    </w:p>
    <w:p w14:paraId="0BE693A8" w14:textId="77777777" w:rsidR="00CD4DBB" w:rsidRPr="00CD4DBB" w:rsidRDefault="00CD4DBB" w:rsidP="00CD4DBB">
      <w:pPr>
        <w:spacing w:after="0"/>
        <w:rPr>
          <w:color w:val="000000" w:themeColor="text1"/>
          <w:sz w:val="28"/>
          <w:szCs w:val="28"/>
        </w:rPr>
      </w:pPr>
      <w:r w:rsidRPr="00CD4DBB">
        <w:rPr>
          <w:color w:val="000000" w:themeColor="text1"/>
          <w:sz w:val="28"/>
          <w:szCs w:val="28"/>
        </w:rPr>
        <w:t>}</w:t>
      </w:r>
    </w:p>
    <w:p w14:paraId="27BB5538" w14:textId="77777777" w:rsidR="00CD4DBB" w:rsidRPr="00CD4DBB" w:rsidRDefault="00CD4DBB" w:rsidP="00CD4DBB">
      <w:pPr>
        <w:spacing w:after="0"/>
        <w:rPr>
          <w:color w:val="000000" w:themeColor="text1"/>
          <w:sz w:val="28"/>
          <w:szCs w:val="28"/>
        </w:rPr>
      </w:pPr>
      <w:r w:rsidRPr="00CD4DBB">
        <w:rPr>
          <w:color w:val="000000" w:themeColor="text1"/>
          <w:sz w:val="28"/>
          <w:szCs w:val="28"/>
        </w:rPr>
        <w:t>&lt;/style&gt;</w:t>
      </w:r>
    </w:p>
    <w:p w14:paraId="58C1203B" w14:textId="77777777" w:rsidR="00CD4DBB" w:rsidRPr="00CD4DBB" w:rsidRDefault="00CD4DBB" w:rsidP="00CD4DBB">
      <w:pPr>
        <w:spacing w:after="0"/>
        <w:rPr>
          <w:color w:val="000000" w:themeColor="text1"/>
          <w:sz w:val="28"/>
          <w:szCs w:val="28"/>
        </w:rPr>
      </w:pPr>
      <w:r w:rsidRPr="00CD4DBB">
        <w:rPr>
          <w:color w:val="000000" w:themeColor="text1"/>
          <w:sz w:val="28"/>
          <w:szCs w:val="28"/>
        </w:rPr>
        <w:t>&lt;/head&gt;</w:t>
      </w:r>
    </w:p>
    <w:p w14:paraId="03FE5DF1" w14:textId="77777777" w:rsidR="00CD4DBB" w:rsidRPr="00CD4DBB" w:rsidRDefault="00CD4DBB" w:rsidP="00CD4DBB">
      <w:pPr>
        <w:spacing w:after="0"/>
        <w:rPr>
          <w:color w:val="000000" w:themeColor="text1"/>
          <w:sz w:val="28"/>
          <w:szCs w:val="28"/>
        </w:rPr>
      </w:pPr>
      <w:r w:rsidRPr="00CD4DBB">
        <w:rPr>
          <w:color w:val="000000" w:themeColor="text1"/>
          <w:sz w:val="28"/>
          <w:szCs w:val="28"/>
        </w:rPr>
        <w:t>&lt;body&gt;</w:t>
      </w:r>
    </w:p>
    <w:p w14:paraId="5066863F" w14:textId="77777777" w:rsidR="00CD4DBB" w:rsidRPr="00CD4DBB" w:rsidRDefault="00CD4DBB" w:rsidP="00CD4DBB">
      <w:pPr>
        <w:spacing w:after="0"/>
        <w:rPr>
          <w:color w:val="000000" w:themeColor="text1"/>
          <w:sz w:val="28"/>
          <w:szCs w:val="28"/>
        </w:rPr>
      </w:pPr>
    </w:p>
    <w:p w14:paraId="0838F25C" w14:textId="77777777" w:rsidR="00CD4DBB" w:rsidRPr="00CD4DBB" w:rsidRDefault="00CD4DBB" w:rsidP="00CD4DBB">
      <w:pPr>
        <w:spacing w:after="0"/>
        <w:rPr>
          <w:color w:val="000000" w:themeColor="text1"/>
          <w:sz w:val="28"/>
          <w:szCs w:val="28"/>
        </w:rPr>
      </w:pPr>
      <w:r w:rsidRPr="00CD4DBB">
        <w:rPr>
          <w:color w:val="000000" w:themeColor="text1"/>
          <w:sz w:val="28"/>
          <w:szCs w:val="28"/>
        </w:rPr>
        <w:t>&lt;ul&gt;</w:t>
      </w:r>
    </w:p>
    <w:p w14:paraId="0BB6743D"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&lt;li&gt;&lt;a </w:t>
      </w:r>
      <w:proofErr w:type="spellStart"/>
      <w:r w:rsidRPr="00CD4DBB">
        <w:rPr>
          <w:color w:val="000000" w:themeColor="text1"/>
          <w:sz w:val="28"/>
          <w:szCs w:val="28"/>
        </w:rPr>
        <w:t>href</w:t>
      </w:r>
      <w:proofErr w:type="spellEnd"/>
      <w:r w:rsidRPr="00CD4DBB">
        <w:rPr>
          <w:color w:val="000000" w:themeColor="text1"/>
          <w:sz w:val="28"/>
          <w:szCs w:val="28"/>
        </w:rPr>
        <w:t>="#home"&gt;Home&lt;/a&gt;&lt;/li&gt;</w:t>
      </w:r>
    </w:p>
    <w:p w14:paraId="71960034"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&lt;li&gt;&lt;a </w:t>
      </w:r>
      <w:proofErr w:type="spellStart"/>
      <w:r w:rsidRPr="00CD4DBB">
        <w:rPr>
          <w:color w:val="000000" w:themeColor="text1"/>
          <w:sz w:val="28"/>
          <w:szCs w:val="28"/>
        </w:rPr>
        <w:t>href</w:t>
      </w:r>
      <w:proofErr w:type="spellEnd"/>
      <w:r w:rsidRPr="00CD4DBB">
        <w:rPr>
          <w:color w:val="000000" w:themeColor="text1"/>
          <w:sz w:val="28"/>
          <w:szCs w:val="28"/>
        </w:rPr>
        <w:t>="#news"&gt;News&lt;/a&gt;&lt;/li&gt;</w:t>
      </w:r>
    </w:p>
    <w:p w14:paraId="2292C600" w14:textId="77777777" w:rsidR="00CD4DBB" w:rsidRPr="00CD4DBB" w:rsidRDefault="00CD4DBB" w:rsidP="00CD4DBB">
      <w:pPr>
        <w:spacing w:after="0"/>
        <w:rPr>
          <w:color w:val="000000" w:themeColor="text1"/>
          <w:sz w:val="28"/>
          <w:szCs w:val="28"/>
        </w:rPr>
      </w:pPr>
      <w:r w:rsidRPr="00CD4DBB">
        <w:rPr>
          <w:color w:val="000000" w:themeColor="text1"/>
          <w:sz w:val="28"/>
          <w:szCs w:val="28"/>
        </w:rPr>
        <w:t>  &lt;li class="dropdown"&gt;</w:t>
      </w:r>
    </w:p>
    <w:p w14:paraId="73C2B242"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&lt;a </w:t>
      </w:r>
      <w:proofErr w:type="spellStart"/>
      <w:r w:rsidRPr="00CD4DBB">
        <w:rPr>
          <w:color w:val="000000" w:themeColor="text1"/>
          <w:sz w:val="28"/>
          <w:szCs w:val="28"/>
        </w:rPr>
        <w:t>href</w:t>
      </w:r>
      <w:proofErr w:type="spellEnd"/>
      <w:r w:rsidRPr="00CD4DBB">
        <w:rPr>
          <w:color w:val="000000" w:themeColor="text1"/>
          <w:sz w:val="28"/>
          <w:szCs w:val="28"/>
        </w:rPr>
        <w:t>="</w:t>
      </w:r>
      <w:proofErr w:type="spellStart"/>
      <w:proofErr w:type="gramStart"/>
      <w:r w:rsidRPr="00CD4DBB">
        <w:rPr>
          <w:color w:val="000000" w:themeColor="text1"/>
          <w:sz w:val="28"/>
          <w:szCs w:val="28"/>
        </w:rPr>
        <w:t>javascript:void</w:t>
      </w:r>
      <w:proofErr w:type="spellEnd"/>
      <w:proofErr w:type="gramEnd"/>
      <w:r w:rsidRPr="00CD4DBB">
        <w:rPr>
          <w:color w:val="000000" w:themeColor="text1"/>
          <w:sz w:val="28"/>
          <w:szCs w:val="28"/>
        </w:rPr>
        <w:t>(0)" class="</w:t>
      </w:r>
      <w:proofErr w:type="spellStart"/>
      <w:r w:rsidRPr="00CD4DBB">
        <w:rPr>
          <w:color w:val="000000" w:themeColor="text1"/>
          <w:sz w:val="28"/>
          <w:szCs w:val="28"/>
        </w:rPr>
        <w:t>dropbtn</w:t>
      </w:r>
      <w:proofErr w:type="spellEnd"/>
      <w:r w:rsidRPr="00CD4DBB">
        <w:rPr>
          <w:color w:val="000000" w:themeColor="text1"/>
          <w:sz w:val="28"/>
          <w:szCs w:val="28"/>
        </w:rPr>
        <w:t>"&gt;Dropdown&lt;/a&gt;</w:t>
      </w:r>
    </w:p>
    <w:p w14:paraId="0F3D7A07" w14:textId="77777777" w:rsidR="00CD4DBB" w:rsidRPr="00CD4DBB" w:rsidRDefault="00CD4DBB" w:rsidP="00CD4DBB">
      <w:pPr>
        <w:spacing w:after="0"/>
        <w:rPr>
          <w:color w:val="000000" w:themeColor="text1"/>
          <w:sz w:val="28"/>
          <w:szCs w:val="28"/>
        </w:rPr>
      </w:pPr>
      <w:r w:rsidRPr="00CD4DBB">
        <w:rPr>
          <w:color w:val="000000" w:themeColor="text1"/>
          <w:sz w:val="28"/>
          <w:szCs w:val="28"/>
        </w:rPr>
        <w:t>    &lt;div class="dropdown-content"&gt;</w:t>
      </w:r>
    </w:p>
    <w:p w14:paraId="447F0F52"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&lt;a </w:t>
      </w:r>
      <w:proofErr w:type="spellStart"/>
      <w:r w:rsidRPr="00CD4DBB">
        <w:rPr>
          <w:color w:val="000000" w:themeColor="text1"/>
          <w:sz w:val="28"/>
          <w:szCs w:val="28"/>
        </w:rPr>
        <w:t>href</w:t>
      </w:r>
      <w:proofErr w:type="spellEnd"/>
      <w:r w:rsidRPr="00CD4DBB">
        <w:rPr>
          <w:color w:val="000000" w:themeColor="text1"/>
          <w:sz w:val="28"/>
          <w:szCs w:val="28"/>
        </w:rPr>
        <w:t>="#"&gt;Link 1&lt;/a&gt;</w:t>
      </w:r>
    </w:p>
    <w:p w14:paraId="597BA025"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&lt;a </w:t>
      </w:r>
      <w:proofErr w:type="spellStart"/>
      <w:r w:rsidRPr="00CD4DBB">
        <w:rPr>
          <w:color w:val="000000" w:themeColor="text1"/>
          <w:sz w:val="28"/>
          <w:szCs w:val="28"/>
        </w:rPr>
        <w:t>href</w:t>
      </w:r>
      <w:proofErr w:type="spellEnd"/>
      <w:r w:rsidRPr="00CD4DBB">
        <w:rPr>
          <w:color w:val="000000" w:themeColor="text1"/>
          <w:sz w:val="28"/>
          <w:szCs w:val="28"/>
        </w:rPr>
        <w:t>="#"&gt;Link 2&lt;/a&gt;</w:t>
      </w:r>
    </w:p>
    <w:p w14:paraId="76BB7FBC"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      &lt;a </w:t>
      </w:r>
      <w:proofErr w:type="spellStart"/>
      <w:r w:rsidRPr="00CD4DBB">
        <w:rPr>
          <w:color w:val="000000" w:themeColor="text1"/>
          <w:sz w:val="28"/>
          <w:szCs w:val="28"/>
        </w:rPr>
        <w:t>href</w:t>
      </w:r>
      <w:proofErr w:type="spellEnd"/>
      <w:r w:rsidRPr="00CD4DBB">
        <w:rPr>
          <w:color w:val="000000" w:themeColor="text1"/>
          <w:sz w:val="28"/>
          <w:szCs w:val="28"/>
        </w:rPr>
        <w:t>="#"&gt;Link 3&lt;/a&gt;</w:t>
      </w:r>
    </w:p>
    <w:p w14:paraId="12203667" w14:textId="77777777" w:rsidR="00CD4DBB" w:rsidRPr="00CD4DBB" w:rsidRDefault="00CD4DBB" w:rsidP="00CD4DBB">
      <w:pPr>
        <w:spacing w:after="0"/>
        <w:rPr>
          <w:color w:val="000000" w:themeColor="text1"/>
          <w:sz w:val="28"/>
          <w:szCs w:val="28"/>
        </w:rPr>
      </w:pPr>
      <w:r w:rsidRPr="00CD4DBB">
        <w:rPr>
          <w:color w:val="000000" w:themeColor="text1"/>
          <w:sz w:val="28"/>
          <w:szCs w:val="28"/>
        </w:rPr>
        <w:t>    &lt;/div&gt;</w:t>
      </w:r>
    </w:p>
    <w:p w14:paraId="78D3BE7E" w14:textId="77777777" w:rsidR="00CD4DBB" w:rsidRPr="00CD4DBB" w:rsidRDefault="00CD4DBB" w:rsidP="00CD4DBB">
      <w:pPr>
        <w:spacing w:after="0"/>
        <w:rPr>
          <w:color w:val="000000" w:themeColor="text1"/>
          <w:sz w:val="28"/>
          <w:szCs w:val="28"/>
        </w:rPr>
      </w:pPr>
      <w:r w:rsidRPr="00CD4DBB">
        <w:rPr>
          <w:color w:val="000000" w:themeColor="text1"/>
          <w:sz w:val="28"/>
          <w:szCs w:val="28"/>
        </w:rPr>
        <w:t>  &lt;/li&gt;</w:t>
      </w:r>
    </w:p>
    <w:p w14:paraId="6E3FE700" w14:textId="77777777" w:rsidR="00CD4DBB" w:rsidRPr="00CD4DBB" w:rsidRDefault="00CD4DBB" w:rsidP="00CD4DBB">
      <w:pPr>
        <w:spacing w:after="0"/>
        <w:rPr>
          <w:color w:val="000000" w:themeColor="text1"/>
          <w:sz w:val="28"/>
          <w:szCs w:val="28"/>
        </w:rPr>
      </w:pPr>
      <w:r w:rsidRPr="00CD4DBB">
        <w:rPr>
          <w:color w:val="000000" w:themeColor="text1"/>
          <w:sz w:val="28"/>
          <w:szCs w:val="28"/>
        </w:rPr>
        <w:t>&lt;/ul&gt;</w:t>
      </w:r>
    </w:p>
    <w:p w14:paraId="248DD553" w14:textId="77777777" w:rsidR="00CD4DBB" w:rsidRPr="00CD4DBB" w:rsidRDefault="00CD4DBB" w:rsidP="00CD4DBB">
      <w:pPr>
        <w:spacing w:after="0"/>
        <w:rPr>
          <w:color w:val="000000" w:themeColor="text1"/>
          <w:sz w:val="28"/>
          <w:szCs w:val="28"/>
        </w:rPr>
      </w:pPr>
    </w:p>
    <w:p w14:paraId="703DA166" w14:textId="77777777" w:rsidR="00CD4DBB" w:rsidRPr="00CD4DBB" w:rsidRDefault="00CD4DBB" w:rsidP="00CD4DBB">
      <w:pPr>
        <w:spacing w:after="0"/>
        <w:rPr>
          <w:color w:val="000000" w:themeColor="text1"/>
          <w:sz w:val="28"/>
          <w:szCs w:val="28"/>
        </w:rPr>
      </w:pPr>
      <w:r w:rsidRPr="00CD4DBB">
        <w:rPr>
          <w:color w:val="000000" w:themeColor="text1"/>
          <w:sz w:val="28"/>
          <w:szCs w:val="28"/>
        </w:rPr>
        <w:t>&lt;h3&gt;Dropdown Menu inside a Navigation Bar&lt;/h3&gt;</w:t>
      </w:r>
    </w:p>
    <w:p w14:paraId="0765B481" w14:textId="77777777" w:rsidR="00CD4DBB" w:rsidRPr="00CD4DBB" w:rsidRDefault="00CD4DBB" w:rsidP="00CD4DBB">
      <w:pPr>
        <w:spacing w:after="0"/>
        <w:rPr>
          <w:color w:val="000000" w:themeColor="text1"/>
          <w:sz w:val="28"/>
          <w:szCs w:val="28"/>
        </w:rPr>
      </w:pPr>
      <w:r w:rsidRPr="00CD4DBB">
        <w:rPr>
          <w:color w:val="000000" w:themeColor="text1"/>
          <w:sz w:val="28"/>
          <w:szCs w:val="28"/>
        </w:rPr>
        <w:t xml:space="preserve">&lt;p&gt;Hover over the "Dropdown" link to see the dropdown </w:t>
      </w:r>
      <w:proofErr w:type="gramStart"/>
      <w:r w:rsidRPr="00CD4DBB">
        <w:rPr>
          <w:color w:val="000000" w:themeColor="text1"/>
          <w:sz w:val="28"/>
          <w:szCs w:val="28"/>
        </w:rPr>
        <w:t>menu.&lt;</w:t>
      </w:r>
      <w:proofErr w:type="gramEnd"/>
      <w:r w:rsidRPr="00CD4DBB">
        <w:rPr>
          <w:color w:val="000000" w:themeColor="text1"/>
          <w:sz w:val="28"/>
          <w:szCs w:val="28"/>
        </w:rPr>
        <w:t>/p&gt;</w:t>
      </w:r>
    </w:p>
    <w:p w14:paraId="63CA6272" w14:textId="1484C1A0" w:rsidR="00CD4DBB" w:rsidRPr="00CD4DBB" w:rsidRDefault="00CD4DBB" w:rsidP="00CD4DBB">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08416" behindDoc="0" locked="0" layoutInCell="1" allowOverlap="1" wp14:anchorId="50E1C3EB" wp14:editId="301A93E0">
                <wp:simplePos x="0" y="0"/>
                <wp:positionH relativeFrom="column">
                  <wp:posOffset>922020</wp:posOffset>
                </wp:positionH>
                <wp:positionV relativeFrom="paragraph">
                  <wp:posOffset>121285</wp:posOffset>
                </wp:positionV>
                <wp:extent cx="5044440" cy="2567940"/>
                <wp:effectExtent l="0" t="0" r="3810" b="3810"/>
                <wp:wrapNone/>
                <wp:docPr id="163717476" name="Rectangle 52"/>
                <wp:cNvGraphicFramePr/>
                <a:graphic xmlns:a="http://schemas.openxmlformats.org/drawingml/2006/main">
                  <a:graphicData uri="http://schemas.microsoft.com/office/word/2010/wordprocessingShape">
                    <wps:wsp>
                      <wps:cNvSpPr/>
                      <wps:spPr>
                        <a:xfrm>
                          <a:off x="0" y="0"/>
                          <a:ext cx="5044440" cy="2567940"/>
                        </a:xfrm>
                        <a:prstGeom prst="rect">
                          <a:avLst/>
                        </a:prstGeom>
                        <a:blipFill dpi="0" rotWithShape="1">
                          <a:blip r:embed="rId116">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EB4F5" id="Rectangle 52" o:spid="_x0000_s1026" style="position:absolute;margin-left:72.6pt;margin-top:9.55pt;width:397.2pt;height:20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" stroked="f" strokeweight="1.5pt">
                <v:fill r:id="rId117" o:title="" recolor="t" rotate="t" type="frame"/>
              </v:rect>
            </w:pict>
          </mc:Fallback>
        </mc:AlternateContent>
      </w:r>
    </w:p>
    <w:p w14:paraId="662FA859" w14:textId="6E213B1D" w:rsidR="00CD4DBB" w:rsidRPr="00CD4DBB" w:rsidRDefault="00CD4DBB" w:rsidP="00CD4DBB">
      <w:pPr>
        <w:spacing w:after="0"/>
        <w:rPr>
          <w:color w:val="000000" w:themeColor="text1"/>
          <w:sz w:val="28"/>
          <w:szCs w:val="28"/>
        </w:rPr>
      </w:pPr>
      <w:r w:rsidRPr="00CD4DBB">
        <w:rPr>
          <w:color w:val="000000" w:themeColor="text1"/>
          <w:sz w:val="28"/>
          <w:szCs w:val="28"/>
        </w:rPr>
        <w:t>&lt;/body&gt;</w:t>
      </w:r>
    </w:p>
    <w:p w14:paraId="4D5A3E9D" w14:textId="6FC5BDD4" w:rsidR="00CD4DBB" w:rsidRPr="00CD4DBB" w:rsidRDefault="00CD4DBB" w:rsidP="00CD4DBB">
      <w:pPr>
        <w:spacing w:after="0"/>
        <w:rPr>
          <w:color w:val="000000" w:themeColor="text1"/>
          <w:sz w:val="28"/>
          <w:szCs w:val="28"/>
        </w:rPr>
      </w:pPr>
      <w:r w:rsidRPr="00CD4DBB">
        <w:rPr>
          <w:color w:val="000000" w:themeColor="text1"/>
          <w:sz w:val="28"/>
          <w:szCs w:val="28"/>
        </w:rPr>
        <w:t>&lt;/html&gt;</w:t>
      </w:r>
    </w:p>
    <w:p w14:paraId="35FAA4AC" w14:textId="3258D233" w:rsidR="00CD4DBB" w:rsidRPr="005040DA" w:rsidRDefault="00CD4DBB" w:rsidP="005040DA">
      <w:pPr>
        <w:spacing w:after="0"/>
        <w:rPr>
          <w:color w:val="000000" w:themeColor="text1"/>
          <w:sz w:val="28"/>
          <w:szCs w:val="28"/>
        </w:rPr>
      </w:pPr>
    </w:p>
    <w:p w14:paraId="730A64E6" w14:textId="06A7C3C2" w:rsidR="00051E02" w:rsidRDefault="00C562E1" w:rsidP="00C20C2A">
      <w:pPr>
        <w:spacing w:after="0"/>
        <w:rPr>
          <w:color w:val="000000" w:themeColor="text1"/>
          <w:sz w:val="28"/>
          <w:szCs w:val="28"/>
        </w:rPr>
      </w:pPr>
      <w:r>
        <w:rPr>
          <w:color w:val="000000" w:themeColor="text1"/>
          <w:sz w:val="28"/>
          <w:szCs w:val="28"/>
        </w:rPr>
        <w:t xml:space="preserve"> </w:t>
      </w:r>
    </w:p>
    <w:p w14:paraId="3CBE6029" w14:textId="77777777" w:rsidR="00C562E1" w:rsidRDefault="00C562E1" w:rsidP="00C20C2A">
      <w:pPr>
        <w:spacing w:after="0"/>
        <w:rPr>
          <w:color w:val="000000" w:themeColor="text1"/>
          <w:sz w:val="28"/>
          <w:szCs w:val="28"/>
        </w:rPr>
      </w:pPr>
    </w:p>
    <w:p w14:paraId="77078DE9" w14:textId="77777777" w:rsidR="00C562E1" w:rsidRDefault="00C562E1" w:rsidP="00C20C2A">
      <w:pPr>
        <w:spacing w:after="0"/>
        <w:rPr>
          <w:color w:val="000000" w:themeColor="text1"/>
          <w:sz w:val="28"/>
          <w:szCs w:val="28"/>
        </w:rPr>
      </w:pPr>
    </w:p>
    <w:p w14:paraId="52413A33" w14:textId="77777777" w:rsidR="00C562E1" w:rsidRDefault="00C562E1" w:rsidP="00C20C2A">
      <w:pPr>
        <w:spacing w:after="0"/>
        <w:rPr>
          <w:color w:val="000000" w:themeColor="text1"/>
          <w:sz w:val="28"/>
          <w:szCs w:val="28"/>
        </w:rPr>
      </w:pPr>
    </w:p>
    <w:p w14:paraId="6DF559DC" w14:textId="3E11FD74" w:rsidR="005779EB" w:rsidRDefault="005779EB" w:rsidP="005779EB">
      <w:pPr>
        <w:spacing w:after="0"/>
        <w:rPr>
          <w:sz w:val="28"/>
          <w:szCs w:val="28"/>
        </w:rPr>
      </w:pPr>
      <w:r>
        <w:rPr>
          <w:sz w:val="28"/>
          <w:szCs w:val="28"/>
        </w:rPr>
        <w:t>DATE-2</w:t>
      </w:r>
      <w:r w:rsidR="00E504B3">
        <w:rPr>
          <w:sz w:val="28"/>
          <w:szCs w:val="28"/>
        </w:rPr>
        <w:t>2</w:t>
      </w:r>
      <w:r>
        <w:rPr>
          <w:sz w:val="28"/>
          <w:szCs w:val="28"/>
        </w:rPr>
        <w:t>/07/25                                   DAY -1</w:t>
      </w:r>
      <w:r w:rsidR="007C3F2F">
        <w:rPr>
          <w:sz w:val="28"/>
          <w:szCs w:val="28"/>
        </w:rPr>
        <w:t>5</w:t>
      </w:r>
    </w:p>
    <w:p w14:paraId="78853059" w14:textId="77777777" w:rsidR="005779EB" w:rsidRDefault="005779EB" w:rsidP="005779EB">
      <w:pPr>
        <w:spacing w:after="0"/>
        <w:rPr>
          <w:sz w:val="28"/>
          <w:szCs w:val="28"/>
        </w:rPr>
      </w:pPr>
    </w:p>
    <w:p w14:paraId="16C925FE" w14:textId="06BFF494" w:rsidR="00C562E1" w:rsidRDefault="005779EB" w:rsidP="005779EB">
      <w:pPr>
        <w:spacing w:after="0"/>
        <w:rPr>
          <w:sz w:val="28"/>
          <w:szCs w:val="28"/>
        </w:rPr>
      </w:pPr>
      <w:r>
        <w:rPr>
          <w:sz w:val="28"/>
          <w:szCs w:val="28"/>
        </w:rPr>
        <w:t>AIM:</w:t>
      </w:r>
      <w:r w:rsidR="00801071">
        <w:rPr>
          <w:sz w:val="28"/>
          <w:szCs w:val="28"/>
        </w:rPr>
        <w:t xml:space="preserve"> IMAGE GALLERY IN HTML </w:t>
      </w:r>
    </w:p>
    <w:p w14:paraId="0FC3942E" w14:textId="76FAB262" w:rsidR="00D5074E" w:rsidRDefault="00D5074E" w:rsidP="005779EB">
      <w:pPr>
        <w:spacing w:after="0"/>
        <w:rPr>
          <w:sz w:val="28"/>
          <w:szCs w:val="28"/>
        </w:rPr>
      </w:pPr>
      <w:r>
        <w:rPr>
          <w:sz w:val="28"/>
          <w:szCs w:val="28"/>
        </w:rPr>
        <w:t xml:space="preserve">Image Gallery </w:t>
      </w:r>
      <w:proofErr w:type="gramStart"/>
      <w:r>
        <w:rPr>
          <w:sz w:val="28"/>
          <w:szCs w:val="28"/>
        </w:rPr>
        <w:t>code :</w:t>
      </w:r>
      <w:proofErr w:type="gramEnd"/>
      <w:r>
        <w:rPr>
          <w:sz w:val="28"/>
          <w:szCs w:val="28"/>
        </w:rPr>
        <w:t xml:space="preserve"> </w:t>
      </w:r>
    </w:p>
    <w:p w14:paraId="563E9C8D" w14:textId="77777777" w:rsidR="00D5074E" w:rsidRPr="00D5074E" w:rsidRDefault="00D5074E" w:rsidP="00D5074E">
      <w:pPr>
        <w:spacing w:after="0"/>
        <w:rPr>
          <w:color w:val="000000" w:themeColor="text1"/>
          <w:sz w:val="28"/>
          <w:szCs w:val="28"/>
        </w:rPr>
      </w:pPr>
      <w:r w:rsidRPr="00D5074E">
        <w:rPr>
          <w:color w:val="000000" w:themeColor="text1"/>
          <w:sz w:val="28"/>
          <w:szCs w:val="28"/>
        </w:rPr>
        <w:t>&lt;!DOCTYPE html&gt;</w:t>
      </w:r>
    </w:p>
    <w:p w14:paraId="3B08AF3B" w14:textId="77777777" w:rsidR="00D5074E" w:rsidRPr="00D5074E" w:rsidRDefault="00D5074E" w:rsidP="00D5074E">
      <w:pPr>
        <w:spacing w:after="0"/>
        <w:rPr>
          <w:color w:val="000000" w:themeColor="text1"/>
          <w:sz w:val="28"/>
          <w:szCs w:val="28"/>
        </w:rPr>
      </w:pPr>
      <w:r w:rsidRPr="00D5074E">
        <w:rPr>
          <w:color w:val="000000" w:themeColor="text1"/>
          <w:sz w:val="28"/>
          <w:szCs w:val="28"/>
        </w:rPr>
        <w:t>&lt;html&gt;</w:t>
      </w:r>
    </w:p>
    <w:p w14:paraId="57373463" w14:textId="77777777" w:rsidR="00D5074E" w:rsidRPr="00D5074E" w:rsidRDefault="00D5074E" w:rsidP="00D5074E">
      <w:pPr>
        <w:spacing w:after="0"/>
        <w:rPr>
          <w:color w:val="000000" w:themeColor="text1"/>
          <w:sz w:val="28"/>
          <w:szCs w:val="28"/>
        </w:rPr>
      </w:pPr>
      <w:r w:rsidRPr="00D5074E">
        <w:rPr>
          <w:color w:val="000000" w:themeColor="text1"/>
          <w:sz w:val="28"/>
          <w:szCs w:val="28"/>
        </w:rPr>
        <w:t>&lt;head&gt;</w:t>
      </w:r>
    </w:p>
    <w:p w14:paraId="7BE19E84" w14:textId="77777777" w:rsidR="00D5074E" w:rsidRPr="00D5074E" w:rsidRDefault="00D5074E" w:rsidP="00D5074E">
      <w:pPr>
        <w:spacing w:after="0"/>
        <w:rPr>
          <w:color w:val="000000" w:themeColor="text1"/>
          <w:sz w:val="28"/>
          <w:szCs w:val="28"/>
        </w:rPr>
      </w:pPr>
      <w:r w:rsidRPr="00D5074E">
        <w:rPr>
          <w:color w:val="000000" w:themeColor="text1"/>
          <w:sz w:val="28"/>
          <w:szCs w:val="28"/>
        </w:rPr>
        <w:t>&lt;style&gt;</w:t>
      </w:r>
    </w:p>
    <w:p w14:paraId="198B2504" w14:textId="77777777" w:rsidR="00D5074E" w:rsidRPr="00D5074E" w:rsidRDefault="00D5074E" w:rsidP="00D5074E">
      <w:pPr>
        <w:spacing w:after="0"/>
        <w:rPr>
          <w:color w:val="000000" w:themeColor="text1"/>
          <w:sz w:val="28"/>
          <w:szCs w:val="28"/>
        </w:rPr>
      </w:pPr>
      <w:proofErr w:type="spellStart"/>
      <w:r w:rsidRPr="00D5074E">
        <w:rPr>
          <w:color w:val="000000" w:themeColor="text1"/>
          <w:sz w:val="28"/>
          <w:szCs w:val="28"/>
        </w:rPr>
        <w:t>div.gallery</w:t>
      </w:r>
      <w:proofErr w:type="spellEnd"/>
      <w:r w:rsidRPr="00D5074E">
        <w:rPr>
          <w:color w:val="000000" w:themeColor="text1"/>
          <w:sz w:val="28"/>
          <w:szCs w:val="28"/>
        </w:rPr>
        <w:t xml:space="preserve"> {</w:t>
      </w:r>
    </w:p>
    <w:p w14:paraId="0A17D60F"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margin: </w:t>
      </w:r>
      <w:proofErr w:type="gramStart"/>
      <w:r w:rsidRPr="00D5074E">
        <w:rPr>
          <w:color w:val="000000" w:themeColor="text1"/>
          <w:sz w:val="28"/>
          <w:szCs w:val="28"/>
        </w:rPr>
        <w:t>5px;</w:t>
      </w:r>
      <w:proofErr w:type="gramEnd"/>
    </w:p>
    <w:p w14:paraId="4F7BBB7D"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border: 1px solid #</w:t>
      </w:r>
      <w:proofErr w:type="gramStart"/>
      <w:r w:rsidRPr="00D5074E">
        <w:rPr>
          <w:color w:val="000000" w:themeColor="text1"/>
          <w:sz w:val="28"/>
          <w:szCs w:val="28"/>
        </w:rPr>
        <w:t>ccc;</w:t>
      </w:r>
      <w:proofErr w:type="gramEnd"/>
    </w:p>
    <w:p w14:paraId="58D49389"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float: </w:t>
      </w:r>
      <w:proofErr w:type="gramStart"/>
      <w:r w:rsidRPr="00D5074E">
        <w:rPr>
          <w:color w:val="000000" w:themeColor="text1"/>
          <w:sz w:val="28"/>
          <w:szCs w:val="28"/>
        </w:rPr>
        <w:t>left;</w:t>
      </w:r>
      <w:proofErr w:type="gramEnd"/>
    </w:p>
    <w:p w14:paraId="6E2CC289"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width: </w:t>
      </w:r>
      <w:proofErr w:type="gramStart"/>
      <w:r w:rsidRPr="00D5074E">
        <w:rPr>
          <w:color w:val="000000" w:themeColor="text1"/>
          <w:sz w:val="28"/>
          <w:szCs w:val="28"/>
        </w:rPr>
        <w:t>180px;</w:t>
      </w:r>
      <w:proofErr w:type="gramEnd"/>
    </w:p>
    <w:p w14:paraId="463004D2" w14:textId="77777777" w:rsidR="00D5074E" w:rsidRPr="00D5074E" w:rsidRDefault="00D5074E" w:rsidP="00D5074E">
      <w:pPr>
        <w:spacing w:after="0"/>
        <w:rPr>
          <w:color w:val="000000" w:themeColor="text1"/>
          <w:sz w:val="28"/>
          <w:szCs w:val="28"/>
        </w:rPr>
      </w:pPr>
      <w:r w:rsidRPr="00D5074E">
        <w:rPr>
          <w:color w:val="000000" w:themeColor="text1"/>
          <w:sz w:val="28"/>
          <w:szCs w:val="28"/>
        </w:rPr>
        <w:t>}</w:t>
      </w:r>
    </w:p>
    <w:p w14:paraId="3B35BA4A" w14:textId="77777777" w:rsidR="00D5074E" w:rsidRPr="00D5074E" w:rsidRDefault="00D5074E" w:rsidP="00D5074E">
      <w:pPr>
        <w:spacing w:after="0"/>
        <w:rPr>
          <w:color w:val="000000" w:themeColor="text1"/>
          <w:sz w:val="28"/>
          <w:szCs w:val="28"/>
        </w:rPr>
      </w:pPr>
    </w:p>
    <w:p w14:paraId="17388619" w14:textId="77777777" w:rsidR="00D5074E" w:rsidRPr="00D5074E" w:rsidRDefault="00D5074E" w:rsidP="00D5074E">
      <w:pPr>
        <w:spacing w:after="0"/>
        <w:rPr>
          <w:color w:val="000000" w:themeColor="text1"/>
          <w:sz w:val="28"/>
          <w:szCs w:val="28"/>
        </w:rPr>
      </w:pPr>
      <w:proofErr w:type="spellStart"/>
      <w:r w:rsidRPr="00D5074E">
        <w:rPr>
          <w:color w:val="000000" w:themeColor="text1"/>
          <w:sz w:val="28"/>
          <w:szCs w:val="28"/>
        </w:rPr>
        <w:t>div.</w:t>
      </w:r>
      <w:proofErr w:type="gramStart"/>
      <w:r w:rsidRPr="00D5074E">
        <w:rPr>
          <w:color w:val="000000" w:themeColor="text1"/>
          <w:sz w:val="28"/>
          <w:szCs w:val="28"/>
        </w:rPr>
        <w:t>gallery:hover</w:t>
      </w:r>
      <w:proofErr w:type="spellEnd"/>
      <w:proofErr w:type="gramEnd"/>
      <w:r w:rsidRPr="00D5074E">
        <w:rPr>
          <w:color w:val="000000" w:themeColor="text1"/>
          <w:sz w:val="28"/>
          <w:szCs w:val="28"/>
        </w:rPr>
        <w:t xml:space="preserve"> {</w:t>
      </w:r>
    </w:p>
    <w:p w14:paraId="6E7D1F0F"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border: 1px solid </w:t>
      </w:r>
      <w:proofErr w:type="gramStart"/>
      <w:r w:rsidRPr="00D5074E">
        <w:rPr>
          <w:color w:val="000000" w:themeColor="text1"/>
          <w:sz w:val="28"/>
          <w:szCs w:val="28"/>
        </w:rPr>
        <w:t>#777;</w:t>
      </w:r>
      <w:proofErr w:type="gramEnd"/>
    </w:p>
    <w:p w14:paraId="511D6235" w14:textId="77777777" w:rsidR="00D5074E" w:rsidRPr="00D5074E" w:rsidRDefault="00D5074E" w:rsidP="00D5074E">
      <w:pPr>
        <w:spacing w:after="0"/>
        <w:rPr>
          <w:color w:val="000000" w:themeColor="text1"/>
          <w:sz w:val="28"/>
          <w:szCs w:val="28"/>
        </w:rPr>
      </w:pPr>
      <w:r w:rsidRPr="00D5074E">
        <w:rPr>
          <w:color w:val="000000" w:themeColor="text1"/>
          <w:sz w:val="28"/>
          <w:szCs w:val="28"/>
        </w:rPr>
        <w:t>}</w:t>
      </w:r>
    </w:p>
    <w:p w14:paraId="6F4D6A7C" w14:textId="77777777" w:rsidR="00D5074E" w:rsidRPr="00D5074E" w:rsidRDefault="00D5074E" w:rsidP="00D5074E">
      <w:pPr>
        <w:spacing w:after="0"/>
        <w:rPr>
          <w:color w:val="000000" w:themeColor="text1"/>
          <w:sz w:val="28"/>
          <w:szCs w:val="28"/>
        </w:rPr>
      </w:pPr>
    </w:p>
    <w:p w14:paraId="07FB1215" w14:textId="77777777" w:rsidR="00D5074E" w:rsidRPr="00D5074E" w:rsidRDefault="00D5074E" w:rsidP="00D5074E">
      <w:pPr>
        <w:spacing w:after="0"/>
        <w:rPr>
          <w:color w:val="000000" w:themeColor="text1"/>
          <w:sz w:val="28"/>
          <w:szCs w:val="28"/>
        </w:rPr>
      </w:pPr>
      <w:proofErr w:type="spellStart"/>
      <w:r w:rsidRPr="00D5074E">
        <w:rPr>
          <w:color w:val="000000" w:themeColor="text1"/>
          <w:sz w:val="28"/>
          <w:szCs w:val="28"/>
        </w:rPr>
        <w:t>div.gallery</w:t>
      </w:r>
      <w:proofErr w:type="spellEnd"/>
      <w:r w:rsidRPr="00D5074E">
        <w:rPr>
          <w:color w:val="000000" w:themeColor="text1"/>
          <w:sz w:val="28"/>
          <w:szCs w:val="28"/>
        </w:rPr>
        <w:t xml:space="preserve"> </w:t>
      </w:r>
      <w:proofErr w:type="spellStart"/>
      <w:r w:rsidRPr="00D5074E">
        <w:rPr>
          <w:color w:val="000000" w:themeColor="text1"/>
          <w:sz w:val="28"/>
          <w:szCs w:val="28"/>
        </w:rPr>
        <w:t>img</w:t>
      </w:r>
      <w:proofErr w:type="spellEnd"/>
      <w:r w:rsidRPr="00D5074E">
        <w:rPr>
          <w:color w:val="000000" w:themeColor="text1"/>
          <w:sz w:val="28"/>
          <w:szCs w:val="28"/>
        </w:rPr>
        <w:t xml:space="preserve"> {</w:t>
      </w:r>
    </w:p>
    <w:p w14:paraId="45F16CFF"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width: </w:t>
      </w:r>
      <w:proofErr w:type="gramStart"/>
      <w:r w:rsidRPr="00D5074E">
        <w:rPr>
          <w:color w:val="000000" w:themeColor="text1"/>
          <w:sz w:val="28"/>
          <w:szCs w:val="28"/>
        </w:rPr>
        <w:t>100%;</w:t>
      </w:r>
      <w:proofErr w:type="gramEnd"/>
    </w:p>
    <w:p w14:paraId="59EF4368"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height: </w:t>
      </w:r>
      <w:proofErr w:type="gramStart"/>
      <w:r w:rsidRPr="00D5074E">
        <w:rPr>
          <w:color w:val="000000" w:themeColor="text1"/>
          <w:sz w:val="28"/>
          <w:szCs w:val="28"/>
        </w:rPr>
        <w:t>auto;</w:t>
      </w:r>
      <w:proofErr w:type="gramEnd"/>
    </w:p>
    <w:p w14:paraId="4AF9E5A4" w14:textId="77777777" w:rsidR="00D5074E" w:rsidRPr="00D5074E" w:rsidRDefault="00D5074E" w:rsidP="00D5074E">
      <w:pPr>
        <w:spacing w:after="0"/>
        <w:rPr>
          <w:color w:val="000000" w:themeColor="text1"/>
          <w:sz w:val="28"/>
          <w:szCs w:val="28"/>
        </w:rPr>
      </w:pPr>
      <w:r w:rsidRPr="00D5074E">
        <w:rPr>
          <w:color w:val="000000" w:themeColor="text1"/>
          <w:sz w:val="28"/>
          <w:szCs w:val="28"/>
        </w:rPr>
        <w:t>}</w:t>
      </w:r>
    </w:p>
    <w:p w14:paraId="6FEB9DE4" w14:textId="77777777" w:rsidR="00D5074E" w:rsidRPr="00D5074E" w:rsidRDefault="00D5074E" w:rsidP="00D5074E">
      <w:pPr>
        <w:spacing w:after="0"/>
        <w:rPr>
          <w:color w:val="000000" w:themeColor="text1"/>
          <w:sz w:val="28"/>
          <w:szCs w:val="28"/>
        </w:rPr>
      </w:pPr>
    </w:p>
    <w:p w14:paraId="3D152173" w14:textId="77777777" w:rsidR="00D5074E" w:rsidRPr="00D5074E" w:rsidRDefault="00D5074E" w:rsidP="00D5074E">
      <w:pPr>
        <w:spacing w:after="0"/>
        <w:rPr>
          <w:color w:val="000000" w:themeColor="text1"/>
          <w:sz w:val="28"/>
          <w:szCs w:val="28"/>
        </w:rPr>
      </w:pPr>
      <w:proofErr w:type="spellStart"/>
      <w:r w:rsidRPr="00D5074E">
        <w:rPr>
          <w:color w:val="000000" w:themeColor="text1"/>
          <w:sz w:val="28"/>
          <w:szCs w:val="28"/>
        </w:rPr>
        <w:t>div.desc</w:t>
      </w:r>
      <w:proofErr w:type="spellEnd"/>
      <w:r w:rsidRPr="00D5074E">
        <w:rPr>
          <w:color w:val="000000" w:themeColor="text1"/>
          <w:sz w:val="28"/>
          <w:szCs w:val="28"/>
        </w:rPr>
        <w:t xml:space="preserve"> {</w:t>
      </w:r>
    </w:p>
    <w:p w14:paraId="6EB108B9"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padding: </w:t>
      </w:r>
      <w:proofErr w:type="gramStart"/>
      <w:r w:rsidRPr="00D5074E">
        <w:rPr>
          <w:color w:val="000000" w:themeColor="text1"/>
          <w:sz w:val="28"/>
          <w:szCs w:val="28"/>
        </w:rPr>
        <w:t>15px;</w:t>
      </w:r>
      <w:proofErr w:type="gramEnd"/>
    </w:p>
    <w:p w14:paraId="18A89A25"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text-align: </w:t>
      </w:r>
      <w:proofErr w:type="spellStart"/>
      <w:proofErr w:type="gramStart"/>
      <w:r w:rsidRPr="00D5074E">
        <w:rPr>
          <w:color w:val="000000" w:themeColor="text1"/>
          <w:sz w:val="28"/>
          <w:szCs w:val="28"/>
        </w:rPr>
        <w:t>center</w:t>
      </w:r>
      <w:proofErr w:type="spellEnd"/>
      <w:r w:rsidRPr="00D5074E">
        <w:rPr>
          <w:color w:val="000000" w:themeColor="text1"/>
          <w:sz w:val="28"/>
          <w:szCs w:val="28"/>
        </w:rPr>
        <w:t>;</w:t>
      </w:r>
      <w:proofErr w:type="gramEnd"/>
    </w:p>
    <w:p w14:paraId="172E3783" w14:textId="77777777" w:rsidR="00D5074E" w:rsidRPr="00D5074E" w:rsidRDefault="00D5074E" w:rsidP="00D5074E">
      <w:pPr>
        <w:spacing w:after="0"/>
        <w:rPr>
          <w:color w:val="000000" w:themeColor="text1"/>
          <w:sz w:val="28"/>
          <w:szCs w:val="28"/>
        </w:rPr>
      </w:pPr>
      <w:r w:rsidRPr="00D5074E">
        <w:rPr>
          <w:color w:val="000000" w:themeColor="text1"/>
          <w:sz w:val="28"/>
          <w:szCs w:val="28"/>
        </w:rPr>
        <w:t>}</w:t>
      </w:r>
    </w:p>
    <w:p w14:paraId="63146DA9" w14:textId="77777777" w:rsidR="00D5074E" w:rsidRPr="00D5074E" w:rsidRDefault="00D5074E" w:rsidP="00D5074E">
      <w:pPr>
        <w:spacing w:after="0"/>
        <w:rPr>
          <w:color w:val="000000" w:themeColor="text1"/>
          <w:sz w:val="28"/>
          <w:szCs w:val="28"/>
        </w:rPr>
      </w:pPr>
      <w:r w:rsidRPr="00D5074E">
        <w:rPr>
          <w:color w:val="000000" w:themeColor="text1"/>
          <w:sz w:val="28"/>
          <w:szCs w:val="28"/>
        </w:rPr>
        <w:t>&lt;/style&gt;</w:t>
      </w:r>
    </w:p>
    <w:p w14:paraId="21BFDAC4" w14:textId="77777777" w:rsidR="00D5074E" w:rsidRPr="00D5074E" w:rsidRDefault="00D5074E" w:rsidP="00D5074E">
      <w:pPr>
        <w:spacing w:after="0"/>
        <w:rPr>
          <w:color w:val="000000" w:themeColor="text1"/>
          <w:sz w:val="28"/>
          <w:szCs w:val="28"/>
        </w:rPr>
      </w:pPr>
      <w:r w:rsidRPr="00D5074E">
        <w:rPr>
          <w:color w:val="000000" w:themeColor="text1"/>
          <w:sz w:val="28"/>
          <w:szCs w:val="28"/>
        </w:rPr>
        <w:t>&lt;/head&gt;</w:t>
      </w:r>
    </w:p>
    <w:p w14:paraId="58385A08" w14:textId="77777777" w:rsidR="00D5074E" w:rsidRPr="00D5074E" w:rsidRDefault="00D5074E" w:rsidP="00D5074E">
      <w:pPr>
        <w:spacing w:after="0"/>
        <w:rPr>
          <w:color w:val="000000" w:themeColor="text1"/>
          <w:sz w:val="28"/>
          <w:szCs w:val="28"/>
        </w:rPr>
      </w:pPr>
      <w:r w:rsidRPr="00D5074E">
        <w:rPr>
          <w:color w:val="000000" w:themeColor="text1"/>
          <w:sz w:val="28"/>
          <w:szCs w:val="28"/>
        </w:rPr>
        <w:t>&lt;body&gt;</w:t>
      </w:r>
    </w:p>
    <w:p w14:paraId="04E2D407" w14:textId="77777777" w:rsidR="00D5074E" w:rsidRPr="00D5074E" w:rsidRDefault="00D5074E" w:rsidP="00D5074E">
      <w:pPr>
        <w:spacing w:after="0"/>
        <w:rPr>
          <w:color w:val="000000" w:themeColor="text1"/>
          <w:sz w:val="28"/>
          <w:szCs w:val="28"/>
        </w:rPr>
      </w:pPr>
    </w:p>
    <w:p w14:paraId="0CECD255" w14:textId="77777777" w:rsidR="00D5074E" w:rsidRPr="00D5074E" w:rsidRDefault="00D5074E" w:rsidP="00D5074E">
      <w:pPr>
        <w:spacing w:after="0"/>
        <w:rPr>
          <w:color w:val="000000" w:themeColor="text1"/>
          <w:sz w:val="28"/>
          <w:szCs w:val="28"/>
        </w:rPr>
      </w:pPr>
      <w:r w:rsidRPr="00D5074E">
        <w:rPr>
          <w:color w:val="000000" w:themeColor="text1"/>
          <w:sz w:val="28"/>
          <w:szCs w:val="28"/>
        </w:rPr>
        <w:t>&lt;div class="gallery"&gt;</w:t>
      </w:r>
    </w:p>
    <w:p w14:paraId="744DCCC9"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&lt;a target="_blank" </w:t>
      </w:r>
      <w:proofErr w:type="spellStart"/>
      <w:r w:rsidRPr="00D5074E">
        <w:rPr>
          <w:color w:val="000000" w:themeColor="text1"/>
          <w:sz w:val="28"/>
          <w:szCs w:val="28"/>
        </w:rPr>
        <w:t>href</w:t>
      </w:r>
      <w:proofErr w:type="spellEnd"/>
      <w:r w:rsidRPr="00D5074E">
        <w:rPr>
          <w:color w:val="000000" w:themeColor="text1"/>
          <w:sz w:val="28"/>
          <w:szCs w:val="28"/>
        </w:rPr>
        <w:t>="img_5terre.jpg"&gt;</w:t>
      </w:r>
    </w:p>
    <w:p w14:paraId="67B626EA"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w:t>
      </w:r>
      <w:proofErr w:type="spellStart"/>
      <w:r w:rsidRPr="00D5074E">
        <w:rPr>
          <w:color w:val="000000" w:themeColor="text1"/>
          <w:sz w:val="28"/>
          <w:szCs w:val="28"/>
        </w:rPr>
        <w:t>img</w:t>
      </w:r>
      <w:proofErr w:type="spellEnd"/>
      <w:r w:rsidRPr="00D5074E">
        <w:rPr>
          <w:color w:val="000000" w:themeColor="text1"/>
          <w:sz w:val="28"/>
          <w:szCs w:val="28"/>
        </w:rPr>
        <w:t xml:space="preserve"> </w:t>
      </w:r>
      <w:proofErr w:type="spellStart"/>
      <w:r w:rsidRPr="00D5074E">
        <w:rPr>
          <w:color w:val="000000" w:themeColor="text1"/>
          <w:sz w:val="28"/>
          <w:szCs w:val="28"/>
        </w:rPr>
        <w:t>src</w:t>
      </w:r>
      <w:proofErr w:type="spellEnd"/>
      <w:r w:rsidRPr="00D5074E">
        <w:rPr>
          <w:color w:val="000000" w:themeColor="text1"/>
          <w:sz w:val="28"/>
          <w:szCs w:val="28"/>
        </w:rPr>
        <w:t>="img_5terre.jpg" alt="Cinque Terre" width="600" height="400"&gt;</w:t>
      </w:r>
    </w:p>
    <w:p w14:paraId="51FFCE6D"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&lt;/a&gt;</w:t>
      </w:r>
    </w:p>
    <w:p w14:paraId="5D9F0942"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&lt;div class="</w:t>
      </w:r>
      <w:proofErr w:type="spellStart"/>
      <w:r w:rsidRPr="00D5074E">
        <w:rPr>
          <w:color w:val="000000" w:themeColor="text1"/>
          <w:sz w:val="28"/>
          <w:szCs w:val="28"/>
        </w:rPr>
        <w:t>desc</w:t>
      </w:r>
      <w:proofErr w:type="spellEnd"/>
      <w:r w:rsidRPr="00D5074E">
        <w:rPr>
          <w:color w:val="000000" w:themeColor="text1"/>
          <w:sz w:val="28"/>
          <w:szCs w:val="28"/>
        </w:rPr>
        <w:t>"&gt;Add a description of the image here&lt;/div&gt;</w:t>
      </w:r>
    </w:p>
    <w:p w14:paraId="393304C4" w14:textId="77777777" w:rsidR="00D5074E" w:rsidRPr="00D5074E" w:rsidRDefault="00D5074E" w:rsidP="00D5074E">
      <w:pPr>
        <w:spacing w:after="0"/>
        <w:rPr>
          <w:color w:val="000000" w:themeColor="text1"/>
          <w:sz w:val="28"/>
          <w:szCs w:val="28"/>
        </w:rPr>
      </w:pPr>
      <w:r w:rsidRPr="00D5074E">
        <w:rPr>
          <w:color w:val="000000" w:themeColor="text1"/>
          <w:sz w:val="28"/>
          <w:szCs w:val="28"/>
        </w:rPr>
        <w:t>&lt;/div&gt;</w:t>
      </w:r>
    </w:p>
    <w:p w14:paraId="754A9A3B" w14:textId="77777777" w:rsidR="00D5074E" w:rsidRPr="00D5074E" w:rsidRDefault="00D5074E" w:rsidP="00D5074E">
      <w:pPr>
        <w:spacing w:after="0"/>
        <w:rPr>
          <w:color w:val="000000" w:themeColor="text1"/>
          <w:sz w:val="28"/>
          <w:szCs w:val="28"/>
        </w:rPr>
      </w:pPr>
    </w:p>
    <w:p w14:paraId="4A0BD121" w14:textId="77777777" w:rsidR="00D5074E" w:rsidRPr="00D5074E" w:rsidRDefault="00D5074E" w:rsidP="00D5074E">
      <w:pPr>
        <w:spacing w:after="0"/>
        <w:rPr>
          <w:color w:val="000000" w:themeColor="text1"/>
          <w:sz w:val="28"/>
          <w:szCs w:val="28"/>
        </w:rPr>
      </w:pPr>
      <w:r w:rsidRPr="00D5074E">
        <w:rPr>
          <w:color w:val="000000" w:themeColor="text1"/>
          <w:sz w:val="28"/>
          <w:szCs w:val="28"/>
        </w:rPr>
        <w:t>&lt;div class="gallery"&gt;</w:t>
      </w:r>
    </w:p>
    <w:p w14:paraId="4262B707"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&lt;a target="_blank" </w:t>
      </w:r>
      <w:proofErr w:type="spellStart"/>
      <w:r w:rsidRPr="00D5074E">
        <w:rPr>
          <w:color w:val="000000" w:themeColor="text1"/>
          <w:sz w:val="28"/>
          <w:szCs w:val="28"/>
        </w:rPr>
        <w:t>href</w:t>
      </w:r>
      <w:proofErr w:type="spellEnd"/>
      <w:r w:rsidRPr="00D5074E">
        <w:rPr>
          <w:color w:val="000000" w:themeColor="text1"/>
          <w:sz w:val="28"/>
          <w:szCs w:val="28"/>
        </w:rPr>
        <w:t>="img_forest.jpg"&gt;</w:t>
      </w:r>
    </w:p>
    <w:p w14:paraId="601471CA"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w:t>
      </w:r>
      <w:proofErr w:type="spellStart"/>
      <w:r w:rsidRPr="00D5074E">
        <w:rPr>
          <w:color w:val="000000" w:themeColor="text1"/>
          <w:sz w:val="28"/>
          <w:szCs w:val="28"/>
        </w:rPr>
        <w:t>img</w:t>
      </w:r>
      <w:proofErr w:type="spellEnd"/>
      <w:r w:rsidRPr="00D5074E">
        <w:rPr>
          <w:color w:val="000000" w:themeColor="text1"/>
          <w:sz w:val="28"/>
          <w:szCs w:val="28"/>
        </w:rPr>
        <w:t xml:space="preserve"> </w:t>
      </w:r>
      <w:proofErr w:type="spellStart"/>
      <w:r w:rsidRPr="00D5074E">
        <w:rPr>
          <w:color w:val="000000" w:themeColor="text1"/>
          <w:sz w:val="28"/>
          <w:szCs w:val="28"/>
        </w:rPr>
        <w:t>src</w:t>
      </w:r>
      <w:proofErr w:type="spellEnd"/>
      <w:r w:rsidRPr="00D5074E">
        <w:rPr>
          <w:color w:val="000000" w:themeColor="text1"/>
          <w:sz w:val="28"/>
          <w:szCs w:val="28"/>
        </w:rPr>
        <w:t>="img_forest.jpg" alt="Forest" width="600" height="400"&gt;</w:t>
      </w:r>
    </w:p>
    <w:p w14:paraId="0B5E41F4"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&lt;/a&gt;</w:t>
      </w:r>
    </w:p>
    <w:p w14:paraId="3A14F2E0"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&lt;div class="</w:t>
      </w:r>
      <w:proofErr w:type="spellStart"/>
      <w:r w:rsidRPr="00D5074E">
        <w:rPr>
          <w:color w:val="000000" w:themeColor="text1"/>
          <w:sz w:val="28"/>
          <w:szCs w:val="28"/>
        </w:rPr>
        <w:t>desc</w:t>
      </w:r>
      <w:proofErr w:type="spellEnd"/>
      <w:r w:rsidRPr="00D5074E">
        <w:rPr>
          <w:color w:val="000000" w:themeColor="text1"/>
          <w:sz w:val="28"/>
          <w:szCs w:val="28"/>
        </w:rPr>
        <w:t>"&gt;Add a description of the image here&lt;/div&gt;</w:t>
      </w:r>
    </w:p>
    <w:p w14:paraId="50B64EEB" w14:textId="77777777" w:rsidR="00D5074E" w:rsidRPr="00D5074E" w:rsidRDefault="00D5074E" w:rsidP="00D5074E">
      <w:pPr>
        <w:spacing w:after="0"/>
        <w:rPr>
          <w:color w:val="000000" w:themeColor="text1"/>
          <w:sz w:val="28"/>
          <w:szCs w:val="28"/>
        </w:rPr>
      </w:pPr>
      <w:r w:rsidRPr="00D5074E">
        <w:rPr>
          <w:color w:val="000000" w:themeColor="text1"/>
          <w:sz w:val="28"/>
          <w:szCs w:val="28"/>
        </w:rPr>
        <w:t>&lt;/div&gt;</w:t>
      </w:r>
    </w:p>
    <w:p w14:paraId="7CFE7B83" w14:textId="77777777" w:rsidR="00D5074E" w:rsidRPr="00D5074E" w:rsidRDefault="00D5074E" w:rsidP="00D5074E">
      <w:pPr>
        <w:spacing w:after="0"/>
        <w:rPr>
          <w:color w:val="000000" w:themeColor="text1"/>
          <w:sz w:val="28"/>
          <w:szCs w:val="28"/>
        </w:rPr>
      </w:pPr>
    </w:p>
    <w:p w14:paraId="49D5513E" w14:textId="77777777" w:rsidR="00D5074E" w:rsidRPr="00D5074E" w:rsidRDefault="00D5074E" w:rsidP="00D5074E">
      <w:pPr>
        <w:spacing w:after="0"/>
        <w:rPr>
          <w:color w:val="000000" w:themeColor="text1"/>
          <w:sz w:val="28"/>
          <w:szCs w:val="28"/>
        </w:rPr>
      </w:pPr>
      <w:r w:rsidRPr="00D5074E">
        <w:rPr>
          <w:color w:val="000000" w:themeColor="text1"/>
          <w:sz w:val="28"/>
          <w:szCs w:val="28"/>
        </w:rPr>
        <w:t>&lt;div class="gallery"&gt;</w:t>
      </w:r>
    </w:p>
    <w:p w14:paraId="179A8CB8"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&lt;a target="_blank" </w:t>
      </w:r>
      <w:proofErr w:type="spellStart"/>
      <w:r w:rsidRPr="00D5074E">
        <w:rPr>
          <w:color w:val="000000" w:themeColor="text1"/>
          <w:sz w:val="28"/>
          <w:szCs w:val="28"/>
        </w:rPr>
        <w:t>href</w:t>
      </w:r>
      <w:proofErr w:type="spellEnd"/>
      <w:r w:rsidRPr="00D5074E">
        <w:rPr>
          <w:color w:val="000000" w:themeColor="text1"/>
          <w:sz w:val="28"/>
          <w:szCs w:val="28"/>
        </w:rPr>
        <w:t>="img_lights.jpg"&gt;</w:t>
      </w:r>
    </w:p>
    <w:p w14:paraId="1F15367A"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w:t>
      </w:r>
      <w:proofErr w:type="spellStart"/>
      <w:r w:rsidRPr="00D5074E">
        <w:rPr>
          <w:color w:val="000000" w:themeColor="text1"/>
          <w:sz w:val="28"/>
          <w:szCs w:val="28"/>
        </w:rPr>
        <w:t>img</w:t>
      </w:r>
      <w:proofErr w:type="spellEnd"/>
      <w:r w:rsidRPr="00D5074E">
        <w:rPr>
          <w:color w:val="000000" w:themeColor="text1"/>
          <w:sz w:val="28"/>
          <w:szCs w:val="28"/>
        </w:rPr>
        <w:t xml:space="preserve"> </w:t>
      </w:r>
      <w:proofErr w:type="spellStart"/>
      <w:r w:rsidRPr="00D5074E">
        <w:rPr>
          <w:color w:val="000000" w:themeColor="text1"/>
          <w:sz w:val="28"/>
          <w:szCs w:val="28"/>
        </w:rPr>
        <w:t>src</w:t>
      </w:r>
      <w:proofErr w:type="spellEnd"/>
      <w:r w:rsidRPr="00D5074E">
        <w:rPr>
          <w:color w:val="000000" w:themeColor="text1"/>
          <w:sz w:val="28"/>
          <w:szCs w:val="28"/>
        </w:rPr>
        <w:t>="img_lights.jpg" alt="Northern Lights" width="600" height="400"&gt;</w:t>
      </w:r>
    </w:p>
    <w:p w14:paraId="0BD7B2AD"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&lt;/a&gt;</w:t>
      </w:r>
    </w:p>
    <w:p w14:paraId="6CEE4DD8"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&lt;div class="</w:t>
      </w:r>
      <w:proofErr w:type="spellStart"/>
      <w:r w:rsidRPr="00D5074E">
        <w:rPr>
          <w:color w:val="000000" w:themeColor="text1"/>
          <w:sz w:val="28"/>
          <w:szCs w:val="28"/>
        </w:rPr>
        <w:t>desc</w:t>
      </w:r>
      <w:proofErr w:type="spellEnd"/>
      <w:r w:rsidRPr="00D5074E">
        <w:rPr>
          <w:color w:val="000000" w:themeColor="text1"/>
          <w:sz w:val="28"/>
          <w:szCs w:val="28"/>
        </w:rPr>
        <w:t>"&gt;Add a description of the image here&lt;/div&gt;</w:t>
      </w:r>
    </w:p>
    <w:p w14:paraId="0D2D3DC0" w14:textId="77777777" w:rsidR="00D5074E" w:rsidRPr="00D5074E" w:rsidRDefault="00D5074E" w:rsidP="00D5074E">
      <w:pPr>
        <w:spacing w:after="0"/>
        <w:rPr>
          <w:color w:val="000000" w:themeColor="text1"/>
          <w:sz w:val="28"/>
          <w:szCs w:val="28"/>
        </w:rPr>
      </w:pPr>
      <w:r w:rsidRPr="00D5074E">
        <w:rPr>
          <w:color w:val="000000" w:themeColor="text1"/>
          <w:sz w:val="28"/>
          <w:szCs w:val="28"/>
        </w:rPr>
        <w:t>&lt;/div&gt;</w:t>
      </w:r>
    </w:p>
    <w:p w14:paraId="1BA69FFB" w14:textId="77777777" w:rsidR="00D5074E" w:rsidRPr="00D5074E" w:rsidRDefault="00D5074E" w:rsidP="00D5074E">
      <w:pPr>
        <w:spacing w:after="0"/>
        <w:rPr>
          <w:color w:val="000000" w:themeColor="text1"/>
          <w:sz w:val="28"/>
          <w:szCs w:val="28"/>
        </w:rPr>
      </w:pPr>
    </w:p>
    <w:p w14:paraId="6254209F" w14:textId="77777777" w:rsidR="00D5074E" w:rsidRPr="00D5074E" w:rsidRDefault="00D5074E" w:rsidP="00D5074E">
      <w:pPr>
        <w:spacing w:after="0"/>
        <w:rPr>
          <w:color w:val="000000" w:themeColor="text1"/>
          <w:sz w:val="28"/>
          <w:szCs w:val="28"/>
        </w:rPr>
      </w:pPr>
      <w:r w:rsidRPr="00D5074E">
        <w:rPr>
          <w:color w:val="000000" w:themeColor="text1"/>
          <w:sz w:val="28"/>
          <w:szCs w:val="28"/>
        </w:rPr>
        <w:t>&lt;div class="gallery"&gt;</w:t>
      </w:r>
    </w:p>
    <w:p w14:paraId="507455B1"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&lt;a target="_blank" </w:t>
      </w:r>
      <w:proofErr w:type="spellStart"/>
      <w:r w:rsidRPr="00D5074E">
        <w:rPr>
          <w:color w:val="000000" w:themeColor="text1"/>
          <w:sz w:val="28"/>
          <w:szCs w:val="28"/>
        </w:rPr>
        <w:t>href</w:t>
      </w:r>
      <w:proofErr w:type="spellEnd"/>
      <w:r w:rsidRPr="00D5074E">
        <w:rPr>
          <w:color w:val="000000" w:themeColor="text1"/>
          <w:sz w:val="28"/>
          <w:szCs w:val="28"/>
        </w:rPr>
        <w:t>="img_mountains.jpg"&gt;</w:t>
      </w:r>
    </w:p>
    <w:p w14:paraId="1A0850A7"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w:t>
      </w:r>
      <w:proofErr w:type="spellStart"/>
      <w:r w:rsidRPr="00D5074E">
        <w:rPr>
          <w:color w:val="000000" w:themeColor="text1"/>
          <w:sz w:val="28"/>
          <w:szCs w:val="28"/>
        </w:rPr>
        <w:t>img</w:t>
      </w:r>
      <w:proofErr w:type="spellEnd"/>
      <w:r w:rsidRPr="00D5074E">
        <w:rPr>
          <w:color w:val="000000" w:themeColor="text1"/>
          <w:sz w:val="28"/>
          <w:szCs w:val="28"/>
        </w:rPr>
        <w:t xml:space="preserve"> </w:t>
      </w:r>
      <w:proofErr w:type="spellStart"/>
      <w:r w:rsidRPr="00D5074E">
        <w:rPr>
          <w:color w:val="000000" w:themeColor="text1"/>
          <w:sz w:val="28"/>
          <w:szCs w:val="28"/>
        </w:rPr>
        <w:t>src</w:t>
      </w:r>
      <w:proofErr w:type="spellEnd"/>
      <w:r w:rsidRPr="00D5074E">
        <w:rPr>
          <w:color w:val="000000" w:themeColor="text1"/>
          <w:sz w:val="28"/>
          <w:szCs w:val="28"/>
        </w:rPr>
        <w:t>="img_mountains.jpg" alt="Mountains" width="600" height="400"&gt;</w:t>
      </w:r>
    </w:p>
    <w:p w14:paraId="4C0AD8FB"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&lt;/a&gt;</w:t>
      </w:r>
    </w:p>
    <w:p w14:paraId="5732E581" w14:textId="77777777" w:rsidR="00D5074E" w:rsidRPr="00D5074E" w:rsidRDefault="00D5074E" w:rsidP="00D5074E">
      <w:pPr>
        <w:spacing w:after="0"/>
        <w:rPr>
          <w:color w:val="000000" w:themeColor="text1"/>
          <w:sz w:val="28"/>
          <w:szCs w:val="28"/>
        </w:rPr>
      </w:pPr>
      <w:r w:rsidRPr="00D5074E">
        <w:rPr>
          <w:color w:val="000000" w:themeColor="text1"/>
          <w:sz w:val="28"/>
          <w:szCs w:val="28"/>
        </w:rPr>
        <w:t xml:space="preserve">  &lt;div class="</w:t>
      </w:r>
      <w:proofErr w:type="spellStart"/>
      <w:r w:rsidRPr="00D5074E">
        <w:rPr>
          <w:color w:val="000000" w:themeColor="text1"/>
          <w:sz w:val="28"/>
          <w:szCs w:val="28"/>
        </w:rPr>
        <w:t>desc</w:t>
      </w:r>
      <w:proofErr w:type="spellEnd"/>
      <w:r w:rsidRPr="00D5074E">
        <w:rPr>
          <w:color w:val="000000" w:themeColor="text1"/>
          <w:sz w:val="28"/>
          <w:szCs w:val="28"/>
        </w:rPr>
        <w:t>"&gt;Add a description of the image here&lt;/div&gt;</w:t>
      </w:r>
    </w:p>
    <w:p w14:paraId="569B7B46" w14:textId="77777777" w:rsidR="00D5074E" w:rsidRPr="00D5074E" w:rsidRDefault="00D5074E" w:rsidP="00D5074E">
      <w:pPr>
        <w:spacing w:after="0"/>
        <w:rPr>
          <w:color w:val="000000" w:themeColor="text1"/>
          <w:sz w:val="28"/>
          <w:szCs w:val="28"/>
        </w:rPr>
      </w:pPr>
      <w:r w:rsidRPr="00D5074E">
        <w:rPr>
          <w:color w:val="000000" w:themeColor="text1"/>
          <w:sz w:val="28"/>
          <w:szCs w:val="28"/>
        </w:rPr>
        <w:t>&lt;/div&gt;</w:t>
      </w:r>
    </w:p>
    <w:p w14:paraId="25D51E79" w14:textId="77777777" w:rsidR="00D5074E" w:rsidRPr="00D5074E" w:rsidRDefault="00D5074E" w:rsidP="00D5074E">
      <w:pPr>
        <w:spacing w:after="0"/>
        <w:rPr>
          <w:color w:val="000000" w:themeColor="text1"/>
          <w:sz w:val="28"/>
          <w:szCs w:val="28"/>
        </w:rPr>
      </w:pPr>
    </w:p>
    <w:p w14:paraId="7BFECCF6" w14:textId="77777777" w:rsidR="00D5074E" w:rsidRPr="00D5074E" w:rsidRDefault="00D5074E" w:rsidP="00D5074E">
      <w:pPr>
        <w:spacing w:after="0"/>
        <w:rPr>
          <w:color w:val="000000" w:themeColor="text1"/>
          <w:sz w:val="28"/>
          <w:szCs w:val="28"/>
        </w:rPr>
      </w:pPr>
      <w:r w:rsidRPr="00D5074E">
        <w:rPr>
          <w:color w:val="000000" w:themeColor="text1"/>
          <w:sz w:val="28"/>
          <w:szCs w:val="28"/>
        </w:rPr>
        <w:t>&lt;/body&gt;</w:t>
      </w:r>
    </w:p>
    <w:p w14:paraId="790A04BB" w14:textId="77777777" w:rsidR="00D5074E" w:rsidRPr="00D5074E" w:rsidRDefault="00D5074E" w:rsidP="00D5074E">
      <w:pPr>
        <w:spacing w:after="0"/>
        <w:rPr>
          <w:color w:val="000000" w:themeColor="text1"/>
          <w:sz w:val="28"/>
          <w:szCs w:val="28"/>
        </w:rPr>
      </w:pPr>
      <w:r w:rsidRPr="00D5074E">
        <w:rPr>
          <w:color w:val="000000" w:themeColor="text1"/>
          <w:sz w:val="28"/>
          <w:szCs w:val="28"/>
        </w:rPr>
        <w:lastRenderedPageBreak/>
        <w:t>&lt;/html&gt;</w:t>
      </w:r>
    </w:p>
    <w:p w14:paraId="10647472" w14:textId="103C8A87" w:rsidR="00D5074E" w:rsidRPr="00D5074E" w:rsidRDefault="00C84C23" w:rsidP="00D5074E">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09440" behindDoc="0" locked="0" layoutInCell="1" allowOverlap="1" wp14:anchorId="7D9B15AF" wp14:editId="0F71728B">
                <wp:simplePos x="0" y="0"/>
                <wp:positionH relativeFrom="column">
                  <wp:posOffset>1112520</wp:posOffset>
                </wp:positionH>
                <wp:positionV relativeFrom="paragraph">
                  <wp:posOffset>20955</wp:posOffset>
                </wp:positionV>
                <wp:extent cx="3238500" cy="2727960"/>
                <wp:effectExtent l="0" t="0" r="19050" b="15240"/>
                <wp:wrapNone/>
                <wp:docPr id="189421491" name="Rectangle 53"/>
                <wp:cNvGraphicFramePr/>
                <a:graphic xmlns:a="http://schemas.openxmlformats.org/drawingml/2006/main">
                  <a:graphicData uri="http://schemas.microsoft.com/office/word/2010/wordprocessingShape">
                    <wps:wsp>
                      <wps:cNvSpPr/>
                      <wps:spPr>
                        <a:xfrm>
                          <a:off x="0" y="0"/>
                          <a:ext cx="3238500" cy="2727960"/>
                        </a:xfrm>
                        <a:prstGeom prst="rect">
                          <a:avLst/>
                        </a:prstGeom>
                        <a:blipFill dpi="0" rotWithShape="1">
                          <a:blip r:embed="rId118">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ACABA" id="Rectangle 53" o:spid="_x0000_s1026" style="position:absolute;margin-left:87.6pt;margin-top:1.65pt;width:255pt;height:214.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" strokecolor="#030e13 [484]" strokeweight="1.5pt">
                <v:fill r:id="rId119" o:title="" recolor="t" rotate="t" type="frame"/>
              </v:rect>
            </w:pict>
          </mc:Fallback>
        </mc:AlternateContent>
      </w:r>
    </w:p>
    <w:p w14:paraId="5AB9B085" w14:textId="48E6E872" w:rsidR="00D5074E" w:rsidRDefault="004361C5" w:rsidP="005779EB">
      <w:pPr>
        <w:spacing w:after="0"/>
        <w:rPr>
          <w:color w:val="000000" w:themeColor="text1"/>
          <w:sz w:val="28"/>
          <w:szCs w:val="28"/>
        </w:rPr>
      </w:pPr>
      <w:proofErr w:type="gramStart"/>
      <w:r>
        <w:rPr>
          <w:color w:val="000000" w:themeColor="text1"/>
          <w:sz w:val="28"/>
          <w:szCs w:val="28"/>
        </w:rPr>
        <w:t>Output :</w:t>
      </w:r>
      <w:proofErr w:type="gramEnd"/>
      <w:r>
        <w:rPr>
          <w:color w:val="000000" w:themeColor="text1"/>
          <w:sz w:val="28"/>
          <w:szCs w:val="28"/>
        </w:rPr>
        <w:t xml:space="preserve">  </w:t>
      </w:r>
    </w:p>
    <w:p w14:paraId="361B74BF" w14:textId="77777777" w:rsidR="004361C5" w:rsidRDefault="004361C5" w:rsidP="005779EB">
      <w:pPr>
        <w:spacing w:after="0"/>
        <w:rPr>
          <w:color w:val="000000" w:themeColor="text1"/>
          <w:sz w:val="28"/>
          <w:szCs w:val="28"/>
        </w:rPr>
      </w:pPr>
    </w:p>
    <w:p w14:paraId="697777F8" w14:textId="77777777" w:rsidR="004361C5" w:rsidRDefault="004361C5" w:rsidP="005779EB">
      <w:pPr>
        <w:spacing w:after="0"/>
        <w:rPr>
          <w:color w:val="000000" w:themeColor="text1"/>
          <w:sz w:val="28"/>
          <w:szCs w:val="28"/>
        </w:rPr>
      </w:pPr>
    </w:p>
    <w:p w14:paraId="37A27863" w14:textId="77777777" w:rsidR="004361C5" w:rsidRDefault="004361C5" w:rsidP="005779EB">
      <w:pPr>
        <w:spacing w:after="0"/>
        <w:rPr>
          <w:color w:val="000000" w:themeColor="text1"/>
          <w:sz w:val="28"/>
          <w:szCs w:val="28"/>
        </w:rPr>
      </w:pPr>
    </w:p>
    <w:p w14:paraId="3984B9B3" w14:textId="77777777" w:rsidR="004361C5" w:rsidRDefault="004361C5" w:rsidP="005779EB">
      <w:pPr>
        <w:spacing w:after="0"/>
        <w:rPr>
          <w:color w:val="000000" w:themeColor="text1"/>
          <w:sz w:val="28"/>
          <w:szCs w:val="28"/>
        </w:rPr>
      </w:pPr>
    </w:p>
    <w:p w14:paraId="05F2F577" w14:textId="77777777" w:rsidR="004361C5" w:rsidRDefault="004361C5" w:rsidP="005779EB">
      <w:pPr>
        <w:spacing w:after="0"/>
        <w:rPr>
          <w:color w:val="000000" w:themeColor="text1"/>
          <w:sz w:val="28"/>
          <w:szCs w:val="28"/>
        </w:rPr>
      </w:pPr>
    </w:p>
    <w:p w14:paraId="55125F68" w14:textId="77777777" w:rsidR="004361C5" w:rsidRDefault="004361C5" w:rsidP="005779EB">
      <w:pPr>
        <w:spacing w:after="0"/>
        <w:rPr>
          <w:color w:val="000000" w:themeColor="text1"/>
          <w:sz w:val="28"/>
          <w:szCs w:val="28"/>
        </w:rPr>
      </w:pPr>
    </w:p>
    <w:p w14:paraId="68BF183A" w14:textId="77777777" w:rsidR="004361C5" w:rsidRDefault="004361C5" w:rsidP="005779EB">
      <w:pPr>
        <w:spacing w:after="0"/>
        <w:rPr>
          <w:color w:val="000000" w:themeColor="text1"/>
          <w:sz w:val="28"/>
          <w:szCs w:val="28"/>
        </w:rPr>
      </w:pPr>
    </w:p>
    <w:p w14:paraId="60EFE2EA" w14:textId="77777777" w:rsidR="004361C5" w:rsidRDefault="004361C5" w:rsidP="005779EB">
      <w:pPr>
        <w:spacing w:after="0"/>
        <w:rPr>
          <w:color w:val="000000" w:themeColor="text1"/>
          <w:sz w:val="28"/>
          <w:szCs w:val="28"/>
        </w:rPr>
      </w:pPr>
    </w:p>
    <w:p w14:paraId="718B9090" w14:textId="77777777" w:rsidR="004361C5" w:rsidRDefault="004361C5" w:rsidP="005779EB">
      <w:pPr>
        <w:spacing w:after="0"/>
        <w:rPr>
          <w:color w:val="000000" w:themeColor="text1"/>
          <w:sz w:val="28"/>
          <w:szCs w:val="28"/>
        </w:rPr>
      </w:pPr>
    </w:p>
    <w:p w14:paraId="37C8F67F" w14:textId="77777777" w:rsidR="004361C5" w:rsidRDefault="004361C5" w:rsidP="005779EB">
      <w:pPr>
        <w:spacing w:after="0"/>
        <w:rPr>
          <w:color w:val="000000" w:themeColor="text1"/>
          <w:sz w:val="28"/>
          <w:szCs w:val="28"/>
        </w:rPr>
      </w:pPr>
    </w:p>
    <w:p w14:paraId="628EEE47" w14:textId="77777777" w:rsidR="004361C5" w:rsidRDefault="004361C5" w:rsidP="005779EB">
      <w:pPr>
        <w:spacing w:after="0"/>
        <w:rPr>
          <w:color w:val="000000" w:themeColor="text1"/>
          <w:sz w:val="28"/>
          <w:szCs w:val="28"/>
        </w:rPr>
      </w:pPr>
    </w:p>
    <w:p w14:paraId="46C2BABB" w14:textId="110285F8" w:rsidR="00BD4649" w:rsidRDefault="00BD4649" w:rsidP="00BD4649">
      <w:pPr>
        <w:spacing w:after="0"/>
        <w:rPr>
          <w:sz w:val="28"/>
          <w:szCs w:val="28"/>
        </w:rPr>
      </w:pPr>
      <w:r>
        <w:rPr>
          <w:sz w:val="28"/>
          <w:szCs w:val="28"/>
        </w:rPr>
        <w:t>DATE-2</w:t>
      </w:r>
      <w:r w:rsidR="00A713C7">
        <w:rPr>
          <w:sz w:val="28"/>
          <w:szCs w:val="28"/>
        </w:rPr>
        <w:t>3</w:t>
      </w:r>
      <w:r>
        <w:rPr>
          <w:sz w:val="28"/>
          <w:szCs w:val="28"/>
        </w:rPr>
        <w:t>/07/25                                   DAY -1</w:t>
      </w:r>
      <w:r w:rsidR="00F40079">
        <w:rPr>
          <w:sz w:val="28"/>
          <w:szCs w:val="28"/>
        </w:rPr>
        <w:t>6</w:t>
      </w:r>
    </w:p>
    <w:p w14:paraId="37828541" w14:textId="77777777" w:rsidR="00BD4649" w:rsidRDefault="00BD4649" w:rsidP="00BD4649">
      <w:pPr>
        <w:spacing w:after="0"/>
        <w:rPr>
          <w:sz w:val="28"/>
          <w:szCs w:val="28"/>
        </w:rPr>
      </w:pPr>
    </w:p>
    <w:p w14:paraId="0CA21684" w14:textId="77777777" w:rsidR="00FA4725" w:rsidRPr="008574C5" w:rsidRDefault="00BD4649" w:rsidP="00FA4725">
      <w:pPr>
        <w:spacing w:after="0"/>
        <w:rPr>
          <w:color w:val="000000" w:themeColor="text1"/>
          <w:sz w:val="28"/>
          <w:szCs w:val="28"/>
        </w:rPr>
      </w:pPr>
      <w:r>
        <w:rPr>
          <w:sz w:val="28"/>
          <w:szCs w:val="28"/>
        </w:rPr>
        <w:t>AIM:</w:t>
      </w:r>
      <w:r w:rsidR="0087633D">
        <w:rPr>
          <w:sz w:val="28"/>
          <w:szCs w:val="28"/>
        </w:rPr>
        <w:t xml:space="preserve"> ATTRIBUTE </w:t>
      </w:r>
      <w:proofErr w:type="gramStart"/>
      <w:r w:rsidR="0087633D">
        <w:rPr>
          <w:sz w:val="28"/>
          <w:szCs w:val="28"/>
        </w:rPr>
        <w:t xml:space="preserve">SELECTOR </w:t>
      </w:r>
      <w:r w:rsidR="00FA4725">
        <w:rPr>
          <w:sz w:val="28"/>
          <w:szCs w:val="28"/>
        </w:rPr>
        <w:t>,</w:t>
      </w:r>
      <w:proofErr w:type="gramEnd"/>
      <w:r w:rsidR="00FA4725">
        <w:rPr>
          <w:sz w:val="28"/>
          <w:szCs w:val="28"/>
        </w:rPr>
        <w:t xml:space="preserve"> </w:t>
      </w:r>
      <w:r w:rsidR="00FA4725">
        <w:rPr>
          <w:color w:val="000000" w:themeColor="text1"/>
          <w:sz w:val="28"/>
          <w:szCs w:val="28"/>
        </w:rPr>
        <w:t>RESPONSIVE FORM</w:t>
      </w:r>
    </w:p>
    <w:p w14:paraId="6E4084F0" w14:textId="414684E5" w:rsidR="004361C5" w:rsidRDefault="004361C5" w:rsidP="00BD4649">
      <w:pPr>
        <w:spacing w:after="0"/>
        <w:rPr>
          <w:sz w:val="28"/>
          <w:szCs w:val="28"/>
        </w:rPr>
      </w:pPr>
    </w:p>
    <w:p w14:paraId="1C61D87F" w14:textId="6D4C8595" w:rsidR="0087633D" w:rsidRDefault="001A4AB2" w:rsidP="00BD4649">
      <w:pPr>
        <w:spacing w:after="0"/>
        <w:rPr>
          <w:sz w:val="28"/>
          <w:szCs w:val="28"/>
        </w:rPr>
      </w:pPr>
      <w:r>
        <w:rPr>
          <w:sz w:val="28"/>
          <w:szCs w:val="28"/>
        </w:rPr>
        <w:t>CODE:</w:t>
      </w:r>
    </w:p>
    <w:p w14:paraId="02DCDC39" w14:textId="77777777" w:rsidR="00A00B72" w:rsidRPr="00A00B72" w:rsidRDefault="00A00B72" w:rsidP="00A00B72">
      <w:pPr>
        <w:spacing w:after="0"/>
        <w:rPr>
          <w:color w:val="000000" w:themeColor="text1"/>
          <w:sz w:val="28"/>
          <w:szCs w:val="28"/>
        </w:rPr>
      </w:pPr>
      <w:r w:rsidRPr="00A00B72">
        <w:rPr>
          <w:color w:val="000000" w:themeColor="text1"/>
          <w:sz w:val="28"/>
          <w:szCs w:val="28"/>
        </w:rPr>
        <w:t>&lt;!DOCTYPE html&gt;</w:t>
      </w:r>
    </w:p>
    <w:p w14:paraId="6DF93665" w14:textId="77777777" w:rsidR="00A00B72" w:rsidRPr="00A00B72" w:rsidRDefault="00A00B72" w:rsidP="00A00B72">
      <w:pPr>
        <w:spacing w:after="0"/>
        <w:rPr>
          <w:color w:val="000000" w:themeColor="text1"/>
          <w:sz w:val="28"/>
          <w:szCs w:val="28"/>
        </w:rPr>
      </w:pPr>
      <w:r w:rsidRPr="00A00B72">
        <w:rPr>
          <w:color w:val="000000" w:themeColor="text1"/>
          <w:sz w:val="28"/>
          <w:szCs w:val="28"/>
        </w:rPr>
        <w:t>&lt;html&gt;</w:t>
      </w:r>
    </w:p>
    <w:p w14:paraId="0CA8A9AC" w14:textId="77777777" w:rsidR="00A00B72" w:rsidRPr="00A00B72" w:rsidRDefault="00A00B72" w:rsidP="00A00B72">
      <w:pPr>
        <w:spacing w:after="0"/>
        <w:rPr>
          <w:color w:val="000000" w:themeColor="text1"/>
          <w:sz w:val="28"/>
          <w:szCs w:val="28"/>
        </w:rPr>
      </w:pPr>
      <w:r w:rsidRPr="00A00B72">
        <w:rPr>
          <w:color w:val="000000" w:themeColor="text1"/>
          <w:sz w:val="28"/>
          <w:szCs w:val="28"/>
        </w:rPr>
        <w:t>&lt;style&gt;</w:t>
      </w:r>
    </w:p>
    <w:p w14:paraId="3D81E1F5" w14:textId="77777777" w:rsidR="00A00B72" w:rsidRPr="00A00B72" w:rsidRDefault="00A00B72" w:rsidP="00A00B72">
      <w:pPr>
        <w:spacing w:after="0"/>
        <w:rPr>
          <w:color w:val="000000" w:themeColor="text1"/>
          <w:sz w:val="28"/>
          <w:szCs w:val="28"/>
        </w:rPr>
      </w:pPr>
      <w:r w:rsidRPr="00A00B72">
        <w:rPr>
          <w:color w:val="000000" w:themeColor="text1"/>
          <w:sz w:val="28"/>
          <w:szCs w:val="28"/>
        </w:rPr>
        <w:t>input[type=text], select {</w:t>
      </w:r>
    </w:p>
    <w:p w14:paraId="3AC64FDE"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width: </w:t>
      </w:r>
      <w:proofErr w:type="gramStart"/>
      <w:r w:rsidRPr="00A00B72">
        <w:rPr>
          <w:color w:val="000000" w:themeColor="text1"/>
          <w:sz w:val="28"/>
          <w:szCs w:val="28"/>
        </w:rPr>
        <w:t>100%;</w:t>
      </w:r>
      <w:proofErr w:type="gramEnd"/>
    </w:p>
    <w:p w14:paraId="64F2C5A6"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padding: 12px </w:t>
      </w:r>
      <w:proofErr w:type="gramStart"/>
      <w:r w:rsidRPr="00A00B72">
        <w:rPr>
          <w:color w:val="000000" w:themeColor="text1"/>
          <w:sz w:val="28"/>
          <w:szCs w:val="28"/>
        </w:rPr>
        <w:t>20px;</w:t>
      </w:r>
      <w:proofErr w:type="gramEnd"/>
    </w:p>
    <w:p w14:paraId="50954E84"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margin: 8px </w:t>
      </w:r>
      <w:proofErr w:type="gramStart"/>
      <w:r w:rsidRPr="00A00B72">
        <w:rPr>
          <w:color w:val="000000" w:themeColor="text1"/>
          <w:sz w:val="28"/>
          <w:szCs w:val="28"/>
        </w:rPr>
        <w:t>0;</w:t>
      </w:r>
      <w:proofErr w:type="gramEnd"/>
    </w:p>
    <w:p w14:paraId="0AF1F64C" w14:textId="77777777" w:rsidR="00A00B72" w:rsidRPr="00A00B72" w:rsidRDefault="00A00B72" w:rsidP="00A00B72">
      <w:pPr>
        <w:spacing w:after="0"/>
        <w:rPr>
          <w:color w:val="000000" w:themeColor="text1"/>
          <w:sz w:val="28"/>
          <w:szCs w:val="28"/>
        </w:rPr>
      </w:pPr>
      <w:r w:rsidRPr="00A00B72">
        <w:rPr>
          <w:color w:val="000000" w:themeColor="text1"/>
          <w:sz w:val="28"/>
          <w:szCs w:val="28"/>
        </w:rPr>
        <w:t>  display: inline-</w:t>
      </w:r>
      <w:proofErr w:type="gramStart"/>
      <w:r w:rsidRPr="00A00B72">
        <w:rPr>
          <w:color w:val="000000" w:themeColor="text1"/>
          <w:sz w:val="28"/>
          <w:szCs w:val="28"/>
        </w:rPr>
        <w:t>block;</w:t>
      </w:r>
      <w:proofErr w:type="gramEnd"/>
    </w:p>
    <w:p w14:paraId="7F827B00" w14:textId="77777777" w:rsidR="00A00B72" w:rsidRPr="00A00B72" w:rsidRDefault="00A00B72" w:rsidP="00A00B72">
      <w:pPr>
        <w:spacing w:after="0"/>
        <w:rPr>
          <w:color w:val="000000" w:themeColor="text1"/>
          <w:sz w:val="28"/>
          <w:szCs w:val="28"/>
        </w:rPr>
      </w:pPr>
      <w:r w:rsidRPr="00A00B72">
        <w:rPr>
          <w:color w:val="000000" w:themeColor="text1"/>
          <w:sz w:val="28"/>
          <w:szCs w:val="28"/>
        </w:rPr>
        <w:t>  border: 1px solid #</w:t>
      </w:r>
      <w:proofErr w:type="gramStart"/>
      <w:r w:rsidRPr="00A00B72">
        <w:rPr>
          <w:color w:val="000000" w:themeColor="text1"/>
          <w:sz w:val="28"/>
          <w:szCs w:val="28"/>
        </w:rPr>
        <w:t>ccc;</w:t>
      </w:r>
      <w:proofErr w:type="gramEnd"/>
    </w:p>
    <w:p w14:paraId="4BB5B472"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border-radius: </w:t>
      </w:r>
      <w:proofErr w:type="gramStart"/>
      <w:r w:rsidRPr="00A00B72">
        <w:rPr>
          <w:color w:val="000000" w:themeColor="text1"/>
          <w:sz w:val="28"/>
          <w:szCs w:val="28"/>
        </w:rPr>
        <w:t>4px;</w:t>
      </w:r>
      <w:proofErr w:type="gramEnd"/>
    </w:p>
    <w:p w14:paraId="14D86696" w14:textId="77777777" w:rsidR="00A00B72" w:rsidRPr="00A00B72" w:rsidRDefault="00A00B72" w:rsidP="00A00B72">
      <w:pPr>
        <w:spacing w:after="0"/>
        <w:rPr>
          <w:color w:val="000000" w:themeColor="text1"/>
          <w:sz w:val="28"/>
          <w:szCs w:val="28"/>
        </w:rPr>
      </w:pPr>
      <w:r w:rsidRPr="00A00B72">
        <w:rPr>
          <w:color w:val="000000" w:themeColor="text1"/>
          <w:sz w:val="28"/>
          <w:szCs w:val="28"/>
        </w:rPr>
        <w:t>  box-sizing: border-</w:t>
      </w:r>
      <w:proofErr w:type="gramStart"/>
      <w:r w:rsidRPr="00A00B72">
        <w:rPr>
          <w:color w:val="000000" w:themeColor="text1"/>
          <w:sz w:val="28"/>
          <w:szCs w:val="28"/>
        </w:rPr>
        <w:t>box;</w:t>
      </w:r>
      <w:proofErr w:type="gramEnd"/>
    </w:p>
    <w:p w14:paraId="4CE454EB" w14:textId="77777777" w:rsidR="00A00B72" w:rsidRPr="00A00B72" w:rsidRDefault="00A00B72" w:rsidP="00A00B72">
      <w:pPr>
        <w:spacing w:after="0"/>
        <w:rPr>
          <w:color w:val="000000" w:themeColor="text1"/>
          <w:sz w:val="28"/>
          <w:szCs w:val="28"/>
        </w:rPr>
      </w:pPr>
      <w:r w:rsidRPr="00A00B72">
        <w:rPr>
          <w:color w:val="000000" w:themeColor="text1"/>
          <w:sz w:val="28"/>
          <w:szCs w:val="28"/>
        </w:rPr>
        <w:t>}</w:t>
      </w:r>
    </w:p>
    <w:p w14:paraId="6E9A9FB3" w14:textId="77777777" w:rsidR="00A00B72" w:rsidRPr="00A00B72" w:rsidRDefault="00A00B72" w:rsidP="00A00B72">
      <w:pPr>
        <w:spacing w:after="0"/>
        <w:rPr>
          <w:color w:val="000000" w:themeColor="text1"/>
          <w:sz w:val="28"/>
          <w:szCs w:val="28"/>
        </w:rPr>
      </w:pPr>
    </w:p>
    <w:p w14:paraId="3CED782F" w14:textId="77777777" w:rsidR="00A00B72" w:rsidRPr="00A00B72" w:rsidRDefault="00A00B72" w:rsidP="00A00B72">
      <w:pPr>
        <w:spacing w:after="0"/>
        <w:rPr>
          <w:color w:val="000000" w:themeColor="text1"/>
          <w:sz w:val="28"/>
          <w:szCs w:val="28"/>
        </w:rPr>
      </w:pPr>
      <w:r w:rsidRPr="00A00B72">
        <w:rPr>
          <w:color w:val="000000" w:themeColor="text1"/>
          <w:sz w:val="28"/>
          <w:szCs w:val="28"/>
        </w:rPr>
        <w:lastRenderedPageBreak/>
        <w:t>input[type=submit] {</w:t>
      </w:r>
    </w:p>
    <w:p w14:paraId="7D287B1D"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width: </w:t>
      </w:r>
      <w:proofErr w:type="gramStart"/>
      <w:r w:rsidRPr="00A00B72">
        <w:rPr>
          <w:color w:val="000000" w:themeColor="text1"/>
          <w:sz w:val="28"/>
          <w:szCs w:val="28"/>
        </w:rPr>
        <w:t>100%;</w:t>
      </w:r>
      <w:proofErr w:type="gramEnd"/>
    </w:p>
    <w:p w14:paraId="1507F1C9" w14:textId="77777777" w:rsidR="00A00B72" w:rsidRPr="00A00B72" w:rsidRDefault="00A00B72" w:rsidP="00A00B72">
      <w:pPr>
        <w:spacing w:after="0"/>
        <w:rPr>
          <w:color w:val="000000" w:themeColor="text1"/>
          <w:sz w:val="28"/>
          <w:szCs w:val="28"/>
        </w:rPr>
      </w:pPr>
      <w:r w:rsidRPr="00A00B72">
        <w:rPr>
          <w:color w:val="000000" w:themeColor="text1"/>
          <w:sz w:val="28"/>
          <w:szCs w:val="28"/>
        </w:rPr>
        <w:t>  background-</w:t>
      </w:r>
      <w:proofErr w:type="spellStart"/>
      <w:r w:rsidRPr="00A00B72">
        <w:rPr>
          <w:color w:val="000000" w:themeColor="text1"/>
          <w:sz w:val="28"/>
          <w:szCs w:val="28"/>
        </w:rPr>
        <w:t>color</w:t>
      </w:r>
      <w:proofErr w:type="spellEnd"/>
      <w:r w:rsidRPr="00A00B72">
        <w:rPr>
          <w:color w:val="000000" w:themeColor="text1"/>
          <w:sz w:val="28"/>
          <w:szCs w:val="28"/>
        </w:rPr>
        <w:t>: #</w:t>
      </w:r>
      <w:proofErr w:type="gramStart"/>
      <w:r w:rsidRPr="00A00B72">
        <w:rPr>
          <w:color w:val="000000" w:themeColor="text1"/>
          <w:sz w:val="28"/>
          <w:szCs w:val="28"/>
        </w:rPr>
        <w:t>4CAF50;</w:t>
      </w:r>
      <w:proofErr w:type="gramEnd"/>
    </w:p>
    <w:p w14:paraId="6CD3755F"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w:t>
      </w:r>
      <w:proofErr w:type="spellStart"/>
      <w:r w:rsidRPr="00A00B72">
        <w:rPr>
          <w:color w:val="000000" w:themeColor="text1"/>
          <w:sz w:val="28"/>
          <w:szCs w:val="28"/>
        </w:rPr>
        <w:t>color</w:t>
      </w:r>
      <w:proofErr w:type="spellEnd"/>
      <w:r w:rsidRPr="00A00B72">
        <w:rPr>
          <w:color w:val="000000" w:themeColor="text1"/>
          <w:sz w:val="28"/>
          <w:szCs w:val="28"/>
        </w:rPr>
        <w:t xml:space="preserve">: </w:t>
      </w:r>
      <w:proofErr w:type="gramStart"/>
      <w:r w:rsidRPr="00A00B72">
        <w:rPr>
          <w:color w:val="000000" w:themeColor="text1"/>
          <w:sz w:val="28"/>
          <w:szCs w:val="28"/>
        </w:rPr>
        <w:t>white;</w:t>
      </w:r>
      <w:proofErr w:type="gramEnd"/>
    </w:p>
    <w:p w14:paraId="074AB70D"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padding: 14px </w:t>
      </w:r>
      <w:proofErr w:type="gramStart"/>
      <w:r w:rsidRPr="00A00B72">
        <w:rPr>
          <w:color w:val="000000" w:themeColor="text1"/>
          <w:sz w:val="28"/>
          <w:szCs w:val="28"/>
        </w:rPr>
        <w:t>20px;</w:t>
      </w:r>
      <w:proofErr w:type="gramEnd"/>
    </w:p>
    <w:p w14:paraId="585D12D0"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margin: 8px </w:t>
      </w:r>
      <w:proofErr w:type="gramStart"/>
      <w:r w:rsidRPr="00A00B72">
        <w:rPr>
          <w:color w:val="000000" w:themeColor="text1"/>
          <w:sz w:val="28"/>
          <w:szCs w:val="28"/>
        </w:rPr>
        <w:t>0;</w:t>
      </w:r>
      <w:proofErr w:type="gramEnd"/>
    </w:p>
    <w:p w14:paraId="05A78C09"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border: </w:t>
      </w:r>
      <w:proofErr w:type="gramStart"/>
      <w:r w:rsidRPr="00A00B72">
        <w:rPr>
          <w:color w:val="000000" w:themeColor="text1"/>
          <w:sz w:val="28"/>
          <w:szCs w:val="28"/>
        </w:rPr>
        <w:t>none;</w:t>
      </w:r>
      <w:proofErr w:type="gramEnd"/>
    </w:p>
    <w:p w14:paraId="07B3D9EA"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border-radius: </w:t>
      </w:r>
      <w:proofErr w:type="gramStart"/>
      <w:r w:rsidRPr="00A00B72">
        <w:rPr>
          <w:color w:val="000000" w:themeColor="text1"/>
          <w:sz w:val="28"/>
          <w:szCs w:val="28"/>
        </w:rPr>
        <w:t>4px;</w:t>
      </w:r>
      <w:proofErr w:type="gramEnd"/>
    </w:p>
    <w:p w14:paraId="19BB92AB"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cursor: </w:t>
      </w:r>
      <w:proofErr w:type="gramStart"/>
      <w:r w:rsidRPr="00A00B72">
        <w:rPr>
          <w:color w:val="000000" w:themeColor="text1"/>
          <w:sz w:val="28"/>
          <w:szCs w:val="28"/>
        </w:rPr>
        <w:t>pointer;</w:t>
      </w:r>
      <w:proofErr w:type="gramEnd"/>
    </w:p>
    <w:p w14:paraId="4BF6677D" w14:textId="77777777" w:rsidR="00A00B72" w:rsidRPr="00A00B72" w:rsidRDefault="00A00B72" w:rsidP="00A00B72">
      <w:pPr>
        <w:spacing w:after="0"/>
        <w:rPr>
          <w:color w:val="000000" w:themeColor="text1"/>
          <w:sz w:val="28"/>
          <w:szCs w:val="28"/>
        </w:rPr>
      </w:pPr>
      <w:r w:rsidRPr="00A00B72">
        <w:rPr>
          <w:color w:val="000000" w:themeColor="text1"/>
          <w:sz w:val="28"/>
          <w:szCs w:val="28"/>
        </w:rPr>
        <w:t>}</w:t>
      </w:r>
    </w:p>
    <w:p w14:paraId="46ECF72F" w14:textId="77777777" w:rsidR="00A00B72" w:rsidRPr="00A00B72" w:rsidRDefault="00A00B72" w:rsidP="00A00B72">
      <w:pPr>
        <w:spacing w:after="0"/>
        <w:rPr>
          <w:color w:val="000000" w:themeColor="text1"/>
          <w:sz w:val="28"/>
          <w:szCs w:val="28"/>
        </w:rPr>
      </w:pPr>
    </w:p>
    <w:p w14:paraId="0BD39893" w14:textId="77777777" w:rsidR="00A00B72" w:rsidRPr="00A00B72" w:rsidRDefault="00A00B72" w:rsidP="00A00B72">
      <w:pPr>
        <w:spacing w:after="0"/>
        <w:rPr>
          <w:color w:val="000000" w:themeColor="text1"/>
          <w:sz w:val="28"/>
          <w:szCs w:val="28"/>
        </w:rPr>
      </w:pPr>
      <w:r w:rsidRPr="00A00B72">
        <w:rPr>
          <w:color w:val="000000" w:themeColor="text1"/>
          <w:sz w:val="28"/>
          <w:szCs w:val="28"/>
        </w:rPr>
        <w:t>input[type=submit</w:t>
      </w:r>
      <w:proofErr w:type="gramStart"/>
      <w:r w:rsidRPr="00A00B72">
        <w:rPr>
          <w:color w:val="000000" w:themeColor="text1"/>
          <w:sz w:val="28"/>
          <w:szCs w:val="28"/>
        </w:rPr>
        <w:t>]:hover</w:t>
      </w:r>
      <w:proofErr w:type="gramEnd"/>
      <w:r w:rsidRPr="00A00B72">
        <w:rPr>
          <w:color w:val="000000" w:themeColor="text1"/>
          <w:sz w:val="28"/>
          <w:szCs w:val="28"/>
        </w:rPr>
        <w:t xml:space="preserve"> {</w:t>
      </w:r>
    </w:p>
    <w:p w14:paraId="4F90F25A" w14:textId="77777777" w:rsidR="00A00B72" w:rsidRPr="00A00B72" w:rsidRDefault="00A00B72" w:rsidP="00A00B72">
      <w:pPr>
        <w:spacing w:after="0"/>
        <w:rPr>
          <w:color w:val="000000" w:themeColor="text1"/>
          <w:sz w:val="28"/>
          <w:szCs w:val="28"/>
        </w:rPr>
      </w:pPr>
      <w:r w:rsidRPr="00A00B72">
        <w:rPr>
          <w:color w:val="000000" w:themeColor="text1"/>
          <w:sz w:val="28"/>
          <w:szCs w:val="28"/>
        </w:rPr>
        <w:t>  background-</w:t>
      </w:r>
      <w:proofErr w:type="spellStart"/>
      <w:r w:rsidRPr="00A00B72">
        <w:rPr>
          <w:color w:val="000000" w:themeColor="text1"/>
          <w:sz w:val="28"/>
          <w:szCs w:val="28"/>
        </w:rPr>
        <w:t>color</w:t>
      </w:r>
      <w:proofErr w:type="spellEnd"/>
      <w:r w:rsidRPr="00A00B72">
        <w:rPr>
          <w:color w:val="000000" w:themeColor="text1"/>
          <w:sz w:val="28"/>
          <w:szCs w:val="28"/>
        </w:rPr>
        <w:t>: #</w:t>
      </w:r>
      <w:proofErr w:type="gramStart"/>
      <w:r w:rsidRPr="00A00B72">
        <w:rPr>
          <w:color w:val="000000" w:themeColor="text1"/>
          <w:sz w:val="28"/>
          <w:szCs w:val="28"/>
        </w:rPr>
        <w:t>45a049;</w:t>
      </w:r>
      <w:proofErr w:type="gramEnd"/>
    </w:p>
    <w:p w14:paraId="06AE5452" w14:textId="77777777" w:rsidR="00A00B72" w:rsidRPr="00A00B72" w:rsidRDefault="00A00B72" w:rsidP="00A00B72">
      <w:pPr>
        <w:spacing w:after="0"/>
        <w:rPr>
          <w:color w:val="000000" w:themeColor="text1"/>
          <w:sz w:val="28"/>
          <w:szCs w:val="28"/>
        </w:rPr>
      </w:pPr>
      <w:r w:rsidRPr="00A00B72">
        <w:rPr>
          <w:color w:val="000000" w:themeColor="text1"/>
          <w:sz w:val="28"/>
          <w:szCs w:val="28"/>
        </w:rPr>
        <w:t>}</w:t>
      </w:r>
    </w:p>
    <w:p w14:paraId="68E5774C" w14:textId="77777777" w:rsidR="00A00B72" w:rsidRPr="00A00B72" w:rsidRDefault="00A00B72" w:rsidP="00A00B72">
      <w:pPr>
        <w:spacing w:after="0"/>
        <w:rPr>
          <w:color w:val="000000" w:themeColor="text1"/>
          <w:sz w:val="28"/>
          <w:szCs w:val="28"/>
        </w:rPr>
      </w:pPr>
    </w:p>
    <w:p w14:paraId="461E9093" w14:textId="77777777" w:rsidR="00A00B72" w:rsidRPr="00A00B72" w:rsidRDefault="00A00B72" w:rsidP="00A00B72">
      <w:pPr>
        <w:spacing w:after="0"/>
        <w:rPr>
          <w:color w:val="000000" w:themeColor="text1"/>
          <w:sz w:val="28"/>
          <w:szCs w:val="28"/>
        </w:rPr>
      </w:pPr>
      <w:r w:rsidRPr="00A00B72">
        <w:rPr>
          <w:color w:val="000000" w:themeColor="text1"/>
          <w:sz w:val="28"/>
          <w:szCs w:val="28"/>
        </w:rPr>
        <w:t>div {</w:t>
      </w:r>
    </w:p>
    <w:p w14:paraId="1D9D3BCF"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border-radius: </w:t>
      </w:r>
      <w:proofErr w:type="gramStart"/>
      <w:r w:rsidRPr="00A00B72">
        <w:rPr>
          <w:color w:val="000000" w:themeColor="text1"/>
          <w:sz w:val="28"/>
          <w:szCs w:val="28"/>
        </w:rPr>
        <w:t>5px;</w:t>
      </w:r>
      <w:proofErr w:type="gramEnd"/>
    </w:p>
    <w:p w14:paraId="340C36F6" w14:textId="77777777" w:rsidR="00A00B72" w:rsidRPr="00A00B72" w:rsidRDefault="00A00B72" w:rsidP="00A00B72">
      <w:pPr>
        <w:spacing w:after="0"/>
        <w:rPr>
          <w:color w:val="000000" w:themeColor="text1"/>
          <w:sz w:val="28"/>
          <w:szCs w:val="28"/>
        </w:rPr>
      </w:pPr>
      <w:r w:rsidRPr="00A00B72">
        <w:rPr>
          <w:color w:val="000000" w:themeColor="text1"/>
          <w:sz w:val="28"/>
          <w:szCs w:val="28"/>
        </w:rPr>
        <w:t>  background-</w:t>
      </w:r>
      <w:proofErr w:type="spellStart"/>
      <w:r w:rsidRPr="00A00B72">
        <w:rPr>
          <w:color w:val="000000" w:themeColor="text1"/>
          <w:sz w:val="28"/>
          <w:szCs w:val="28"/>
        </w:rPr>
        <w:t>color</w:t>
      </w:r>
      <w:proofErr w:type="spellEnd"/>
      <w:r w:rsidRPr="00A00B72">
        <w:rPr>
          <w:color w:val="000000" w:themeColor="text1"/>
          <w:sz w:val="28"/>
          <w:szCs w:val="28"/>
        </w:rPr>
        <w:t>: #</w:t>
      </w:r>
      <w:proofErr w:type="gramStart"/>
      <w:r w:rsidRPr="00A00B72">
        <w:rPr>
          <w:color w:val="000000" w:themeColor="text1"/>
          <w:sz w:val="28"/>
          <w:szCs w:val="28"/>
        </w:rPr>
        <w:t>f2f2f2;</w:t>
      </w:r>
      <w:proofErr w:type="gramEnd"/>
    </w:p>
    <w:p w14:paraId="53A54F23"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padding: </w:t>
      </w:r>
      <w:proofErr w:type="gramStart"/>
      <w:r w:rsidRPr="00A00B72">
        <w:rPr>
          <w:color w:val="000000" w:themeColor="text1"/>
          <w:sz w:val="28"/>
          <w:szCs w:val="28"/>
        </w:rPr>
        <w:t>20px;</w:t>
      </w:r>
      <w:proofErr w:type="gramEnd"/>
    </w:p>
    <w:p w14:paraId="07D9CE68" w14:textId="77777777" w:rsidR="00A00B72" w:rsidRPr="00A00B72" w:rsidRDefault="00A00B72" w:rsidP="00A00B72">
      <w:pPr>
        <w:spacing w:after="0"/>
        <w:rPr>
          <w:color w:val="000000" w:themeColor="text1"/>
          <w:sz w:val="28"/>
          <w:szCs w:val="28"/>
        </w:rPr>
      </w:pPr>
      <w:r w:rsidRPr="00A00B72">
        <w:rPr>
          <w:color w:val="000000" w:themeColor="text1"/>
          <w:sz w:val="28"/>
          <w:szCs w:val="28"/>
        </w:rPr>
        <w:t>}</w:t>
      </w:r>
    </w:p>
    <w:p w14:paraId="49D01358" w14:textId="77777777" w:rsidR="00A00B72" w:rsidRPr="00A00B72" w:rsidRDefault="00A00B72" w:rsidP="00A00B72">
      <w:pPr>
        <w:spacing w:after="0"/>
        <w:rPr>
          <w:color w:val="000000" w:themeColor="text1"/>
          <w:sz w:val="28"/>
          <w:szCs w:val="28"/>
        </w:rPr>
      </w:pPr>
      <w:r w:rsidRPr="00A00B72">
        <w:rPr>
          <w:color w:val="000000" w:themeColor="text1"/>
          <w:sz w:val="28"/>
          <w:szCs w:val="28"/>
        </w:rPr>
        <w:t>&lt;/style&gt;</w:t>
      </w:r>
    </w:p>
    <w:p w14:paraId="4E82ED36" w14:textId="77777777" w:rsidR="00A00B72" w:rsidRPr="00A00B72" w:rsidRDefault="00A00B72" w:rsidP="00A00B72">
      <w:pPr>
        <w:spacing w:after="0"/>
        <w:rPr>
          <w:color w:val="000000" w:themeColor="text1"/>
          <w:sz w:val="28"/>
          <w:szCs w:val="28"/>
        </w:rPr>
      </w:pPr>
      <w:r w:rsidRPr="00A00B72">
        <w:rPr>
          <w:color w:val="000000" w:themeColor="text1"/>
          <w:sz w:val="28"/>
          <w:szCs w:val="28"/>
        </w:rPr>
        <w:t>&lt;body&gt;</w:t>
      </w:r>
    </w:p>
    <w:p w14:paraId="0FD30D15" w14:textId="77777777" w:rsidR="00A00B72" w:rsidRPr="00A00B72" w:rsidRDefault="00A00B72" w:rsidP="00A00B72">
      <w:pPr>
        <w:spacing w:after="0"/>
        <w:rPr>
          <w:color w:val="000000" w:themeColor="text1"/>
          <w:sz w:val="28"/>
          <w:szCs w:val="28"/>
        </w:rPr>
      </w:pPr>
    </w:p>
    <w:p w14:paraId="2EA997A7" w14:textId="77777777" w:rsidR="00A00B72" w:rsidRPr="00A00B72" w:rsidRDefault="00A00B72" w:rsidP="00A00B72">
      <w:pPr>
        <w:spacing w:after="0"/>
        <w:rPr>
          <w:color w:val="000000" w:themeColor="text1"/>
          <w:sz w:val="28"/>
          <w:szCs w:val="28"/>
        </w:rPr>
      </w:pPr>
      <w:r w:rsidRPr="00A00B72">
        <w:rPr>
          <w:color w:val="000000" w:themeColor="text1"/>
          <w:sz w:val="28"/>
          <w:szCs w:val="28"/>
        </w:rPr>
        <w:t>&lt;h3&gt;Using CSS to style an HTML Form&lt;/h3&gt;</w:t>
      </w:r>
    </w:p>
    <w:p w14:paraId="3B2B9DE9" w14:textId="77777777" w:rsidR="00A00B72" w:rsidRPr="00A00B72" w:rsidRDefault="00A00B72" w:rsidP="00A00B72">
      <w:pPr>
        <w:spacing w:after="0"/>
        <w:rPr>
          <w:color w:val="000000" w:themeColor="text1"/>
          <w:sz w:val="28"/>
          <w:szCs w:val="28"/>
        </w:rPr>
      </w:pPr>
    </w:p>
    <w:p w14:paraId="1355CEFC" w14:textId="77777777" w:rsidR="00A00B72" w:rsidRPr="00A00B72" w:rsidRDefault="00A00B72" w:rsidP="00A00B72">
      <w:pPr>
        <w:spacing w:after="0"/>
        <w:rPr>
          <w:color w:val="000000" w:themeColor="text1"/>
          <w:sz w:val="28"/>
          <w:szCs w:val="28"/>
        </w:rPr>
      </w:pPr>
      <w:r w:rsidRPr="00A00B72">
        <w:rPr>
          <w:color w:val="000000" w:themeColor="text1"/>
          <w:sz w:val="28"/>
          <w:szCs w:val="28"/>
        </w:rPr>
        <w:t>&lt;div&gt;</w:t>
      </w:r>
    </w:p>
    <w:p w14:paraId="5DF25D21" w14:textId="77777777" w:rsidR="00A00B72" w:rsidRPr="00A00B72" w:rsidRDefault="00A00B72" w:rsidP="00A00B72">
      <w:pPr>
        <w:spacing w:after="0"/>
        <w:rPr>
          <w:color w:val="000000" w:themeColor="text1"/>
          <w:sz w:val="28"/>
          <w:szCs w:val="28"/>
        </w:rPr>
      </w:pPr>
      <w:r w:rsidRPr="00A00B72">
        <w:rPr>
          <w:color w:val="000000" w:themeColor="text1"/>
          <w:sz w:val="28"/>
          <w:szCs w:val="28"/>
        </w:rPr>
        <w:t>  &lt;form action="/</w:t>
      </w:r>
      <w:proofErr w:type="spellStart"/>
      <w:r w:rsidRPr="00A00B72">
        <w:rPr>
          <w:color w:val="000000" w:themeColor="text1"/>
          <w:sz w:val="28"/>
          <w:szCs w:val="28"/>
        </w:rPr>
        <w:t>action_page.php</w:t>
      </w:r>
      <w:proofErr w:type="spellEnd"/>
      <w:r w:rsidRPr="00A00B72">
        <w:rPr>
          <w:color w:val="000000" w:themeColor="text1"/>
          <w:sz w:val="28"/>
          <w:szCs w:val="28"/>
        </w:rPr>
        <w:t>"&gt;</w:t>
      </w:r>
    </w:p>
    <w:p w14:paraId="35EBB50C" w14:textId="77777777" w:rsidR="00A00B72" w:rsidRPr="00A00B72" w:rsidRDefault="00A00B72" w:rsidP="00A00B72">
      <w:pPr>
        <w:spacing w:after="0"/>
        <w:rPr>
          <w:color w:val="000000" w:themeColor="text1"/>
          <w:sz w:val="28"/>
          <w:szCs w:val="28"/>
        </w:rPr>
      </w:pPr>
      <w:r w:rsidRPr="00A00B72">
        <w:rPr>
          <w:color w:val="000000" w:themeColor="text1"/>
          <w:sz w:val="28"/>
          <w:szCs w:val="28"/>
        </w:rPr>
        <w:t>    &lt;label for="</w:t>
      </w:r>
      <w:proofErr w:type="spellStart"/>
      <w:r w:rsidRPr="00A00B72">
        <w:rPr>
          <w:color w:val="000000" w:themeColor="text1"/>
          <w:sz w:val="28"/>
          <w:szCs w:val="28"/>
        </w:rPr>
        <w:t>fname</w:t>
      </w:r>
      <w:proofErr w:type="spellEnd"/>
      <w:r w:rsidRPr="00A00B72">
        <w:rPr>
          <w:color w:val="000000" w:themeColor="text1"/>
          <w:sz w:val="28"/>
          <w:szCs w:val="28"/>
        </w:rPr>
        <w:t>"&gt;First Name&lt;/label&gt;</w:t>
      </w:r>
    </w:p>
    <w:p w14:paraId="2E8D6314" w14:textId="77777777" w:rsidR="00A00B72" w:rsidRPr="00A00B72" w:rsidRDefault="00A00B72" w:rsidP="00A00B72">
      <w:pPr>
        <w:spacing w:after="0"/>
        <w:rPr>
          <w:color w:val="000000" w:themeColor="text1"/>
          <w:sz w:val="28"/>
          <w:szCs w:val="28"/>
        </w:rPr>
      </w:pPr>
      <w:r w:rsidRPr="00A00B72">
        <w:rPr>
          <w:color w:val="000000" w:themeColor="text1"/>
          <w:sz w:val="28"/>
          <w:szCs w:val="28"/>
        </w:rPr>
        <w:t>    &lt;input type="text" id="</w:t>
      </w:r>
      <w:proofErr w:type="spellStart"/>
      <w:r w:rsidRPr="00A00B72">
        <w:rPr>
          <w:color w:val="000000" w:themeColor="text1"/>
          <w:sz w:val="28"/>
          <w:szCs w:val="28"/>
        </w:rPr>
        <w:t>fname</w:t>
      </w:r>
      <w:proofErr w:type="spellEnd"/>
      <w:r w:rsidRPr="00A00B72">
        <w:rPr>
          <w:color w:val="000000" w:themeColor="text1"/>
          <w:sz w:val="28"/>
          <w:szCs w:val="28"/>
        </w:rPr>
        <w:t>" name="</w:t>
      </w:r>
      <w:proofErr w:type="spellStart"/>
      <w:r w:rsidRPr="00A00B72">
        <w:rPr>
          <w:color w:val="000000" w:themeColor="text1"/>
          <w:sz w:val="28"/>
          <w:szCs w:val="28"/>
        </w:rPr>
        <w:t>firstname</w:t>
      </w:r>
      <w:proofErr w:type="spellEnd"/>
      <w:r w:rsidRPr="00A00B72">
        <w:rPr>
          <w:color w:val="000000" w:themeColor="text1"/>
          <w:sz w:val="28"/>
          <w:szCs w:val="28"/>
        </w:rPr>
        <w:t xml:space="preserve">" placeholder="Your </w:t>
      </w:r>
      <w:proofErr w:type="gramStart"/>
      <w:r w:rsidRPr="00A00B72">
        <w:rPr>
          <w:color w:val="000000" w:themeColor="text1"/>
          <w:sz w:val="28"/>
          <w:szCs w:val="28"/>
        </w:rPr>
        <w:t>name..</w:t>
      </w:r>
      <w:proofErr w:type="gramEnd"/>
      <w:r w:rsidRPr="00A00B72">
        <w:rPr>
          <w:color w:val="000000" w:themeColor="text1"/>
          <w:sz w:val="28"/>
          <w:szCs w:val="28"/>
        </w:rPr>
        <w:t>"&gt;</w:t>
      </w:r>
    </w:p>
    <w:p w14:paraId="011EC851" w14:textId="77777777" w:rsidR="00A00B72" w:rsidRPr="00A00B72" w:rsidRDefault="00A00B72" w:rsidP="00A00B72">
      <w:pPr>
        <w:spacing w:after="0"/>
        <w:rPr>
          <w:color w:val="000000" w:themeColor="text1"/>
          <w:sz w:val="28"/>
          <w:szCs w:val="28"/>
        </w:rPr>
      </w:pPr>
    </w:p>
    <w:p w14:paraId="14F77AEF" w14:textId="77777777" w:rsidR="00A00B72" w:rsidRPr="00A00B72" w:rsidRDefault="00A00B72" w:rsidP="00A00B72">
      <w:pPr>
        <w:spacing w:after="0"/>
        <w:rPr>
          <w:color w:val="000000" w:themeColor="text1"/>
          <w:sz w:val="28"/>
          <w:szCs w:val="28"/>
        </w:rPr>
      </w:pPr>
      <w:r w:rsidRPr="00A00B72">
        <w:rPr>
          <w:color w:val="000000" w:themeColor="text1"/>
          <w:sz w:val="28"/>
          <w:szCs w:val="28"/>
        </w:rPr>
        <w:t>    &lt;label for="</w:t>
      </w:r>
      <w:proofErr w:type="spellStart"/>
      <w:r w:rsidRPr="00A00B72">
        <w:rPr>
          <w:color w:val="000000" w:themeColor="text1"/>
          <w:sz w:val="28"/>
          <w:szCs w:val="28"/>
        </w:rPr>
        <w:t>lname</w:t>
      </w:r>
      <w:proofErr w:type="spellEnd"/>
      <w:r w:rsidRPr="00A00B72">
        <w:rPr>
          <w:color w:val="000000" w:themeColor="text1"/>
          <w:sz w:val="28"/>
          <w:szCs w:val="28"/>
        </w:rPr>
        <w:t>"&gt;Last Name&lt;/label&gt;</w:t>
      </w:r>
    </w:p>
    <w:p w14:paraId="7533DC71" w14:textId="77777777" w:rsidR="00A00B72" w:rsidRPr="00A00B72" w:rsidRDefault="00A00B72" w:rsidP="00A00B72">
      <w:pPr>
        <w:spacing w:after="0"/>
        <w:rPr>
          <w:color w:val="000000" w:themeColor="text1"/>
          <w:sz w:val="28"/>
          <w:szCs w:val="28"/>
        </w:rPr>
      </w:pPr>
      <w:r w:rsidRPr="00A00B72">
        <w:rPr>
          <w:color w:val="000000" w:themeColor="text1"/>
          <w:sz w:val="28"/>
          <w:szCs w:val="28"/>
        </w:rPr>
        <w:lastRenderedPageBreak/>
        <w:t>    &lt;input type="text" id="</w:t>
      </w:r>
      <w:proofErr w:type="spellStart"/>
      <w:r w:rsidRPr="00A00B72">
        <w:rPr>
          <w:color w:val="000000" w:themeColor="text1"/>
          <w:sz w:val="28"/>
          <w:szCs w:val="28"/>
        </w:rPr>
        <w:t>lname</w:t>
      </w:r>
      <w:proofErr w:type="spellEnd"/>
      <w:r w:rsidRPr="00A00B72">
        <w:rPr>
          <w:color w:val="000000" w:themeColor="text1"/>
          <w:sz w:val="28"/>
          <w:szCs w:val="28"/>
        </w:rPr>
        <w:t>" name="</w:t>
      </w:r>
      <w:proofErr w:type="spellStart"/>
      <w:r w:rsidRPr="00A00B72">
        <w:rPr>
          <w:color w:val="000000" w:themeColor="text1"/>
          <w:sz w:val="28"/>
          <w:szCs w:val="28"/>
        </w:rPr>
        <w:t>lastname</w:t>
      </w:r>
      <w:proofErr w:type="spellEnd"/>
      <w:r w:rsidRPr="00A00B72">
        <w:rPr>
          <w:color w:val="000000" w:themeColor="text1"/>
          <w:sz w:val="28"/>
          <w:szCs w:val="28"/>
        </w:rPr>
        <w:t xml:space="preserve">" placeholder="Your last </w:t>
      </w:r>
      <w:proofErr w:type="gramStart"/>
      <w:r w:rsidRPr="00A00B72">
        <w:rPr>
          <w:color w:val="000000" w:themeColor="text1"/>
          <w:sz w:val="28"/>
          <w:szCs w:val="28"/>
        </w:rPr>
        <w:t>name..</w:t>
      </w:r>
      <w:proofErr w:type="gramEnd"/>
      <w:r w:rsidRPr="00A00B72">
        <w:rPr>
          <w:color w:val="000000" w:themeColor="text1"/>
          <w:sz w:val="28"/>
          <w:szCs w:val="28"/>
        </w:rPr>
        <w:t>"&gt;</w:t>
      </w:r>
    </w:p>
    <w:p w14:paraId="619CDA8A" w14:textId="77777777" w:rsidR="00A00B72" w:rsidRPr="00A00B72" w:rsidRDefault="00A00B72" w:rsidP="00A00B72">
      <w:pPr>
        <w:spacing w:after="0"/>
        <w:rPr>
          <w:color w:val="000000" w:themeColor="text1"/>
          <w:sz w:val="28"/>
          <w:szCs w:val="28"/>
        </w:rPr>
      </w:pPr>
    </w:p>
    <w:p w14:paraId="5978CF8D" w14:textId="77777777" w:rsidR="00A00B72" w:rsidRPr="00A00B72" w:rsidRDefault="00A00B72" w:rsidP="00A00B72">
      <w:pPr>
        <w:spacing w:after="0"/>
        <w:rPr>
          <w:color w:val="000000" w:themeColor="text1"/>
          <w:sz w:val="28"/>
          <w:szCs w:val="28"/>
        </w:rPr>
      </w:pPr>
      <w:r w:rsidRPr="00A00B72">
        <w:rPr>
          <w:color w:val="000000" w:themeColor="text1"/>
          <w:sz w:val="28"/>
          <w:szCs w:val="28"/>
        </w:rPr>
        <w:t>    &lt;label for="country"&gt;Country&lt;/label&gt;</w:t>
      </w:r>
    </w:p>
    <w:p w14:paraId="0ABF31E3" w14:textId="77777777" w:rsidR="00A00B72" w:rsidRPr="00A00B72" w:rsidRDefault="00A00B72" w:rsidP="00A00B72">
      <w:pPr>
        <w:spacing w:after="0"/>
        <w:rPr>
          <w:color w:val="000000" w:themeColor="text1"/>
          <w:sz w:val="28"/>
          <w:szCs w:val="28"/>
        </w:rPr>
      </w:pPr>
      <w:r w:rsidRPr="00A00B72">
        <w:rPr>
          <w:color w:val="000000" w:themeColor="text1"/>
          <w:sz w:val="28"/>
          <w:szCs w:val="28"/>
        </w:rPr>
        <w:t>    &lt;select id="country" name="country"&gt;</w:t>
      </w:r>
    </w:p>
    <w:p w14:paraId="63E986E3" w14:textId="77777777" w:rsidR="00A00B72" w:rsidRPr="00A00B72" w:rsidRDefault="00A00B72" w:rsidP="00A00B72">
      <w:pPr>
        <w:spacing w:after="0"/>
        <w:rPr>
          <w:color w:val="000000" w:themeColor="text1"/>
          <w:sz w:val="28"/>
          <w:szCs w:val="28"/>
        </w:rPr>
      </w:pPr>
      <w:r w:rsidRPr="00A00B72">
        <w:rPr>
          <w:color w:val="000000" w:themeColor="text1"/>
          <w:sz w:val="28"/>
          <w:szCs w:val="28"/>
        </w:rPr>
        <w:t>    &lt;option value="</w:t>
      </w:r>
      <w:proofErr w:type="spellStart"/>
      <w:r w:rsidRPr="00A00B72">
        <w:rPr>
          <w:color w:val="000000" w:themeColor="text1"/>
          <w:sz w:val="28"/>
          <w:szCs w:val="28"/>
        </w:rPr>
        <w:t>india</w:t>
      </w:r>
      <w:proofErr w:type="spellEnd"/>
      <w:r w:rsidRPr="00A00B72">
        <w:rPr>
          <w:color w:val="000000" w:themeColor="text1"/>
          <w:sz w:val="28"/>
          <w:szCs w:val="28"/>
        </w:rPr>
        <w:t>"&gt;India&lt;/option&gt;</w:t>
      </w:r>
    </w:p>
    <w:p w14:paraId="10E89FDD" w14:textId="77777777" w:rsidR="00A00B72" w:rsidRPr="00A00B72" w:rsidRDefault="00A00B72" w:rsidP="00A00B72">
      <w:pPr>
        <w:spacing w:after="0"/>
        <w:rPr>
          <w:color w:val="000000" w:themeColor="text1"/>
          <w:sz w:val="28"/>
          <w:szCs w:val="28"/>
        </w:rPr>
      </w:pPr>
      <w:r w:rsidRPr="00A00B72">
        <w:rPr>
          <w:color w:val="000000" w:themeColor="text1"/>
          <w:sz w:val="28"/>
          <w:szCs w:val="28"/>
        </w:rPr>
        <w:t>      &lt;option value="</w:t>
      </w:r>
      <w:proofErr w:type="spellStart"/>
      <w:r w:rsidRPr="00A00B72">
        <w:rPr>
          <w:color w:val="000000" w:themeColor="text1"/>
          <w:sz w:val="28"/>
          <w:szCs w:val="28"/>
        </w:rPr>
        <w:t>australia</w:t>
      </w:r>
      <w:proofErr w:type="spellEnd"/>
      <w:r w:rsidRPr="00A00B72">
        <w:rPr>
          <w:color w:val="000000" w:themeColor="text1"/>
          <w:sz w:val="28"/>
          <w:szCs w:val="28"/>
        </w:rPr>
        <w:t>"&gt;Australia&lt;/option&gt;</w:t>
      </w:r>
    </w:p>
    <w:p w14:paraId="47499C41" w14:textId="77777777" w:rsidR="00A00B72" w:rsidRPr="00A00B72" w:rsidRDefault="00A00B72" w:rsidP="00A00B72">
      <w:pPr>
        <w:spacing w:after="0"/>
        <w:rPr>
          <w:color w:val="000000" w:themeColor="text1"/>
          <w:sz w:val="28"/>
          <w:szCs w:val="28"/>
        </w:rPr>
      </w:pPr>
      <w:r w:rsidRPr="00A00B72">
        <w:rPr>
          <w:color w:val="000000" w:themeColor="text1"/>
          <w:sz w:val="28"/>
          <w:szCs w:val="28"/>
        </w:rPr>
        <w:t>      &lt;option value="</w:t>
      </w:r>
      <w:proofErr w:type="spellStart"/>
      <w:r w:rsidRPr="00A00B72">
        <w:rPr>
          <w:color w:val="000000" w:themeColor="text1"/>
          <w:sz w:val="28"/>
          <w:szCs w:val="28"/>
        </w:rPr>
        <w:t>canada</w:t>
      </w:r>
      <w:proofErr w:type="spellEnd"/>
      <w:r w:rsidRPr="00A00B72">
        <w:rPr>
          <w:color w:val="000000" w:themeColor="text1"/>
          <w:sz w:val="28"/>
          <w:szCs w:val="28"/>
        </w:rPr>
        <w:t>"&gt;Canada&lt;/option&gt;</w:t>
      </w:r>
    </w:p>
    <w:p w14:paraId="6DFC4194" w14:textId="77777777" w:rsidR="00A00B72" w:rsidRPr="00A00B72" w:rsidRDefault="00A00B72" w:rsidP="00A00B72">
      <w:pPr>
        <w:spacing w:after="0"/>
        <w:rPr>
          <w:color w:val="000000" w:themeColor="text1"/>
          <w:sz w:val="28"/>
          <w:szCs w:val="28"/>
        </w:rPr>
      </w:pPr>
      <w:r w:rsidRPr="00A00B72">
        <w:rPr>
          <w:color w:val="000000" w:themeColor="text1"/>
          <w:sz w:val="28"/>
          <w:szCs w:val="28"/>
        </w:rPr>
        <w:t>      &lt;option value="</w:t>
      </w:r>
      <w:proofErr w:type="spellStart"/>
      <w:r w:rsidRPr="00A00B72">
        <w:rPr>
          <w:color w:val="000000" w:themeColor="text1"/>
          <w:sz w:val="28"/>
          <w:szCs w:val="28"/>
        </w:rPr>
        <w:t>usa</w:t>
      </w:r>
      <w:proofErr w:type="spellEnd"/>
      <w:r w:rsidRPr="00A00B72">
        <w:rPr>
          <w:color w:val="000000" w:themeColor="text1"/>
          <w:sz w:val="28"/>
          <w:szCs w:val="28"/>
        </w:rPr>
        <w:t>"&gt;USA&lt;/option&gt;</w:t>
      </w:r>
    </w:p>
    <w:p w14:paraId="016CAE0D" w14:textId="77777777" w:rsidR="00A00B72" w:rsidRPr="00A00B72" w:rsidRDefault="00A00B72" w:rsidP="00A00B72">
      <w:pPr>
        <w:spacing w:after="0"/>
        <w:rPr>
          <w:color w:val="000000" w:themeColor="text1"/>
          <w:sz w:val="28"/>
          <w:szCs w:val="28"/>
        </w:rPr>
      </w:pPr>
      <w:r w:rsidRPr="00A00B72">
        <w:rPr>
          <w:color w:val="000000" w:themeColor="text1"/>
          <w:sz w:val="28"/>
          <w:szCs w:val="28"/>
        </w:rPr>
        <w:t>    &lt;/select&gt;</w:t>
      </w:r>
    </w:p>
    <w:p w14:paraId="415DCFC3" w14:textId="77777777" w:rsidR="00A00B72" w:rsidRPr="00A00B72" w:rsidRDefault="00A00B72" w:rsidP="00A00B72">
      <w:pPr>
        <w:spacing w:after="0"/>
        <w:rPr>
          <w:color w:val="000000" w:themeColor="text1"/>
          <w:sz w:val="28"/>
          <w:szCs w:val="28"/>
        </w:rPr>
      </w:pPr>
      <w:r w:rsidRPr="00A00B72">
        <w:rPr>
          <w:color w:val="000000" w:themeColor="text1"/>
          <w:sz w:val="28"/>
          <w:szCs w:val="28"/>
        </w:rPr>
        <w:t xml:space="preserve">  </w:t>
      </w:r>
    </w:p>
    <w:p w14:paraId="46F837AB" w14:textId="77777777" w:rsidR="00A00B72" w:rsidRPr="00A00B72" w:rsidRDefault="00A00B72" w:rsidP="00A00B72">
      <w:pPr>
        <w:spacing w:after="0"/>
        <w:rPr>
          <w:color w:val="000000" w:themeColor="text1"/>
          <w:sz w:val="28"/>
          <w:szCs w:val="28"/>
        </w:rPr>
      </w:pPr>
      <w:r w:rsidRPr="00A00B72">
        <w:rPr>
          <w:color w:val="000000" w:themeColor="text1"/>
          <w:sz w:val="28"/>
          <w:szCs w:val="28"/>
        </w:rPr>
        <w:t>    &lt;input type="submit" value="Submit"&gt;</w:t>
      </w:r>
    </w:p>
    <w:p w14:paraId="3B7C7988" w14:textId="77777777" w:rsidR="00A00B72" w:rsidRPr="00A00B72" w:rsidRDefault="00A00B72" w:rsidP="00A00B72">
      <w:pPr>
        <w:spacing w:after="0"/>
        <w:rPr>
          <w:color w:val="000000" w:themeColor="text1"/>
          <w:sz w:val="28"/>
          <w:szCs w:val="28"/>
        </w:rPr>
      </w:pPr>
      <w:r w:rsidRPr="00A00B72">
        <w:rPr>
          <w:color w:val="000000" w:themeColor="text1"/>
          <w:sz w:val="28"/>
          <w:szCs w:val="28"/>
        </w:rPr>
        <w:t>  &lt;/form&gt;</w:t>
      </w:r>
    </w:p>
    <w:p w14:paraId="314F2B27" w14:textId="34AE8C09" w:rsidR="00A00B72" w:rsidRPr="00A00B72" w:rsidRDefault="00A00B72" w:rsidP="00A00B72">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10464" behindDoc="0" locked="0" layoutInCell="1" allowOverlap="1" wp14:anchorId="405136C0" wp14:editId="2C484DC8">
                <wp:simplePos x="0" y="0"/>
                <wp:positionH relativeFrom="column">
                  <wp:posOffset>1211580</wp:posOffset>
                </wp:positionH>
                <wp:positionV relativeFrom="paragraph">
                  <wp:posOffset>6350</wp:posOffset>
                </wp:positionV>
                <wp:extent cx="4648200" cy="3147060"/>
                <wp:effectExtent l="0" t="0" r="19050" b="15240"/>
                <wp:wrapNone/>
                <wp:docPr id="875245140" name="Rectangle 54"/>
                <wp:cNvGraphicFramePr/>
                <a:graphic xmlns:a="http://schemas.openxmlformats.org/drawingml/2006/main">
                  <a:graphicData uri="http://schemas.microsoft.com/office/word/2010/wordprocessingShape">
                    <wps:wsp>
                      <wps:cNvSpPr/>
                      <wps:spPr>
                        <a:xfrm>
                          <a:off x="0" y="0"/>
                          <a:ext cx="4648200" cy="3147060"/>
                        </a:xfrm>
                        <a:prstGeom prst="rect">
                          <a:avLst/>
                        </a:prstGeom>
                        <a:blipFill dpi="0" rotWithShape="1">
                          <a:blip r:embed="rId120">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DA2EC" id="Rectangle 54" o:spid="_x0000_s1026" style="position:absolute;margin-left:95.4pt;margin-top:.5pt;width:366pt;height:247.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" strokecolor="#030e13 [484]" strokeweight="1.5pt">
                <v:fill r:id="rId121" o:title="" recolor="t" rotate="t" type="frame"/>
              </v:rect>
            </w:pict>
          </mc:Fallback>
        </mc:AlternateContent>
      </w:r>
      <w:r w:rsidRPr="00A00B72">
        <w:rPr>
          <w:color w:val="000000" w:themeColor="text1"/>
          <w:sz w:val="28"/>
          <w:szCs w:val="28"/>
        </w:rPr>
        <w:t>&lt;/div&gt;</w:t>
      </w:r>
    </w:p>
    <w:p w14:paraId="45373B5A" w14:textId="77777777" w:rsidR="00A00B72" w:rsidRPr="00A00B72" w:rsidRDefault="00A00B72" w:rsidP="00A00B72">
      <w:pPr>
        <w:spacing w:after="0"/>
        <w:rPr>
          <w:color w:val="000000" w:themeColor="text1"/>
          <w:sz w:val="28"/>
          <w:szCs w:val="28"/>
        </w:rPr>
      </w:pPr>
    </w:p>
    <w:p w14:paraId="72ECD0C5" w14:textId="64A1D57A" w:rsidR="00A00B72" w:rsidRPr="00A00B72" w:rsidRDefault="00A00B72" w:rsidP="00A00B72">
      <w:pPr>
        <w:spacing w:after="0"/>
        <w:rPr>
          <w:color w:val="000000" w:themeColor="text1"/>
          <w:sz w:val="28"/>
          <w:szCs w:val="28"/>
        </w:rPr>
      </w:pPr>
      <w:r w:rsidRPr="00A00B72">
        <w:rPr>
          <w:color w:val="000000" w:themeColor="text1"/>
          <w:sz w:val="28"/>
          <w:szCs w:val="28"/>
        </w:rPr>
        <w:t>&lt;/body&gt;</w:t>
      </w:r>
    </w:p>
    <w:p w14:paraId="0212170C" w14:textId="54A74E52" w:rsidR="00A00B72" w:rsidRPr="00A00B72" w:rsidRDefault="00A00B72" w:rsidP="00A00B72">
      <w:pPr>
        <w:spacing w:after="0"/>
        <w:rPr>
          <w:color w:val="000000" w:themeColor="text1"/>
          <w:sz w:val="28"/>
          <w:szCs w:val="28"/>
        </w:rPr>
      </w:pPr>
      <w:r w:rsidRPr="00A00B72">
        <w:rPr>
          <w:color w:val="000000" w:themeColor="text1"/>
          <w:sz w:val="28"/>
          <w:szCs w:val="28"/>
        </w:rPr>
        <w:t>&lt;/html&gt;</w:t>
      </w:r>
    </w:p>
    <w:p w14:paraId="3ACCF7C1" w14:textId="273F0C30" w:rsidR="001A4AB2" w:rsidRDefault="00A00B72" w:rsidP="00BD4649">
      <w:pPr>
        <w:spacing w:after="0"/>
        <w:rPr>
          <w:color w:val="000000" w:themeColor="text1"/>
          <w:sz w:val="28"/>
          <w:szCs w:val="28"/>
        </w:rPr>
      </w:pPr>
      <w:r>
        <w:rPr>
          <w:color w:val="000000" w:themeColor="text1"/>
          <w:sz w:val="28"/>
          <w:szCs w:val="28"/>
        </w:rPr>
        <w:t xml:space="preserve"> </w:t>
      </w:r>
    </w:p>
    <w:p w14:paraId="39A8F420" w14:textId="77777777" w:rsidR="00A00B72" w:rsidRDefault="00A00B72" w:rsidP="00BD4649">
      <w:pPr>
        <w:spacing w:after="0"/>
        <w:rPr>
          <w:color w:val="000000" w:themeColor="text1"/>
          <w:sz w:val="28"/>
          <w:szCs w:val="28"/>
        </w:rPr>
      </w:pPr>
    </w:p>
    <w:p w14:paraId="6C7C3306" w14:textId="77777777" w:rsidR="00A00B72" w:rsidRDefault="00A00B72" w:rsidP="00BD4649">
      <w:pPr>
        <w:spacing w:after="0"/>
        <w:rPr>
          <w:color w:val="000000" w:themeColor="text1"/>
          <w:sz w:val="28"/>
          <w:szCs w:val="28"/>
        </w:rPr>
      </w:pPr>
    </w:p>
    <w:p w14:paraId="66ABB17E" w14:textId="77777777" w:rsidR="00A00B72" w:rsidRDefault="00A00B72" w:rsidP="00BD4649">
      <w:pPr>
        <w:spacing w:after="0"/>
        <w:rPr>
          <w:color w:val="000000" w:themeColor="text1"/>
          <w:sz w:val="28"/>
          <w:szCs w:val="28"/>
        </w:rPr>
      </w:pPr>
    </w:p>
    <w:p w14:paraId="1DD907CE" w14:textId="77777777" w:rsidR="00A00B72" w:rsidRDefault="00A00B72" w:rsidP="00BD4649">
      <w:pPr>
        <w:spacing w:after="0"/>
        <w:rPr>
          <w:color w:val="000000" w:themeColor="text1"/>
          <w:sz w:val="28"/>
          <w:szCs w:val="28"/>
        </w:rPr>
      </w:pPr>
    </w:p>
    <w:p w14:paraId="5851E7E2" w14:textId="77777777" w:rsidR="00A00B72" w:rsidRDefault="00A00B72" w:rsidP="00BD4649">
      <w:pPr>
        <w:spacing w:after="0"/>
        <w:rPr>
          <w:color w:val="000000" w:themeColor="text1"/>
          <w:sz w:val="28"/>
          <w:szCs w:val="28"/>
        </w:rPr>
      </w:pPr>
    </w:p>
    <w:p w14:paraId="14913930" w14:textId="77777777" w:rsidR="00A00B72" w:rsidRDefault="00A00B72" w:rsidP="00BD4649">
      <w:pPr>
        <w:spacing w:after="0"/>
        <w:rPr>
          <w:color w:val="000000" w:themeColor="text1"/>
          <w:sz w:val="28"/>
          <w:szCs w:val="28"/>
        </w:rPr>
      </w:pPr>
    </w:p>
    <w:p w14:paraId="4D338B73" w14:textId="77777777" w:rsidR="00A00B72" w:rsidRDefault="00A00B72" w:rsidP="00BD4649">
      <w:pPr>
        <w:spacing w:after="0"/>
        <w:rPr>
          <w:color w:val="000000" w:themeColor="text1"/>
          <w:sz w:val="28"/>
          <w:szCs w:val="28"/>
        </w:rPr>
      </w:pPr>
    </w:p>
    <w:p w14:paraId="4DB73284" w14:textId="77777777" w:rsidR="00A00B72" w:rsidRDefault="00A00B72" w:rsidP="00BD4649">
      <w:pPr>
        <w:spacing w:after="0"/>
        <w:rPr>
          <w:color w:val="000000" w:themeColor="text1"/>
          <w:sz w:val="28"/>
          <w:szCs w:val="28"/>
        </w:rPr>
      </w:pPr>
    </w:p>
    <w:p w14:paraId="620AACA3" w14:textId="77777777" w:rsidR="00A00B72" w:rsidRDefault="00A00B72" w:rsidP="00BD4649">
      <w:pPr>
        <w:spacing w:after="0"/>
        <w:rPr>
          <w:color w:val="000000" w:themeColor="text1"/>
          <w:sz w:val="28"/>
          <w:szCs w:val="28"/>
        </w:rPr>
      </w:pPr>
    </w:p>
    <w:p w14:paraId="3494074E" w14:textId="77777777" w:rsidR="00A00B72" w:rsidRDefault="00A00B72" w:rsidP="00BD4649">
      <w:pPr>
        <w:spacing w:after="0"/>
        <w:rPr>
          <w:color w:val="000000" w:themeColor="text1"/>
          <w:sz w:val="28"/>
          <w:szCs w:val="28"/>
        </w:rPr>
      </w:pPr>
    </w:p>
    <w:p w14:paraId="63EE3164" w14:textId="1C8DF870" w:rsidR="00966D43" w:rsidRDefault="00966D43" w:rsidP="00966D43">
      <w:pPr>
        <w:spacing w:after="0"/>
        <w:rPr>
          <w:color w:val="000000" w:themeColor="text1"/>
          <w:sz w:val="28"/>
          <w:szCs w:val="28"/>
        </w:rPr>
      </w:pPr>
      <w:r w:rsidRPr="00966D43">
        <w:rPr>
          <w:color w:val="000000" w:themeColor="text1"/>
          <w:sz w:val="28"/>
          <w:szCs w:val="28"/>
        </w:rPr>
        <w:t>Animate width of search input</w:t>
      </w:r>
      <w:r>
        <w:rPr>
          <w:color w:val="000000" w:themeColor="text1"/>
          <w:sz w:val="28"/>
          <w:szCs w:val="28"/>
        </w:rPr>
        <w:t>:</w:t>
      </w:r>
    </w:p>
    <w:p w14:paraId="1CCE923F" w14:textId="1E9EC027" w:rsidR="00966D43" w:rsidRDefault="008574C5" w:rsidP="00966D43">
      <w:pPr>
        <w:spacing w:after="0"/>
        <w:rPr>
          <w:color w:val="000000" w:themeColor="text1"/>
          <w:sz w:val="28"/>
          <w:szCs w:val="28"/>
        </w:rPr>
      </w:pPr>
      <w:r>
        <w:rPr>
          <w:color w:val="000000" w:themeColor="text1"/>
          <w:sz w:val="28"/>
          <w:szCs w:val="28"/>
        </w:rPr>
        <w:t>CODE:</w:t>
      </w:r>
    </w:p>
    <w:p w14:paraId="341D98E5" w14:textId="77777777" w:rsidR="008574C5" w:rsidRPr="008574C5" w:rsidRDefault="008574C5" w:rsidP="008574C5">
      <w:pPr>
        <w:spacing w:after="0"/>
        <w:rPr>
          <w:color w:val="000000" w:themeColor="text1"/>
          <w:sz w:val="28"/>
          <w:szCs w:val="28"/>
        </w:rPr>
      </w:pPr>
      <w:r w:rsidRPr="008574C5">
        <w:rPr>
          <w:color w:val="000000" w:themeColor="text1"/>
          <w:sz w:val="28"/>
          <w:szCs w:val="28"/>
        </w:rPr>
        <w:t>&lt;!DOCTYPE html&gt;</w:t>
      </w:r>
    </w:p>
    <w:p w14:paraId="6E7F5325" w14:textId="77777777" w:rsidR="008574C5" w:rsidRPr="008574C5" w:rsidRDefault="008574C5" w:rsidP="008574C5">
      <w:pPr>
        <w:spacing w:after="0"/>
        <w:rPr>
          <w:color w:val="000000" w:themeColor="text1"/>
          <w:sz w:val="28"/>
          <w:szCs w:val="28"/>
        </w:rPr>
      </w:pPr>
      <w:r w:rsidRPr="008574C5">
        <w:rPr>
          <w:color w:val="000000" w:themeColor="text1"/>
          <w:sz w:val="28"/>
          <w:szCs w:val="28"/>
        </w:rPr>
        <w:t>&lt;html&gt;</w:t>
      </w:r>
    </w:p>
    <w:p w14:paraId="25A596FF" w14:textId="77777777" w:rsidR="008574C5" w:rsidRPr="008574C5" w:rsidRDefault="008574C5" w:rsidP="008574C5">
      <w:pPr>
        <w:spacing w:after="0"/>
        <w:rPr>
          <w:color w:val="000000" w:themeColor="text1"/>
          <w:sz w:val="28"/>
          <w:szCs w:val="28"/>
        </w:rPr>
      </w:pPr>
      <w:r w:rsidRPr="008574C5">
        <w:rPr>
          <w:color w:val="000000" w:themeColor="text1"/>
          <w:sz w:val="28"/>
          <w:szCs w:val="28"/>
        </w:rPr>
        <w:lastRenderedPageBreak/>
        <w:t>&lt;head&gt;</w:t>
      </w:r>
    </w:p>
    <w:p w14:paraId="5C9E857C" w14:textId="77777777" w:rsidR="008574C5" w:rsidRPr="008574C5" w:rsidRDefault="008574C5" w:rsidP="008574C5">
      <w:pPr>
        <w:spacing w:after="0"/>
        <w:rPr>
          <w:color w:val="000000" w:themeColor="text1"/>
          <w:sz w:val="28"/>
          <w:szCs w:val="28"/>
        </w:rPr>
      </w:pPr>
      <w:r w:rsidRPr="008574C5">
        <w:rPr>
          <w:color w:val="000000" w:themeColor="text1"/>
          <w:sz w:val="28"/>
          <w:szCs w:val="28"/>
        </w:rPr>
        <w:t xml:space="preserve">&lt;style&gt; </w:t>
      </w:r>
    </w:p>
    <w:p w14:paraId="4873BF83" w14:textId="77777777" w:rsidR="008574C5" w:rsidRPr="008574C5" w:rsidRDefault="008574C5" w:rsidP="008574C5">
      <w:pPr>
        <w:spacing w:after="0"/>
        <w:rPr>
          <w:color w:val="000000" w:themeColor="text1"/>
          <w:sz w:val="28"/>
          <w:szCs w:val="28"/>
        </w:rPr>
      </w:pPr>
      <w:r w:rsidRPr="008574C5">
        <w:rPr>
          <w:color w:val="000000" w:themeColor="text1"/>
          <w:sz w:val="28"/>
          <w:szCs w:val="28"/>
        </w:rPr>
        <w:t>input[type=text] {</w:t>
      </w:r>
    </w:p>
    <w:p w14:paraId="1B86D9C9" w14:textId="77777777" w:rsidR="008574C5" w:rsidRPr="008574C5" w:rsidRDefault="008574C5" w:rsidP="008574C5">
      <w:pPr>
        <w:spacing w:after="0"/>
        <w:rPr>
          <w:color w:val="000000" w:themeColor="text1"/>
          <w:sz w:val="28"/>
          <w:szCs w:val="28"/>
        </w:rPr>
      </w:pPr>
      <w:r w:rsidRPr="008574C5">
        <w:rPr>
          <w:color w:val="000000" w:themeColor="text1"/>
          <w:sz w:val="28"/>
          <w:szCs w:val="28"/>
        </w:rPr>
        <w:t xml:space="preserve">  width: </w:t>
      </w:r>
      <w:proofErr w:type="gramStart"/>
      <w:r w:rsidRPr="008574C5">
        <w:rPr>
          <w:color w:val="000000" w:themeColor="text1"/>
          <w:sz w:val="28"/>
          <w:szCs w:val="28"/>
        </w:rPr>
        <w:t>130px;</w:t>
      </w:r>
      <w:proofErr w:type="gramEnd"/>
    </w:p>
    <w:p w14:paraId="1F5DBBA7" w14:textId="77777777" w:rsidR="008574C5" w:rsidRPr="008574C5" w:rsidRDefault="008574C5" w:rsidP="008574C5">
      <w:pPr>
        <w:spacing w:after="0"/>
        <w:rPr>
          <w:color w:val="000000" w:themeColor="text1"/>
          <w:sz w:val="28"/>
          <w:szCs w:val="28"/>
        </w:rPr>
      </w:pPr>
      <w:r w:rsidRPr="008574C5">
        <w:rPr>
          <w:color w:val="000000" w:themeColor="text1"/>
          <w:sz w:val="28"/>
          <w:szCs w:val="28"/>
        </w:rPr>
        <w:t>  box-sizing: border-</w:t>
      </w:r>
      <w:proofErr w:type="gramStart"/>
      <w:r w:rsidRPr="008574C5">
        <w:rPr>
          <w:color w:val="000000" w:themeColor="text1"/>
          <w:sz w:val="28"/>
          <w:szCs w:val="28"/>
        </w:rPr>
        <w:t>box;</w:t>
      </w:r>
      <w:proofErr w:type="gramEnd"/>
    </w:p>
    <w:p w14:paraId="69F4C205" w14:textId="77777777" w:rsidR="008574C5" w:rsidRPr="008574C5" w:rsidRDefault="008574C5" w:rsidP="008574C5">
      <w:pPr>
        <w:spacing w:after="0"/>
        <w:rPr>
          <w:color w:val="000000" w:themeColor="text1"/>
          <w:sz w:val="28"/>
          <w:szCs w:val="28"/>
        </w:rPr>
      </w:pPr>
      <w:r w:rsidRPr="008574C5">
        <w:rPr>
          <w:color w:val="000000" w:themeColor="text1"/>
          <w:sz w:val="28"/>
          <w:szCs w:val="28"/>
        </w:rPr>
        <w:t>  border: 2px solid #</w:t>
      </w:r>
      <w:proofErr w:type="gramStart"/>
      <w:r w:rsidRPr="008574C5">
        <w:rPr>
          <w:color w:val="000000" w:themeColor="text1"/>
          <w:sz w:val="28"/>
          <w:szCs w:val="28"/>
        </w:rPr>
        <w:t>ccc;</w:t>
      </w:r>
      <w:proofErr w:type="gramEnd"/>
    </w:p>
    <w:p w14:paraId="6DC4172D" w14:textId="77777777" w:rsidR="008574C5" w:rsidRPr="008574C5" w:rsidRDefault="008574C5" w:rsidP="008574C5">
      <w:pPr>
        <w:spacing w:after="0"/>
        <w:rPr>
          <w:color w:val="000000" w:themeColor="text1"/>
          <w:sz w:val="28"/>
          <w:szCs w:val="28"/>
        </w:rPr>
      </w:pPr>
      <w:r w:rsidRPr="008574C5">
        <w:rPr>
          <w:color w:val="000000" w:themeColor="text1"/>
          <w:sz w:val="28"/>
          <w:szCs w:val="28"/>
        </w:rPr>
        <w:t xml:space="preserve">  border-radius: </w:t>
      </w:r>
      <w:proofErr w:type="gramStart"/>
      <w:r w:rsidRPr="008574C5">
        <w:rPr>
          <w:color w:val="000000" w:themeColor="text1"/>
          <w:sz w:val="28"/>
          <w:szCs w:val="28"/>
        </w:rPr>
        <w:t>4px;</w:t>
      </w:r>
      <w:proofErr w:type="gramEnd"/>
    </w:p>
    <w:p w14:paraId="16B9FFA1" w14:textId="77777777" w:rsidR="008574C5" w:rsidRPr="008574C5" w:rsidRDefault="008574C5" w:rsidP="008574C5">
      <w:pPr>
        <w:spacing w:after="0"/>
        <w:rPr>
          <w:color w:val="000000" w:themeColor="text1"/>
          <w:sz w:val="28"/>
          <w:szCs w:val="28"/>
        </w:rPr>
      </w:pPr>
      <w:r w:rsidRPr="008574C5">
        <w:rPr>
          <w:color w:val="000000" w:themeColor="text1"/>
          <w:sz w:val="28"/>
          <w:szCs w:val="28"/>
        </w:rPr>
        <w:t xml:space="preserve">  font-size: </w:t>
      </w:r>
      <w:proofErr w:type="gramStart"/>
      <w:r w:rsidRPr="008574C5">
        <w:rPr>
          <w:color w:val="000000" w:themeColor="text1"/>
          <w:sz w:val="28"/>
          <w:szCs w:val="28"/>
        </w:rPr>
        <w:t>16px;</w:t>
      </w:r>
      <w:proofErr w:type="gramEnd"/>
    </w:p>
    <w:p w14:paraId="789074B7" w14:textId="77777777" w:rsidR="008574C5" w:rsidRPr="008574C5" w:rsidRDefault="008574C5" w:rsidP="008574C5">
      <w:pPr>
        <w:spacing w:after="0"/>
        <w:rPr>
          <w:color w:val="000000" w:themeColor="text1"/>
          <w:sz w:val="28"/>
          <w:szCs w:val="28"/>
        </w:rPr>
      </w:pPr>
      <w:r w:rsidRPr="008574C5">
        <w:rPr>
          <w:color w:val="000000" w:themeColor="text1"/>
          <w:sz w:val="28"/>
          <w:szCs w:val="28"/>
        </w:rPr>
        <w:t>  background-</w:t>
      </w:r>
      <w:proofErr w:type="spellStart"/>
      <w:r w:rsidRPr="008574C5">
        <w:rPr>
          <w:color w:val="000000" w:themeColor="text1"/>
          <w:sz w:val="28"/>
          <w:szCs w:val="28"/>
        </w:rPr>
        <w:t>color</w:t>
      </w:r>
      <w:proofErr w:type="spellEnd"/>
      <w:r w:rsidRPr="008574C5">
        <w:rPr>
          <w:color w:val="000000" w:themeColor="text1"/>
          <w:sz w:val="28"/>
          <w:szCs w:val="28"/>
        </w:rPr>
        <w:t xml:space="preserve">: </w:t>
      </w:r>
      <w:proofErr w:type="gramStart"/>
      <w:r w:rsidRPr="008574C5">
        <w:rPr>
          <w:color w:val="000000" w:themeColor="text1"/>
          <w:sz w:val="28"/>
          <w:szCs w:val="28"/>
        </w:rPr>
        <w:t>white;</w:t>
      </w:r>
      <w:proofErr w:type="gramEnd"/>
    </w:p>
    <w:p w14:paraId="58DA7748" w14:textId="77777777" w:rsidR="008574C5" w:rsidRPr="008574C5" w:rsidRDefault="008574C5" w:rsidP="008574C5">
      <w:pPr>
        <w:spacing w:after="0"/>
        <w:rPr>
          <w:color w:val="000000" w:themeColor="text1"/>
          <w:sz w:val="28"/>
          <w:szCs w:val="28"/>
        </w:rPr>
      </w:pPr>
      <w:r w:rsidRPr="008574C5">
        <w:rPr>
          <w:color w:val="000000" w:themeColor="text1"/>
          <w:sz w:val="28"/>
          <w:szCs w:val="28"/>
        </w:rPr>
        <w:t xml:space="preserve">  background-image: </w:t>
      </w:r>
      <w:proofErr w:type="spellStart"/>
      <w:r w:rsidRPr="008574C5">
        <w:rPr>
          <w:color w:val="000000" w:themeColor="text1"/>
          <w:sz w:val="28"/>
          <w:szCs w:val="28"/>
        </w:rPr>
        <w:t>url</w:t>
      </w:r>
      <w:proofErr w:type="spellEnd"/>
      <w:r w:rsidRPr="008574C5">
        <w:rPr>
          <w:color w:val="000000" w:themeColor="text1"/>
          <w:sz w:val="28"/>
          <w:szCs w:val="28"/>
        </w:rPr>
        <w:t>('searchicon.png'</w:t>
      </w:r>
      <w:proofErr w:type="gramStart"/>
      <w:r w:rsidRPr="008574C5">
        <w:rPr>
          <w:color w:val="000000" w:themeColor="text1"/>
          <w:sz w:val="28"/>
          <w:szCs w:val="28"/>
        </w:rPr>
        <w:t>);</w:t>
      </w:r>
      <w:proofErr w:type="gramEnd"/>
    </w:p>
    <w:p w14:paraId="501EE716" w14:textId="77777777" w:rsidR="008574C5" w:rsidRPr="008574C5" w:rsidRDefault="008574C5" w:rsidP="008574C5">
      <w:pPr>
        <w:spacing w:after="0"/>
        <w:rPr>
          <w:color w:val="000000" w:themeColor="text1"/>
          <w:sz w:val="28"/>
          <w:szCs w:val="28"/>
        </w:rPr>
      </w:pPr>
      <w:r w:rsidRPr="008574C5">
        <w:rPr>
          <w:color w:val="000000" w:themeColor="text1"/>
          <w:sz w:val="28"/>
          <w:szCs w:val="28"/>
        </w:rPr>
        <w:t xml:space="preserve">  background-position: 10px </w:t>
      </w:r>
      <w:proofErr w:type="spellStart"/>
      <w:proofErr w:type="gramStart"/>
      <w:r w:rsidRPr="008574C5">
        <w:rPr>
          <w:color w:val="000000" w:themeColor="text1"/>
          <w:sz w:val="28"/>
          <w:szCs w:val="28"/>
        </w:rPr>
        <w:t>10px</w:t>
      </w:r>
      <w:proofErr w:type="spellEnd"/>
      <w:r w:rsidRPr="008574C5">
        <w:rPr>
          <w:color w:val="000000" w:themeColor="text1"/>
          <w:sz w:val="28"/>
          <w:szCs w:val="28"/>
        </w:rPr>
        <w:t>;</w:t>
      </w:r>
      <w:proofErr w:type="gramEnd"/>
      <w:r w:rsidRPr="008574C5">
        <w:rPr>
          <w:color w:val="000000" w:themeColor="text1"/>
          <w:sz w:val="28"/>
          <w:szCs w:val="28"/>
        </w:rPr>
        <w:t xml:space="preserve"> </w:t>
      </w:r>
    </w:p>
    <w:p w14:paraId="4C942057" w14:textId="77777777" w:rsidR="008574C5" w:rsidRPr="008574C5" w:rsidRDefault="008574C5" w:rsidP="008574C5">
      <w:pPr>
        <w:spacing w:after="0"/>
        <w:rPr>
          <w:color w:val="000000" w:themeColor="text1"/>
          <w:sz w:val="28"/>
          <w:szCs w:val="28"/>
        </w:rPr>
      </w:pPr>
      <w:r w:rsidRPr="008574C5">
        <w:rPr>
          <w:color w:val="000000" w:themeColor="text1"/>
          <w:sz w:val="28"/>
          <w:szCs w:val="28"/>
        </w:rPr>
        <w:t>  background-repeat: no-</w:t>
      </w:r>
      <w:proofErr w:type="gramStart"/>
      <w:r w:rsidRPr="008574C5">
        <w:rPr>
          <w:color w:val="000000" w:themeColor="text1"/>
          <w:sz w:val="28"/>
          <w:szCs w:val="28"/>
        </w:rPr>
        <w:t>repeat;</w:t>
      </w:r>
      <w:proofErr w:type="gramEnd"/>
    </w:p>
    <w:p w14:paraId="69A99247" w14:textId="77777777" w:rsidR="008574C5" w:rsidRPr="008574C5" w:rsidRDefault="008574C5" w:rsidP="008574C5">
      <w:pPr>
        <w:spacing w:after="0"/>
        <w:rPr>
          <w:color w:val="000000" w:themeColor="text1"/>
          <w:sz w:val="28"/>
          <w:szCs w:val="28"/>
        </w:rPr>
      </w:pPr>
      <w:r w:rsidRPr="008574C5">
        <w:rPr>
          <w:color w:val="000000" w:themeColor="text1"/>
          <w:sz w:val="28"/>
          <w:szCs w:val="28"/>
        </w:rPr>
        <w:t xml:space="preserve">  padding: 12px 20px 12px </w:t>
      </w:r>
      <w:proofErr w:type="gramStart"/>
      <w:r w:rsidRPr="008574C5">
        <w:rPr>
          <w:color w:val="000000" w:themeColor="text1"/>
          <w:sz w:val="28"/>
          <w:szCs w:val="28"/>
        </w:rPr>
        <w:t>40px;</w:t>
      </w:r>
      <w:proofErr w:type="gramEnd"/>
    </w:p>
    <w:p w14:paraId="295DA47B" w14:textId="77777777" w:rsidR="008574C5" w:rsidRPr="008574C5" w:rsidRDefault="008574C5" w:rsidP="008574C5">
      <w:pPr>
        <w:spacing w:after="0"/>
        <w:rPr>
          <w:color w:val="000000" w:themeColor="text1"/>
          <w:sz w:val="28"/>
          <w:szCs w:val="28"/>
        </w:rPr>
      </w:pPr>
      <w:r w:rsidRPr="008574C5">
        <w:rPr>
          <w:color w:val="000000" w:themeColor="text1"/>
          <w:sz w:val="28"/>
          <w:szCs w:val="28"/>
        </w:rPr>
        <w:t>  transition: width 0.4s ease-in-</w:t>
      </w:r>
      <w:proofErr w:type="gramStart"/>
      <w:r w:rsidRPr="008574C5">
        <w:rPr>
          <w:color w:val="000000" w:themeColor="text1"/>
          <w:sz w:val="28"/>
          <w:szCs w:val="28"/>
        </w:rPr>
        <w:t>out;</w:t>
      </w:r>
      <w:proofErr w:type="gramEnd"/>
    </w:p>
    <w:p w14:paraId="087BD1BD" w14:textId="77777777" w:rsidR="008574C5" w:rsidRPr="008574C5" w:rsidRDefault="008574C5" w:rsidP="008574C5">
      <w:pPr>
        <w:spacing w:after="0"/>
        <w:rPr>
          <w:color w:val="000000" w:themeColor="text1"/>
          <w:sz w:val="28"/>
          <w:szCs w:val="28"/>
        </w:rPr>
      </w:pPr>
      <w:r w:rsidRPr="008574C5">
        <w:rPr>
          <w:color w:val="000000" w:themeColor="text1"/>
          <w:sz w:val="28"/>
          <w:szCs w:val="28"/>
        </w:rPr>
        <w:t>}</w:t>
      </w:r>
    </w:p>
    <w:p w14:paraId="1129E4FA" w14:textId="77777777" w:rsidR="008574C5" w:rsidRPr="008574C5" w:rsidRDefault="008574C5" w:rsidP="008574C5">
      <w:pPr>
        <w:spacing w:after="0"/>
        <w:rPr>
          <w:color w:val="000000" w:themeColor="text1"/>
          <w:sz w:val="28"/>
          <w:szCs w:val="28"/>
        </w:rPr>
      </w:pPr>
    </w:p>
    <w:p w14:paraId="0F420FD5" w14:textId="77777777" w:rsidR="008574C5" w:rsidRPr="008574C5" w:rsidRDefault="008574C5" w:rsidP="008574C5">
      <w:pPr>
        <w:spacing w:after="0"/>
        <w:rPr>
          <w:color w:val="000000" w:themeColor="text1"/>
          <w:sz w:val="28"/>
          <w:szCs w:val="28"/>
        </w:rPr>
      </w:pPr>
      <w:r w:rsidRPr="008574C5">
        <w:rPr>
          <w:color w:val="000000" w:themeColor="text1"/>
          <w:sz w:val="28"/>
          <w:szCs w:val="28"/>
        </w:rPr>
        <w:t>input[type=text</w:t>
      </w:r>
      <w:proofErr w:type="gramStart"/>
      <w:r w:rsidRPr="008574C5">
        <w:rPr>
          <w:color w:val="000000" w:themeColor="text1"/>
          <w:sz w:val="28"/>
          <w:szCs w:val="28"/>
        </w:rPr>
        <w:t>]:focus</w:t>
      </w:r>
      <w:proofErr w:type="gramEnd"/>
      <w:r w:rsidRPr="008574C5">
        <w:rPr>
          <w:color w:val="000000" w:themeColor="text1"/>
          <w:sz w:val="28"/>
          <w:szCs w:val="28"/>
        </w:rPr>
        <w:t xml:space="preserve"> {</w:t>
      </w:r>
    </w:p>
    <w:p w14:paraId="74661D04" w14:textId="77777777" w:rsidR="008574C5" w:rsidRPr="008574C5" w:rsidRDefault="008574C5" w:rsidP="008574C5">
      <w:pPr>
        <w:spacing w:after="0"/>
        <w:rPr>
          <w:color w:val="000000" w:themeColor="text1"/>
          <w:sz w:val="28"/>
          <w:szCs w:val="28"/>
        </w:rPr>
      </w:pPr>
      <w:r w:rsidRPr="008574C5">
        <w:rPr>
          <w:color w:val="000000" w:themeColor="text1"/>
          <w:sz w:val="28"/>
          <w:szCs w:val="28"/>
        </w:rPr>
        <w:t xml:space="preserve">  width: </w:t>
      </w:r>
      <w:proofErr w:type="gramStart"/>
      <w:r w:rsidRPr="008574C5">
        <w:rPr>
          <w:color w:val="000000" w:themeColor="text1"/>
          <w:sz w:val="28"/>
          <w:szCs w:val="28"/>
        </w:rPr>
        <w:t>100%;</w:t>
      </w:r>
      <w:proofErr w:type="gramEnd"/>
    </w:p>
    <w:p w14:paraId="0C741CF7" w14:textId="77777777" w:rsidR="008574C5" w:rsidRPr="008574C5" w:rsidRDefault="008574C5" w:rsidP="008574C5">
      <w:pPr>
        <w:spacing w:after="0"/>
        <w:rPr>
          <w:color w:val="000000" w:themeColor="text1"/>
          <w:sz w:val="28"/>
          <w:szCs w:val="28"/>
        </w:rPr>
      </w:pPr>
      <w:r w:rsidRPr="008574C5">
        <w:rPr>
          <w:color w:val="000000" w:themeColor="text1"/>
          <w:sz w:val="28"/>
          <w:szCs w:val="28"/>
        </w:rPr>
        <w:t>}</w:t>
      </w:r>
    </w:p>
    <w:p w14:paraId="5D87E29B" w14:textId="77777777" w:rsidR="008574C5" w:rsidRPr="008574C5" w:rsidRDefault="008574C5" w:rsidP="008574C5">
      <w:pPr>
        <w:spacing w:after="0"/>
        <w:rPr>
          <w:color w:val="000000" w:themeColor="text1"/>
          <w:sz w:val="28"/>
          <w:szCs w:val="28"/>
        </w:rPr>
      </w:pPr>
      <w:r w:rsidRPr="008574C5">
        <w:rPr>
          <w:color w:val="000000" w:themeColor="text1"/>
          <w:sz w:val="28"/>
          <w:szCs w:val="28"/>
        </w:rPr>
        <w:t>&lt;/style&gt;</w:t>
      </w:r>
    </w:p>
    <w:p w14:paraId="410D3AF6" w14:textId="77777777" w:rsidR="008574C5" w:rsidRPr="008574C5" w:rsidRDefault="008574C5" w:rsidP="008574C5">
      <w:pPr>
        <w:spacing w:after="0"/>
        <w:rPr>
          <w:color w:val="000000" w:themeColor="text1"/>
          <w:sz w:val="28"/>
          <w:szCs w:val="28"/>
        </w:rPr>
      </w:pPr>
      <w:r w:rsidRPr="008574C5">
        <w:rPr>
          <w:color w:val="000000" w:themeColor="text1"/>
          <w:sz w:val="28"/>
          <w:szCs w:val="28"/>
        </w:rPr>
        <w:t>&lt;/head&gt;</w:t>
      </w:r>
    </w:p>
    <w:p w14:paraId="339BC35D" w14:textId="77777777" w:rsidR="008574C5" w:rsidRPr="008574C5" w:rsidRDefault="008574C5" w:rsidP="008574C5">
      <w:pPr>
        <w:spacing w:after="0"/>
        <w:rPr>
          <w:color w:val="000000" w:themeColor="text1"/>
          <w:sz w:val="28"/>
          <w:szCs w:val="28"/>
        </w:rPr>
      </w:pPr>
      <w:r w:rsidRPr="008574C5">
        <w:rPr>
          <w:color w:val="000000" w:themeColor="text1"/>
          <w:sz w:val="28"/>
          <w:szCs w:val="28"/>
        </w:rPr>
        <w:t>&lt;body&gt;</w:t>
      </w:r>
    </w:p>
    <w:p w14:paraId="79A29203" w14:textId="77777777" w:rsidR="008574C5" w:rsidRPr="008574C5" w:rsidRDefault="008574C5" w:rsidP="008574C5">
      <w:pPr>
        <w:spacing w:after="0"/>
        <w:rPr>
          <w:color w:val="000000" w:themeColor="text1"/>
          <w:sz w:val="28"/>
          <w:szCs w:val="28"/>
        </w:rPr>
      </w:pPr>
    </w:p>
    <w:p w14:paraId="6CC86503" w14:textId="77777777" w:rsidR="008574C5" w:rsidRPr="008574C5" w:rsidRDefault="008574C5" w:rsidP="008574C5">
      <w:pPr>
        <w:spacing w:after="0"/>
        <w:rPr>
          <w:color w:val="000000" w:themeColor="text1"/>
          <w:sz w:val="28"/>
          <w:szCs w:val="28"/>
        </w:rPr>
      </w:pPr>
      <w:r w:rsidRPr="008574C5">
        <w:rPr>
          <w:color w:val="000000" w:themeColor="text1"/>
          <w:sz w:val="28"/>
          <w:szCs w:val="28"/>
        </w:rPr>
        <w:t>&lt;h2&gt;Animate width of search input&lt;/h2&gt;</w:t>
      </w:r>
    </w:p>
    <w:p w14:paraId="5ED821E5" w14:textId="77777777" w:rsidR="008574C5" w:rsidRPr="008574C5" w:rsidRDefault="008574C5" w:rsidP="008574C5">
      <w:pPr>
        <w:spacing w:after="0"/>
        <w:rPr>
          <w:color w:val="000000" w:themeColor="text1"/>
          <w:sz w:val="28"/>
          <w:szCs w:val="28"/>
        </w:rPr>
      </w:pPr>
    </w:p>
    <w:p w14:paraId="24992722" w14:textId="77777777" w:rsidR="008574C5" w:rsidRPr="008574C5" w:rsidRDefault="008574C5" w:rsidP="008574C5">
      <w:pPr>
        <w:spacing w:after="0"/>
        <w:rPr>
          <w:color w:val="000000" w:themeColor="text1"/>
          <w:sz w:val="28"/>
          <w:szCs w:val="28"/>
        </w:rPr>
      </w:pPr>
      <w:r w:rsidRPr="008574C5">
        <w:rPr>
          <w:color w:val="000000" w:themeColor="text1"/>
          <w:sz w:val="28"/>
          <w:szCs w:val="28"/>
        </w:rPr>
        <w:t>&lt;form&gt;</w:t>
      </w:r>
    </w:p>
    <w:p w14:paraId="227F0E22" w14:textId="77777777" w:rsidR="008574C5" w:rsidRPr="008574C5" w:rsidRDefault="008574C5" w:rsidP="008574C5">
      <w:pPr>
        <w:spacing w:after="0"/>
        <w:rPr>
          <w:color w:val="000000" w:themeColor="text1"/>
          <w:sz w:val="28"/>
          <w:szCs w:val="28"/>
        </w:rPr>
      </w:pPr>
      <w:r w:rsidRPr="008574C5">
        <w:rPr>
          <w:color w:val="000000" w:themeColor="text1"/>
          <w:sz w:val="28"/>
          <w:szCs w:val="28"/>
        </w:rPr>
        <w:t>  &lt;input type="text" name="search" placeholder="</w:t>
      </w:r>
      <w:proofErr w:type="gramStart"/>
      <w:r w:rsidRPr="008574C5">
        <w:rPr>
          <w:color w:val="000000" w:themeColor="text1"/>
          <w:sz w:val="28"/>
          <w:szCs w:val="28"/>
        </w:rPr>
        <w:t>Search..</w:t>
      </w:r>
      <w:proofErr w:type="gramEnd"/>
      <w:r w:rsidRPr="008574C5">
        <w:rPr>
          <w:color w:val="000000" w:themeColor="text1"/>
          <w:sz w:val="28"/>
          <w:szCs w:val="28"/>
        </w:rPr>
        <w:t>"&gt;</w:t>
      </w:r>
    </w:p>
    <w:p w14:paraId="7F4DEC77" w14:textId="77777777" w:rsidR="008574C5" w:rsidRPr="008574C5" w:rsidRDefault="008574C5" w:rsidP="008574C5">
      <w:pPr>
        <w:spacing w:after="0"/>
        <w:rPr>
          <w:color w:val="000000" w:themeColor="text1"/>
          <w:sz w:val="28"/>
          <w:szCs w:val="28"/>
        </w:rPr>
      </w:pPr>
      <w:r w:rsidRPr="008574C5">
        <w:rPr>
          <w:color w:val="000000" w:themeColor="text1"/>
          <w:sz w:val="28"/>
          <w:szCs w:val="28"/>
        </w:rPr>
        <w:t>&lt;/form&gt;</w:t>
      </w:r>
    </w:p>
    <w:p w14:paraId="6B758152" w14:textId="6109C79D" w:rsidR="008574C5" w:rsidRPr="008574C5" w:rsidRDefault="00980691" w:rsidP="008574C5">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11488" behindDoc="0" locked="0" layoutInCell="1" allowOverlap="1" wp14:anchorId="3CC75EDA" wp14:editId="40B0515D">
                <wp:simplePos x="0" y="0"/>
                <wp:positionH relativeFrom="column">
                  <wp:posOffset>1021080</wp:posOffset>
                </wp:positionH>
                <wp:positionV relativeFrom="paragraph">
                  <wp:posOffset>189865</wp:posOffset>
                </wp:positionV>
                <wp:extent cx="4815840" cy="1508760"/>
                <wp:effectExtent l="0" t="0" r="3810" b="0"/>
                <wp:wrapNone/>
                <wp:docPr id="2126725916" name="Rectangle 55"/>
                <wp:cNvGraphicFramePr/>
                <a:graphic xmlns:a="http://schemas.openxmlformats.org/drawingml/2006/main">
                  <a:graphicData uri="http://schemas.microsoft.com/office/word/2010/wordprocessingShape">
                    <wps:wsp>
                      <wps:cNvSpPr/>
                      <wps:spPr>
                        <a:xfrm>
                          <a:off x="0" y="0"/>
                          <a:ext cx="4815840" cy="1508760"/>
                        </a:xfrm>
                        <a:prstGeom prst="rect">
                          <a:avLst/>
                        </a:prstGeom>
                        <a:blipFill dpi="0" rotWithShape="1">
                          <a:blip r:embed="rId12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3FFCE" id="Rectangle 55" o:spid="_x0000_s1026" style="position:absolute;margin-left:80.4pt;margin-top:14.95pt;width:379.2pt;height:118.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" stroked="f" strokeweight="1.5pt">
                <v:fill r:id="rId123" o:title="" recolor="t" rotate="t" type="frame"/>
              </v:rect>
            </w:pict>
          </mc:Fallback>
        </mc:AlternateContent>
      </w:r>
    </w:p>
    <w:p w14:paraId="15EF1CCE" w14:textId="32577AAB" w:rsidR="008574C5" w:rsidRPr="008574C5" w:rsidRDefault="008574C5" w:rsidP="008574C5">
      <w:pPr>
        <w:spacing w:after="0"/>
        <w:rPr>
          <w:color w:val="000000" w:themeColor="text1"/>
          <w:sz w:val="28"/>
          <w:szCs w:val="28"/>
        </w:rPr>
      </w:pPr>
      <w:r w:rsidRPr="008574C5">
        <w:rPr>
          <w:color w:val="000000" w:themeColor="text1"/>
          <w:sz w:val="28"/>
          <w:szCs w:val="28"/>
        </w:rPr>
        <w:t>&lt;/body&gt;</w:t>
      </w:r>
    </w:p>
    <w:p w14:paraId="1130C19D" w14:textId="472E3BA5" w:rsidR="008574C5" w:rsidRDefault="008574C5" w:rsidP="008574C5">
      <w:pPr>
        <w:spacing w:after="0"/>
        <w:rPr>
          <w:color w:val="000000" w:themeColor="text1"/>
          <w:sz w:val="28"/>
          <w:szCs w:val="28"/>
        </w:rPr>
      </w:pPr>
      <w:r w:rsidRPr="008574C5">
        <w:rPr>
          <w:color w:val="000000" w:themeColor="text1"/>
          <w:sz w:val="28"/>
          <w:szCs w:val="28"/>
        </w:rPr>
        <w:t>&lt;/html&gt;</w:t>
      </w:r>
      <w:r w:rsidR="00980691">
        <w:rPr>
          <w:color w:val="000000" w:themeColor="text1"/>
          <w:sz w:val="28"/>
          <w:szCs w:val="28"/>
        </w:rPr>
        <w:t xml:space="preserve"> </w:t>
      </w:r>
    </w:p>
    <w:p w14:paraId="153F472D" w14:textId="77777777" w:rsidR="00980691" w:rsidRDefault="00980691" w:rsidP="008574C5">
      <w:pPr>
        <w:spacing w:after="0"/>
        <w:rPr>
          <w:color w:val="000000" w:themeColor="text1"/>
          <w:sz w:val="28"/>
          <w:szCs w:val="28"/>
        </w:rPr>
      </w:pPr>
    </w:p>
    <w:p w14:paraId="3521A50C" w14:textId="77777777" w:rsidR="00980691" w:rsidRDefault="00980691" w:rsidP="008574C5">
      <w:pPr>
        <w:spacing w:after="0"/>
        <w:rPr>
          <w:color w:val="000000" w:themeColor="text1"/>
          <w:sz w:val="28"/>
          <w:szCs w:val="28"/>
        </w:rPr>
      </w:pPr>
    </w:p>
    <w:p w14:paraId="4346A838" w14:textId="77777777" w:rsidR="00980691" w:rsidRDefault="00980691" w:rsidP="008574C5">
      <w:pPr>
        <w:spacing w:after="0"/>
        <w:rPr>
          <w:color w:val="000000" w:themeColor="text1"/>
          <w:sz w:val="28"/>
          <w:szCs w:val="28"/>
        </w:rPr>
      </w:pPr>
    </w:p>
    <w:p w14:paraId="7DE1DDF2" w14:textId="79E35D8A" w:rsidR="00980691" w:rsidRDefault="00FA4725" w:rsidP="008574C5">
      <w:pPr>
        <w:spacing w:after="0"/>
        <w:rPr>
          <w:color w:val="000000" w:themeColor="text1"/>
          <w:sz w:val="28"/>
          <w:szCs w:val="28"/>
        </w:rPr>
      </w:pPr>
      <w:r>
        <w:rPr>
          <w:color w:val="000000" w:themeColor="text1"/>
          <w:sz w:val="28"/>
          <w:szCs w:val="28"/>
        </w:rPr>
        <w:t>RESPONSIVE FORM</w:t>
      </w:r>
    </w:p>
    <w:p w14:paraId="61B179C5" w14:textId="78DBB38F" w:rsidR="00FA4725" w:rsidRDefault="00FA4725" w:rsidP="008574C5">
      <w:pPr>
        <w:spacing w:after="0"/>
        <w:rPr>
          <w:color w:val="000000" w:themeColor="text1"/>
          <w:sz w:val="28"/>
          <w:szCs w:val="28"/>
        </w:rPr>
      </w:pPr>
      <w:r>
        <w:rPr>
          <w:color w:val="000000" w:themeColor="text1"/>
          <w:sz w:val="28"/>
          <w:szCs w:val="28"/>
        </w:rPr>
        <w:t>CODE:</w:t>
      </w:r>
    </w:p>
    <w:p w14:paraId="17746FA3" w14:textId="77777777" w:rsidR="00983027" w:rsidRPr="00983027" w:rsidRDefault="00983027" w:rsidP="00983027">
      <w:pPr>
        <w:spacing w:after="0"/>
        <w:rPr>
          <w:color w:val="000000" w:themeColor="text1"/>
          <w:sz w:val="28"/>
          <w:szCs w:val="28"/>
        </w:rPr>
      </w:pPr>
      <w:r w:rsidRPr="00983027">
        <w:rPr>
          <w:color w:val="000000" w:themeColor="text1"/>
          <w:sz w:val="28"/>
          <w:szCs w:val="28"/>
        </w:rPr>
        <w:t>&lt;!DOCTYPE html&gt;</w:t>
      </w:r>
    </w:p>
    <w:p w14:paraId="68EB8BBE" w14:textId="77777777" w:rsidR="00983027" w:rsidRPr="00983027" w:rsidRDefault="00983027" w:rsidP="00983027">
      <w:pPr>
        <w:spacing w:after="0"/>
        <w:rPr>
          <w:color w:val="000000" w:themeColor="text1"/>
          <w:sz w:val="28"/>
          <w:szCs w:val="28"/>
        </w:rPr>
      </w:pPr>
      <w:r w:rsidRPr="00983027">
        <w:rPr>
          <w:color w:val="000000" w:themeColor="text1"/>
          <w:sz w:val="28"/>
          <w:szCs w:val="28"/>
        </w:rPr>
        <w:t>&lt;html&gt;</w:t>
      </w:r>
    </w:p>
    <w:p w14:paraId="2F5CD576" w14:textId="77777777" w:rsidR="00983027" w:rsidRPr="00983027" w:rsidRDefault="00983027" w:rsidP="00983027">
      <w:pPr>
        <w:spacing w:after="0"/>
        <w:rPr>
          <w:color w:val="000000" w:themeColor="text1"/>
          <w:sz w:val="28"/>
          <w:szCs w:val="28"/>
        </w:rPr>
      </w:pPr>
      <w:r w:rsidRPr="00983027">
        <w:rPr>
          <w:color w:val="000000" w:themeColor="text1"/>
          <w:sz w:val="28"/>
          <w:szCs w:val="28"/>
        </w:rPr>
        <w:t>&lt;head&gt;</w:t>
      </w:r>
    </w:p>
    <w:p w14:paraId="1775D6C1" w14:textId="77777777" w:rsidR="00983027" w:rsidRPr="00983027" w:rsidRDefault="00983027" w:rsidP="00983027">
      <w:pPr>
        <w:spacing w:after="0"/>
        <w:rPr>
          <w:color w:val="000000" w:themeColor="text1"/>
          <w:sz w:val="28"/>
          <w:szCs w:val="28"/>
        </w:rPr>
      </w:pPr>
      <w:r w:rsidRPr="00983027">
        <w:rPr>
          <w:color w:val="000000" w:themeColor="text1"/>
          <w:sz w:val="28"/>
          <w:szCs w:val="28"/>
        </w:rPr>
        <w:t>&lt;style&gt;</w:t>
      </w:r>
    </w:p>
    <w:p w14:paraId="1EBC5726" w14:textId="77777777" w:rsidR="00983027" w:rsidRPr="00983027" w:rsidRDefault="00983027" w:rsidP="00983027">
      <w:pPr>
        <w:spacing w:after="0"/>
        <w:rPr>
          <w:color w:val="000000" w:themeColor="text1"/>
          <w:sz w:val="28"/>
          <w:szCs w:val="28"/>
        </w:rPr>
      </w:pPr>
      <w:r w:rsidRPr="00983027">
        <w:rPr>
          <w:color w:val="000000" w:themeColor="text1"/>
          <w:sz w:val="28"/>
          <w:szCs w:val="28"/>
        </w:rPr>
        <w:t>* {</w:t>
      </w:r>
    </w:p>
    <w:p w14:paraId="3A6806A6" w14:textId="77777777" w:rsidR="00983027" w:rsidRPr="00983027" w:rsidRDefault="00983027" w:rsidP="00983027">
      <w:pPr>
        <w:spacing w:after="0"/>
        <w:rPr>
          <w:color w:val="000000" w:themeColor="text1"/>
          <w:sz w:val="28"/>
          <w:szCs w:val="28"/>
        </w:rPr>
      </w:pPr>
      <w:r w:rsidRPr="00983027">
        <w:rPr>
          <w:color w:val="000000" w:themeColor="text1"/>
          <w:sz w:val="28"/>
          <w:szCs w:val="28"/>
        </w:rPr>
        <w:t>  box-sizing: border-</w:t>
      </w:r>
      <w:proofErr w:type="gramStart"/>
      <w:r w:rsidRPr="00983027">
        <w:rPr>
          <w:color w:val="000000" w:themeColor="text1"/>
          <w:sz w:val="28"/>
          <w:szCs w:val="28"/>
        </w:rPr>
        <w:t>box;</w:t>
      </w:r>
      <w:proofErr w:type="gramEnd"/>
    </w:p>
    <w:p w14:paraId="43D3F0D6" w14:textId="77777777" w:rsidR="00983027" w:rsidRPr="00983027" w:rsidRDefault="00983027" w:rsidP="00983027">
      <w:pPr>
        <w:spacing w:after="0"/>
        <w:rPr>
          <w:color w:val="000000" w:themeColor="text1"/>
          <w:sz w:val="28"/>
          <w:szCs w:val="28"/>
        </w:rPr>
      </w:pPr>
      <w:r w:rsidRPr="00983027">
        <w:rPr>
          <w:color w:val="000000" w:themeColor="text1"/>
          <w:sz w:val="28"/>
          <w:szCs w:val="28"/>
        </w:rPr>
        <w:t>}</w:t>
      </w:r>
    </w:p>
    <w:p w14:paraId="34CB161D" w14:textId="77777777" w:rsidR="00983027" w:rsidRPr="00983027" w:rsidRDefault="00983027" w:rsidP="00983027">
      <w:pPr>
        <w:spacing w:after="0"/>
        <w:rPr>
          <w:color w:val="000000" w:themeColor="text1"/>
          <w:sz w:val="28"/>
          <w:szCs w:val="28"/>
        </w:rPr>
      </w:pPr>
    </w:p>
    <w:p w14:paraId="6E1C1E3D"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input[type=text], select, </w:t>
      </w:r>
      <w:proofErr w:type="spellStart"/>
      <w:r w:rsidRPr="00983027">
        <w:rPr>
          <w:color w:val="000000" w:themeColor="text1"/>
          <w:sz w:val="28"/>
          <w:szCs w:val="28"/>
        </w:rPr>
        <w:t>textarea</w:t>
      </w:r>
      <w:proofErr w:type="spellEnd"/>
      <w:r w:rsidRPr="00983027">
        <w:rPr>
          <w:color w:val="000000" w:themeColor="text1"/>
          <w:sz w:val="28"/>
          <w:szCs w:val="28"/>
        </w:rPr>
        <w:t xml:space="preserve"> {</w:t>
      </w:r>
    </w:p>
    <w:p w14:paraId="47C103D8"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width: </w:t>
      </w:r>
      <w:proofErr w:type="gramStart"/>
      <w:r w:rsidRPr="00983027">
        <w:rPr>
          <w:color w:val="000000" w:themeColor="text1"/>
          <w:sz w:val="28"/>
          <w:szCs w:val="28"/>
        </w:rPr>
        <w:t>100%;</w:t>
      </w:r>
      <w:proofErr w:type="gramEnd"/>
    </w:p>
    <w:p w14:paraId="52BD4EB5"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padding: </w:t>
      </w:r>
      <w:proofErr w:type="gramStart"/>
      <w:r w:rsidRPr="00983027">
        <w:rPr>
          <w:color w:val="000000" w:themeColor="text1"/>
          <w:sz w:val="28"/>
          <w:szCs w:val="28"/>
        </w:rPr>
        <w:t>12px;</w:t>
      </w:r>
      <w:proofErr w:type="gramEnd"/>
    </w:p>
    <w:p w14:paraId="43815C68" w14:textId="77777777" w:rsidR="00983027" w:rsidRPr="00983027" w:rsidRDefault="00983027" w:rsidP="00983027">
      <w:pPr>
        <w:spacing w:after="0"/>
        <w:rPr>
          <w:color w:val="000000" w:themeColor="text1"/>
          <w:sz w:val="28"/>
          <w:szCs w:val="28"/>
        </w:rPr>
      </w:pPr>
      <w:r w:rsidRPr="00983027">
        <w:rPr>
          <w:color w:val="000000" w:themeColor="text1"/>
          <w:sz w:val="28"/>
          <w:szCs w:val="28"/>
        </w:rPr>
        <w:t>  border: 1px solid #</w:t>
      </w:r>
      <w:proofErr w:type="gramStart"/>
      <w:r w:rsidRPr="00983027">
        <w:rPr>
          <w:color w:val="000000" w:themeColor="text1"/>
          <w:sz w:val="28"/>
          <w:szCs w:val="28"/>
        </w:rPr>
        <w:t>ccc;</w:t>
      </w:r>
      <w:proofErr w:type="gramEnd"/>
    </w:p>
    <w:p w14:paraId="54C2D5C6"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border-radius: </w:t>
      </w:r>
      <w:proofErr w:type="gramStart"/>
      <w:r w:rsidRPr="00983027">
        <w:rPr>
          <w:color w:val="000000" w:themeColor="text1"/>
          <w:sz w:val="28"/>
          <w:szCs w:val="28"/>
        </w:rPr>
        <w:t>4px;</w:t>
      </w:r>
      <w:proofErr w:type="gramEnd"/>
    </w:p>
    <w:p w14:paraId="518FFE85"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resize: </w:t>
      </w:r>
      <w:proofErr w:type="gramStart"/>
      <w:r w:rsidRPr="00983027">
        <w:rPr>
          <w:color w:val="000000" w:themeColor="text1"/>
          <w:sz w:val="28"/>
          <w:szCs w:val="28"/>
        </w:rPr>
        <w:t>vertical;</w:t>
      </w:r>
      <w:proofErr w:type="gramEnd"/>
    </w:p>
    <w:p w14:paraId="1C241C3F" w14:textId="77777777" w:rsidR="00983027" w:rsidRPr="00983027" w:rsidRDefault="00983027" w:rsidP="00983027">
      <w:pPr>
        <w:spacing w:after="0"/>
        <w:rPr>
          <w:color w:val="000000" w:themeColor="text1"/>
          <w:sz w:val="28"/>
          <w:szCs w:val="28"/>
        </w:rPr>
      </w:pPr>
      <w:r w:rsidRPr="00983027">
        <w:rPr>
          <w:color w:val="000000" w:themeColor="text1"/>
          <w:sz w:val="28"/>
          <w:szCs w:val="28"/>
        </w:rPr>
        <w:t>}</w:t>
      </w:r>
    </w:p>
    <w:p w14:paraId="305C4DE4" w14:textId="77777777" w:rsidR="00983027" w:rsidRPr="00983027" w:rsidRDefault="00983027" w:rsidP="00983027">
      <w:pPr>
        <w:spacing w:after="0"/>
        <w:rPr>
          <w:color w:val="000000" w:themeColor="text1"/>
          <w:sz w:val="28"/>
          <w:szCs w:val="28"/>
        </w:rPr>
      </w:pPr>
    </w:p>
    <w:p w14:paraId="6024F5B9" w14:textId="77777777" w:rsidR="00983027" w:rsidRPr="00983027" w:rsidRDefault="00983027" w:rsidP="00983027">
      <w:pPr>
        <w:spacing w:after="0"/>
        <w:rPr>
          <w:color w:val="000000" w:themeColor="text1"/>
          <w:sz w:val="28"/>
          <w:szCs w:val="28"/>
        </w:rPr>
      </w:pPr>
      <w:r w:rsidRPr="00983027">
        <w:rPr>
          <w:color w:val="000000" w:themeColor="text1"/>
          <w:sz w:val="28"/>
          <w:szCs w:val="28"/>
        </w:rPr>
        <w:t>label {</w:t>
      </w:r>
    </w:p>
    <w:p w14:paraId="04F3A881"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padding: 12px </w:t>
      </w:r>
      <w:proofErr w:type="spellStart"/>
      <w:r w:rsidRPr="00983027">
        <w:rPr>
          <w:color w:val="000000" w:themeColor="text1"/>
          <w:sz w:val="28"/>
          <w:szCs w:val="28"/>
        </w:rPr>
        <w:t>12px</w:t>
      </w:r>
      <w:proofErr w:type="spellEnd"/>
      <w:r w:rsidRPr="00983027">
        <w:rPr>
          <w:color w:val="000000" w:themeColor="text1"/>
          <w:sz w:val="28"/>
          <w:szCs w:val="28"/>
        </w:rPr>
        <w:t xml:space="preserve"> </w:t>
      </w:r>
      <w:proofErr w:type="spellStart"/>
      <w:r w:rsidRPr="00983027">
        <w:rPr>
          <w:color w:val="000000" w:themeColor="text1"/>
          <w:sz w:val="28"/>
          <w:szCs w:val="28"/>
        </w:rPr>
        <w:t>12px</w:t>
      </w:r>
      <w:proofErr w:type="spellEnd"/>
      <w:r w:rsidRPr="00983027">
        <w:rPr>
          <w:color w:val="000000" w:themeColor="text1"/>
          <w:sz w:val="28"/>
          <w:szCs w:val="28"/>
        </w:rPr>
        <w:t xml:space="preserve"> </w:t>
      </w:r>
      <w:proofErr w:type="gramStart"/>
      <w:r w:rsidRPr="00983027">
        <w:rPr>
          <w:color w:val="000000" w:themeColor="text1"/>
          <w:sz w:val="28"/>
          <w:szCs w:val="28"/>
        </w:rPr>
        <w:t>0;</w:t>
      </w:r>
      <w:proofErr w:type="gramEnd"/>
    </w:p>
    <w:p w14:paraId="12941EBA" w14:textId="77777777" w:rsidR="00983027" w:rsidRPr="00983027" w:rsidRDefault="00983027" w:rsidP="00983027">
      <w:pPr>
        <w:spacing w:after="0"/>
        <w:rPr>
          <w:color w:val="000000" w:themeColor="text1"/>
          <w:sz w:val="28"/>
          <w:szCs w:val="28"/>
        </w:rPr>
      </w:pPr>
      <w:r w:rsidRPr="00983027">
        <w:rPr>
          <w:color w:val="000000" w:themeColor="text1"/>
          <w:sz w:val="28"/>
          <w:szCs w:val="28"/>
        </w:rPr>
        <w:t>  display: inline-</w:t>
      </w:r>
      <w:proofErr w:type="gramStart"/>
      <w:r w:rsidRPr="00983027">
        <w:rPr>
          <w:color w:val="000000" w:themeColor="text1"/>
          <w:sz w:val="28"/>
          <w:szCs w:val="28"/>
        </w:rPr>
        <w:t>block;</w:t>
      </w:r>
      <w:proofErr w:type="gramEnd"/>
    </w:p>
    <w:p w14:paraId="576B9272" w14:textId="77777777" w:rsidR="00983027" w:rsidRPr="00983027" w:rsidRDefault="00983027" w:rsidP="00983027">
      <w:pPr>
        <w:spacing w:after="0"/>
        <w:rPr>
          <w:color w:val="000000" w:themeColor="text1"/>
          <w:sz w:val="28"/>
          <w:szCs w:val="28"/>
        </w:rPr>
      </w:pPr>
      <w:r w:rsidRPr="00983027">
        <w:rPr>
          <w:color w:val="000000" w:themeColor="text1"/>
          <w:sz w:val="28"/>
          <w:szCs w:val="28"/>
        </w:rPr>
        <w:t>}</w:t>
      </w:r>
    </w:p>
    <w:p w14:paraId="54DE0730" w14:textId="77777777" w:rsidR="00983027" w:rsidRPr="00983027" w:rsidRDefault="00983027" w:rsidP="00983027">
      <w:pPr>
        <w:spacing w:after="0"/>
        <w:rPr>
          <w:color w:val="000000" w:themeColor="text1"/>
          <w:sz w:val="28"/>
          <w:szCs w:val="28"/>
        </w:rPr>
      </w:pPr>
    </w:p>
    <w:p w14:paraId="64C6AC3B" w14:textId="77777777" w:rsidR="00983027" w:rsidRPr="00983027" w:rsidRDefault="00983027" w:rsidP="00983027">
      <w:pPr>
        <w:spacing w:after="0"/>
        <w:rPr>
          <w:color w:val="000000" w:themeColor="text1"/>
          <w:sz w:val="28"/>
          <w:szCs w:val="28"/>
        </w:rPr>
      </w:pPr>
      <w:r w:rsidRPr="00983027">
        <w:rPr>
          <w:color w:val="000000" w:themeColor="text1"/>
          <w:sz w:val="28"/>
          <w:szCs w:val="28"/>
        </w:rPr>
        <w:t>input[type=submit] {</w:t>
      </w:r>
    </w:p>
    <w:p w14:paraId="34CA2D93" w14:textId="77777777" w:rsidR="00983027" w:rsidRPr="00983027" w:rsidRDefault="00983027" w:rsidP="00983027">
      <w:pPr>
        <w:spacing w:after="0"/>
        <w:rPr>
          <w:color w:val="000000" w:themeColor="text1"/>
          <w:sz w:val="28"/>
          <w:szCs w:val="28"/>
        </w:rPr>
      </w:pPr>
      <w:r w:rsidRPr="00983027">
        <w:rPr>
          <w:color w:val="000000" w:themeColor="text1"/>
          <w:sz w:val="28"/>
          <w:szCs w:val="28"/>
        </w:rPr>
        <w:t>  background-</w:t>
      </w:r>
      <w:proofErr w:type="spellStart"/>
      <w:r w:rsidRPr="00983027">
        <w:rPr>
          <w:color w:val="000000" w:themeColor="text1"/>
          <w:sz w:val="28"/>
          <w:szCs w:val="28"/>
        </w:rPr>
        <w:t>color</w:t>
      </w:r>
      <w:proofErr w:type="spellEnd"/>
      <w:r w:rsidRPr="00983027">
        <w:rPr>
          <w:color w:val="000000" w:themeColor="text1"/>
          <w:sz w:val="28"/>
          <w:szCs w:val="28"/>
        </w:rPr>
        <w:t>: #</w:t>
      </w:r>
      <w:proofErr w:type="gramStart"/>
      <w:r w:rsidRPr="00983027">
        <w:rPr>
          <w:color w:val="000000" w:themeColor="text1"/>
          <w:sz w:val="28"/>
          <w:szCs w:val="28"/>
        </w:rPr>
        <w:t>04AA6D;</w:t>
      </w:r>
      <w:proofErr w:type="gramEnd"/>
    </w:p>
    <w:p w14:paraId="4B432795"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w:t>
      </w:r>
      <w:proofErr w:type="spellStart"/>
      <w:r w:rsidRPr="00983027">
        <w:rPr>
          <w:color w:val="000000" w:themeColor="text1"/>
          <w:sz w:val="28"/>
          <w:szCs w:val="28"/>
        </w:rPr>
        <w:t>color</w:t>
      </w:r>
      <w:proofErr w:type="spellEnd"/>
      <w:r w:rsidRPr="00983027">
        <w:rPr>
          <w:color w:val="000000" w:themeColor="text1"/>
          <w:sz w:val="28"/>
          <w:szCs w:val="28"/>
        </w:rPr>
        <w:t xml:space="preserve">: </w:t>
      </w:r>
      <w:proofErr w:type="gramStart"/>
      <w:r w:rsidRPr="00983027">
        <w:rPr>
          <w:color w:val="000000" w:themeColor="text1"/>
          <w:sz w:val="28"/>
          <w:szCs w:val="28"/>
        </w:rPr>
        <w:t>white;</w:t>
      </w:r>
      <w:proofErr w:type="gramEnd"/>
    </w:p>
    <w:p w14:paraId="6A526E65"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padding: 12px </w:t>
      </w:r>
      <w:proofErr w:type="gramStart"/>
      <w:r w:rsidRPr="00983027">
        <w:rPr>
          <w:color w:val="000000" w:themeColor="text1"/>
          <w:sz w:val="28"/>
          <w:szCs w:val="28"/>
        </w:rPr>
        <w:t>20px;</w:t>
      </w:r>
      <w:proofErr w:type="gramEnd"/>
    </w:p>
    <w:p w14:paraId="77620EC6"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border: </w:t>
      </w:r>
      <w:proofErr w:type="gramStart"/>
      <w:r w:rsidRPr="00983027">
        <w:rPr>
          <w:color w:val="000000" w:themeColor="text1"/>
          <w:sz w:val="28"/>
          <w:szCs w:val="28"/>
        </w:rPr>
        <w:t>none;</w:t>
      </w:r>
      <w:proofErr w:type="gramEnd"/>
    </w:p>
    <w:p w14:paraId="07DDCC53"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border-radius: </w:t>
      </w:r>
      <w:proofErr w:type="gramStart"/>
      <w:r w:rsidRPr="00983027">
        <w:rPr>
          <w:color w:val="000000" w:themeColor="text1"/>
          <w:sz w:val="28"/>
          <w:szCs w:val="28"/>
        </w:rPr>
        <w:t>4px;</w:t>
      </w:r>
      <w:proofErr w:type="gramEnd"/>
    </w:p>
    <w:p w14:paraId="62F45282"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cursor: </w:t>
      </w:r>
      <w:proofErr w:type="gramStart"/>
      <w:r w:rsidRPr="00983027">
        <w:rPr>
          <w:color w:val="000000" w:themeColor="text1"/>
          <w:sz w:val="28"/>
          <w:szCs w:val="28"/>
        </w:rPr>
        <w:t>pointer;</w:t>
      </w:r>
      <w:proofErr w:type="gramEnd"/>
    </w:p>
    <w:p w14:paraId="520E3492" w14:textId="77777777" w:rsidR="00983027" w:rsidRPr="00983027" w:rsidRDefault="00983027" w:rsidP="00983027">
      <w:pPr>
        <w:spacing w:after="0"/>
        <w:rPr>
          <w:color w:val="000000" w:themeColor="text1"/>
          <w:sz w:val="28"/>
          <w:szCs w:val="28"/>
        </w:rPr>
      </w:pPr>
      <w:r w:rsidRPr="00983027">
        <w:rPr>
          <w:color w:val="000000" w:themeColor="text1"/>
          <w:sz w:val="28"/>
          <w:szCs w:val="28"/>
        </w:rPr>
        <w:lastRenderedPageBreak/>
        <w:t xml:space="preserve">  float: </w:t>
      </w:r>
      <w:proofErr w:type="gramStart"/>
      <w:r w:rsidRPr="00983027">
        <w:rPr>
          <w:color w:val="000000" w:themeColor="text1"/>
          <w:sz w:val="28"/>
          <w:szCs w:val="28"/>
        </w:rPr>
        <w:t>right;</w:t>
      </w:r>
      <w:proofErr w:type="gramEnd"/>
    </w:p>
    <w:p w14:paraId="06039BBC" w14:textId="77777777" w:rsidR="00983027" w:rsidRPr="00983027" w:rsidRDefault="00983027" w:rsidP="00983027">
      <w:pPr>
        <w:spacing w:after="0"/>
        <w:rPr>
          <w:color w:val="000000" w:themeColor="text1"/>
          <w:sz w:val="28"/>
          <w:szCs w:val="28"/>
        </w:rPr>
      </w:pPr>
      <w:r w:rsidRPr="00983027">
        <w:rPr>
          <w:color w:val="000000" w:themeColor="text1"/>
          <w:sz w:val="28"/>
          <w:szCs w:val="28"/>
        </w:rPr>
        <w:t>}</w:t>
      </w:r>
    </w:p>
    <w:p w14:paraId="537A34D7" w14:textId="77777777" w:rsidR="00983027" w:rsidRPr="00983027" w:rsidRDefault="00983027" w:rsidP="00983027">
      <w:pPr>
        <w:spacing w:after="0"/>
        <w:rPr>
          <w:color w:val="000000" w:themeColor="text1"/>
          <w:sz w:val="28"/>
          <w:szCs w:val="28"/>
        </w:rPr>
      </w:pPr>
    </w:p>
    <w:p w14:paraId="124A0921" w14:textId="77777777" w:rsidR="00983027" w:rsidRPr="00983027" w:rsidRDefault="00983027" w:rsidP="00983027">
      <w:pPr>
        <w:spacing w:after="0"/>
        <w:rPr>
          <w:color w:val="000000" w:themeColor="text1"/>
          <w:sz w:val="28"/>
          <w:szCs w:val="28"/>
        </w:rPr>
      </w:pPr>
      <w:r w:rsidRPr="00983027">
        <w:rPr>
          <w:color w:val="000000" w:themeColor="text1"/>
          <w:sz w:val="28"/>
          <w:szCs w:val="28"/>
        </w:rPr>
        <w:t>input[type=submit</w:t>
      </w:r>
      <w:proofErr w:type="gramStart"/>
      <w:r w:rsidRPr="00983027">
        <w:rPr>
          <w:color w:val="000000" w:themeColor="text1"/>
          <w:sz w:val="28"/>
          <w:szCs w:val="28"/>
        </w:rPr>
        <w:t>]:hover</w:t>
      </w:r>
      <w:proofErr w:type="gramEnd"/>
      <w:r w:rsidRPr="00983027">
        <w:rPr>
          <w:color w:val="000000" w:themeColor="text1"/>
          <w:sz w:val="28"/>
          <w:szCs w:val="28"/>
        </w:rPr>
        <w:t xml:space="preserve"> {</w:t>
      </w:r>
    </w:p>
    <w:p w14:paraId="3D4CF57B" w14:textId="77777777" w:rsidR="00983027" w:rsidRPr="00983027" w:rsidRDefault="00983027" w:rsidP="00983027">
      <w:pPr>
        <w:spacing w:after="0"/>
        <w:rPr>
          <w:color w:val="000000" w:themeColor="text1"/>
          <w:sz w:val="28"/>
          <w:szCs w:val="28"/>
        </w:rPr>
      </w:pPr>
      <w:r w:rsidRPr="00983027">
        <w:rPr>
          <w:color w:val="000000" w:themeColor="text1"/>
          <w:sz w:val="28"/>
          <w:szCs w:val="28"/>
        </w:rPr>
        <w:t>  background-</w:t>
      </w:r>
      <w:proofErr w:type="spellStart"/>
      <w:r w:rsidRPr="00983027">
        <w:rPr>
          <w:color w:val="000000" w:themeColor="text1"/>
          <w:sz w:val="28"/>
          <w:szCs w:val="28"/>
        </w:rPr>
        <w:t>color</w:t>
      </w:r>
      <w:proofErr w:type="spellEnd"/>
      <w:r w:rsidRPr="00983027">
        <w:rPr>
          <w:color w:val="000000" w:themeColor="text1"/>
          <w:sz w:val="28"/>
          <w:szCs w:val="28"/>
        </w:rPr>
        <w:t>: #</w:t>
      </w:r>
      <w:proofErr w:type="gramStart"/>
      <w:r w:rsidRPr="00983027">
        <w:rPr>
          <w:color w:val="000000" w:themeColor="text1"/>
          <w:sz w:val="28"/>
          <w:szCs w:val="28"/>
        </w:rPr>
        <w:t>45a049;</w:t>
      </w:r>
      <w:proofErr w:type="gramEnd"/>
    </w:p>
    <w:p w14:paraId="4C7235E4" w14:textId="77777777" w:rsidR="00983027" w:rsidRPr="00983027" w:rsidRDefault="00983027" w:rsidP="00983027">
      <w:pPr>
        <w:spacing w:after="0"/>
        <w:rPr>
          <w:color w:val="000000" w:themeColor="text1"/>
          <w:sz w:val="28"/>
          <w:szCs w:val="28"/>
        </w:rPr>
      </w:pPr>
      <w:r w:rsidRPr="00983027">
        <w:rPr>
          <w:color w:val="000000" w:themeColor="text1"/>
          <w:sz w:val="28"/>
          <w:szCs w:val="28"/>
        </w:rPr>
        <w:t>}</w:t>
      </w:r>
    </w:p>
    <w:p w14:paraId="548A4D3C" w14:textId="77777777" w:rsidR="00983027" w:rsidRPr="00983027" w:rsidRDefault="00983027" w:rsidP="00983027">
      <w:pPr>
        <w:spacing w:after="0"/>
        <w:rPr>
          <w:color w:val="000000" w:themeColor="text1"/>
          <w:sz w:val="28"/>
          <w:szCs w:val="28"/>
        </w:rPr>
      </w:pPr>
    </w:p>
    <w:p w14:paraId="58C1D5BB" w14:textId="77777777" w:rsidR="00983027" w:rsidRPr="00983027" w:rsidRDefault="00983027" w:rsidP="00983027">
      <w:pPr>
        <w:spacing w:after="0"/>
        <w:rPr>
          <w:color w:val="000000" w:themeColor="text1"/>
          <w:sz w:val="28"/>
          <w:szCs w:val="28"/>
        </w:rPr>
      </w:pPr>
      <w:r w:rsidRPr="00983027">
        <w:rPr>
          <w:color w:val="000000" w:themeColor="text1"/>
          <w:sz w:val="28"/>
          <w:szCs w:val="28"/>
        </w:rPr>
        <w:t>.container {</w:t>
      </w:r>
    </w:p>
    <w:p w14:paraId="1F314618"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border-radius: </w:t>
      </w:r>
      <w:proofErr w:type="gramStart"/>
      <w:r w:rsidRPr="00983027">
        <w:rPr>
          <w:color w:val="000000" w:themeColor="text1"/>
          <w:sz w:val="28"/>
          <w:szCs w:val="28"/>
        </w:rPr>
        <w:t>5px;</w:t>
      </w:r>
      <w:proofErr w:type="gramEnd"/>
    </w:p>
    <w:p w14:paraId="405AD46B" w14:textId="77777777" w:rsidR="00983027" w:rsidRPr="00983027" w:rsidRDefault="00983027" w:rsidP="00983027">
      <w:pPr>
        <w:spacing w:after="0"/>
        <w:rPr>
          <w:color w:val="000000" w:themeColor="text1"/>
          <w:sz w:val="28"/>
          <w:szCs w:val="28"/>
        </w:rPr>
      </w:pPr>
      <w:r w:rsidRPr="00983027">
        <w:rPr>
          <w:color w:val="000000" w:themeColor="text1"/>
          <w:sz w:val="28"/>
          <w:szCs w:val="28"/>
        </w:rPr>
        <w:t>  background-</w:t>
      </w:r>
      <w:proofErr w:type="spellStart"/>
      <w:r w:rsidRPr="00983027">
        <w:rPr>
          <w:color w:val="000000" w:themeColor="text1"/>
          <w:sz w:val="28"/>
          <w:szCs w:val="28"/>
        </w:rPr>
        <w:t>color</w:t>
      </w:r>
      <w:proofErr w:type="spellEnd"/>
      <w:r w:rsidRPr="00983027">
        <w:rPr>
          <w:color w:val="000000" w:themeColor="text1"/>
          <w:sz w:val="28"/>
          <w:szCs w:val="28"/>
        </w:rPr>
        <w:t>: #</w:t>
      </w:r>
      <w:proofErr w:type="gramStart"/>
      <w:r w:rsidRPr="00983027">
        <w:rPr>
          <w:color w:val="000000" w:themeColor="text1"/>
          <w:sz w:val="28"/>
          <w:szCs w:val="28"/>
        </w:rPr>
        <w:t>f2f2f2;</w:t>
      </w:r>
      <w:proofErr w:type="gramEnd"/>
    </w:p>
    <w:p w14:paraId="7793F492"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padding: </w:t>
      </w:r>
      <w:proofErr w:type="gramStart"/>
      <w:r w:rsidRPr="00983027">
        <w:rPr>
          <w:color w:val="000000" w:themeColor="text1"/>
          <w:sz w:val="28"/>
          <w:szCs w:val="28"/>
        </w:rPr>
        <w:t>20px;</w:t>
      </w:r>
      <w:proofErr w:type="gramEnd"/>
    </w:p>
    <w:p w14:paraId="021A6DDE" w14:textId="77777777" w:rsidR="00983027" w:rsidRPr="00983027" w:rsidRDefault="00983027" w:rsidP="00983027">
      <w:pPr>
        <w:spacing w:after="0"/>
        <w:rPr>
          <w:color w:val="000000" w:themeColor="text1"/>
          <w:sz w:val="28"/>
          <w:szCs w:val="28"/>
        </w:rPr>
      </w:pPr>
      <w:r w:rsidRPr="00983027">
        <w:rPr>
          <w:color w:val="000000" w:themeColor="text1"/>
          <w:sz w:val="28"/>
          <w:szCs w:val="28"/>
        </w:rPr>
        <w:t>}</w:t>
      </w:r>
    </w:p>
    <w:p w14:paraId="4AF5959F" w14:textId="77777777" w:rsidR="00983027" w:rsidRPr="00983027" w:rsidRDefault="00983027" w:rsidP="00983027">
      <w:pPr>
        <w:spacing w:after="0"/>
        <w:rPr>
          <w:color w:val="000000" w:themeColor="text1"/>
          <w:sz w:val="28"/>
          <w:szCs w:val="28"/>
        </w:rPr>
      </w:pPr>
    </w:p>
    <w:p w14:paraId="4A79C28A" w14:textId="77777777" w:rsidR="00983027" w:rsidRPr="00983027" w:rsidRDefault="00983027" w:rsidP="00983027">
      <w:pPr>
        <w:spacing w:after="0"/>
        <w:rPr>
          <w:color w:val="000000" w:themeColor="text1"/>
          <w:sz w:val="28"/>
          <w:szCs w:val="28"/>
        </w:rPr>
      </w:pPr>
      <w:proofErr w:type="gramStart"/>
      <w:r w:rsidRPr="00983027">
        <w:rPr>
          <w:color w:val="000000" w:themeColor="text1"/>
          <w:sz w:val="28"/>
          <w:szCs w:val="28"/>
        </w:rPr>
        <w:t>.col</w:t>
      </w:r>
      <w:proofErr w:type="gramEnd"/>
      <w:r w:rsidRPr="00983027">
        <w:rPr>
          <w:color w:val="000000" w:themeColor="text1"/>
          <w:sz w:val="28"/>
          <w:szCs w:val="28"/>
        </w:rPr>
        <w:t>-25 {</w:t>
      </w:r>
    </w:p>
    <w:p w14:paraId="3C290771"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float: </w:t>
      </w:r>
      <w:proofErr w:type="gramStart"/>
      <w:r w:rsidRPr="00983027">
        <w:rPr>
          <w:color w:val="000000" w:themeColor="text1"/>
          <w:sz w:val="28"/>
          <w:szCs w:val="28"/>
        </w:rPr>
        <w:t>left;</w:t>
      </w:r>
      <w:proofErr w:type="gramEnd"/>
    </w:p>
    <w:p w14:paraId="0D0F55B1"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width: </w:t>
      </w:r>
      <w:proofErr w:type="gramStart"/>
      <w:r w:rsidRPr="00983027">
        <w:rPr>
          <w:color w:val="000000" w:themeColor="text1"/>
          <w:sz w:val="28"/>
          <w:szCs w:val="28"/>
        </w:rPr>
        <w:t>25%;</w:t>
      </w:r>
      <w:proofErr w:type="gramEnd"/>
    </w:p>
    <w:p w14:paraId="20572066"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margin-top: </w:t>
      </w:r>
      <w:proofErr w:type="gramStart"/>
      <w:r w:rsidRPr="00983027">
        <w:rPr>
          <w:color w:val="000000" w:themeColor="text1"/>
          <w:sz w:val="28"/>
          <w:szCs w:val="28"/>
        </w:rPr>
        <w:t>6px;</w:t>
      </w:r>
      <w:proofErr w:type="gramEnd"/>
    </w:p>
    <w:p w14:paraId="4982AC44" w14:textId="77777777" w:rsidR="00983027" w:rsidRPr="00983027" w:rsidRDefault="00983027" w:rsidP="00983027">
      <w:pPr>
        <w:spacing w:after="0"/>
        <w:rPr>
          <w:color w:val="000000" w:themeColor="text1"/>
          <w:sz w:val="28"/>
          <w:szCs w:val="28"/>
        </w:rPr>
      </w:pPr>
      <w:r w:rsidRPr="00983027">
        <w:rPr>
          <w:color w:val="000000" w:themeColor="text1"/>
          <w:sz w:val="28"/>
          <w:szCs w:val="28"/>
        </w:rPr>
        <w:t>}</w:t>
      </w:r>
    </w:p>
    <w:p w14:paraId="351783EC" w14:textId="77777777" w:rsidR="00983027" w:rsidRPr="00983027" w:rsidRDefault="00983027" w:rsidP="00983027">
      <w:pPr>
        <w:spacing w:after="0"/>
        <w:rPr>
          <w:color w:val="000000" w:themeColor="text1"/>
          <w:sz w:val="28"/>
          <w:szCs w:val="28"/>
        </w:rPr>
      </w:pPr>
    </w:p>
    <w:p w14:paraId="622CB8B1" w14:textId="77777777" w:rsidR="00983027" w:rsidRPr="00983027" w:rsidRDefault="00983027" w:rsidP="00983027">
      <w:pPr>
        <w:spacing w:after="0"/>
        <w:rPr>
          <w:color w:val="000000" w:themeColor="text1"/>
          <w:sz w:val="28"/>
          <w:szCs w:val="28"/>
        </w:rPr>
      </w:pPr>
      <w:proofErr w:type="gramStart"/>
      <w:r w:rsidRPr="00983027">
        <w:rPr>
          <w:color w:val="000000" w:themeColor="text1"/>
          <w:sz w:val="28"/>
          <w:szCs w:val="28"/>
        </w:rPr>
        <w:t>.col</w:t>
      </w:r>
      <w:proofErr w:type="gramEnd"/>
      <w:r w:rsidRPr="00983027">
        <w:rPr>
          <w:color w:val="000000" w:themeColor="text1"/>
          <w:sz w:val="28"/>
          <w:szCs w:val="28"/>
        </w:rPr>
        <w:t>-75 {</w:t>
      </w:r>
    </w:p>
    <w:p w14:paraId="68B654D6"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float: </w:t>
      </w:r>
      <w:proofErr w:type="gramStart"/>
      <w:r w:rsidRPr="00983027">
        <w:rPr>
          <w:color w:val="000000" w:themeColor="text1"/>
          <w:sz w:val="28"/>
          <w:szCs w:val="28"/>
        </w:rPr>
        <w:t>left;</w:t>
      </w:r>
      <w:proofErr w:type="gramEnd"/>
    </w:p>
    <w:p w14:paraId="35E17D38"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width: </w:t>
      </w:r>
      <w:proofErr w:type="gramStart"/>
      <w:r w:rsidRPr="00983027">
        <w:rPr>
          <w:color w:val="000000" w:themeColor="text1"/>
          <w:sz w:val="28"/>
          <w:szCs w:val="28"/>
        </w:rPr>
        <w:t>75%;</w:t>
      </w:r>
      <w:proofErr w:type="gramEnd"/>
    </w:p>
    <w:p w14:paraId="268DA144"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margin-top: </w:t>
      </w:r>
      <w:proofErr w:type="gramStart"/>
      <w:r w:rsidRPr="00983027">
        <w:rPr>
          <w:color w:val="000000" w:themeColor="text1"/>
          <w:sz w:val="28"/>
          <w:szCs w:val="28"/>
        </w:rPr>
        <w:t>6px;</w:t>
      </w:r>
      <w:proofErr w:type="gramEnd"/>
    </w:p>
    <w:p w14:paraId="227071F7" w14:textId="77777777" w:rsidR="00983027" w:rsidRPr="00983027" w:rsidRDefault="00983027" w:rsidP="00983027">
      <w:pPr>
        <w:spacing w:after="0"/>
        <w:rPr>
          <w:color w:val="000000" w:themeColor="text1"/>
          <w:sz w:val="28"/>
          <w:szCs w:val="28"/>
        </w:rPr>
      </w:pPr>
      <w:r w:rsidRPr="00983027">
        <w:rPr>
          <w:color w:val="000000" w:themeColor="text1"/>
          <w:sz w:val="28"/>
          <w:szCs w:val="28"/>
        </w:rPr>
        <w:t>}</w:t>
      </w:r>
    </w:p>
    <w:p w14:paraId="4ED0D66A" w14:textId="77777777" w:rsidR="00983027" w:rsidRPr="00983027" w:rsidRDefault="00983027" w:rsidP="00983027">
      <w:pPr>
        <w:spacing w:after="0"/>
        <w:rPr>
          <w:color w:val="000000" w:themeColor="text1"/>
          <w:sz w:val="28"/>
          <w:szCs w:val="28"/>
        </w:rPr>
      </w:pPr>
    </w:p>
    <w:p w14:paraId="3CBE7780" w14:textId="77777777" w:rsidR="00983027" w:rsidRPr="00983027" w:rsidRDefault="00983027" w:rsidP="00983027">
      <w:pPr>
        <w:spacing w:after="0"/>
        <w:rPr>
          <w:color w:val="000000" w:themeColor="text1"/>
          <w:sz w:val="28"/>
          <w:szCs w:val="28"/>
        </w:rPr>
      </w:pPr>
      <w:r w:rsidRPr="00983027">
        <w:rPr>
          <w:color w:val="000000" w:themeColor="text1"/>
          <w:sz w:val="28"/>
          <w:szCs w:val="28"/>
        </w:rPr>
        <w:t>/* Clear floats after the columns */</w:t>
      </w:r>
    </w:p>
    <w:p w14:paraId="71FB3EEA" w14:textId="77777777" w:rsidR="00983027" w:rsidRPr="00983027" w:rsidRDefault="00983027" w:rsidP="00983027">
      <w:pPr>
        <w:spacing w:after="0"/>
        <w:rPr>
          <w:color w:val="000000" w:themeColor="text1"/>
          <w:sz w:val="28"/>
          <w:szCs w:val="28"/>
        </w:rPr>
      </w:pPr>
      <w:proofErr w:type="gramStart"/>
      <w:r w:rsidRPr="00983027">
        <w:rPr>
          <w:color w:val="000000" w:themeColor="text1"/>
          <w:sz w:val="28"/>
          <w:szCs w:val="28"/>
        </w:rPr>
        <w:t>.row::</w:t>
      </w:r>
      <w:proofErr w:type="gramEnd"/>
      <w:r w:rsidRPr="00983027">
        <w:rPr>
          <w:color w:val="000000" w:themeColor="text1"/>
          <w:sz w:val="28"/>
          <w:szCs w:val="28"/>
        </w:rPr>
        <w:t>after {</w:t>
      </w:r>
    </w:p>
    <w:p w14:paraId="4EA999E8" w14:textId="77777777" w:rsidR="00983027" w:rsidRPr="00983027" w:rsidRDefault="00983027" w:rsidP="00983027">
      <w:pPr>
        <w:spacing w:after="0"/>
        <w:rPr>
          <w:color w:val="000000" w:themeColor="text1"/>
          <w:sz w:val="28"/>
          <w:szCs w:val="28"/>
        </w:rPr>
      </w:pPr>
      <w:r w:rsidRPr="00983027">
        <w:rPr>
          <w:color w:val="000000" w:themeColor="text1"/>
          <w:sz w:val="28"/>
          <w:szCs w:val="28"/>
        </w:rPr>
        <w:t>  content: "</w:t>
      </w:r>
      <w:proofErr w:type="gramStart"/>
      <w:r w:rsidRPr="00983027">
        <w:rPr>
          <w:color w:val="000000" w:themeColor="text1"/>
          <w:sz w:val="28"/>
          <w:szCs w:val="28"/>
        </w:rPr>
        <w:t>";</w:t>
      </w:r>
      <w:proofErr w:type="gramEnd"/>
    </w:p>
    <w:p w14:paraId="5B823FB5"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display: </w:t>
      </w:r>
      <w:proofErr w:type="gramStart"/>
      <w:r w:rsidRPr="00983027">
        <w:rPr>
          <w:color w:val="000000" w:themeColor="text1"/>
          <w:sz w:val="28"/>
          <w:szCs w:val="28"/>
        </w:rPr>
        <w:t>table;</w:t>
      </w:r>
      <w:proofErr w:type="gramEnd"/>
    </w:p>
    <w:p w14:paraId="2ED2E835"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clear: </w:t>
      </w:r>
      <w:proofErr w:type="gramStart"/>
      <w:r w:rsidRPr="00983027">
        <w:rPr>
          <w:color w:val="000000" w:themeColor="text1"/>
          <w:sz w:val="28"/>
          <w:szCs w:val="28"/>
        </w:rPr>
        <w:t>both;</w:t>
      </w:r>
      <w:proofErr w:type="gramEnd"/>
    </w:p>
    <w:p w14:paraId="6C2310D8" w14:textId="77777777" w:rsidR="00983027" w:rsidRPr="00983027" w:rsidRDefault="00983027" w:rsidP="00983027">
      <w:pPr>
        <w:spacing w:after="0"/>
        <w:rPr>
          <w:color w:val="000000" w:themeColor="text1"/>
          <w:sz w:val="28"/>
          <w:szCs w:val="28"/>
        </w:rPr>
      </w:pPr>
      <w:r w:rsidRPr="00983027">
        <w:rPr>
          <w:color w:val="000000" w:themeColor="text1"/>
          <w:sz w:val="28"/>
          <w:szCs w:val="28"/>
        </w:rPr>
        <w:t>}</w:t>
      </w:r>
    </w:p>
    <w:p w14:paraId="184A1546" w14:textId="77777777" w:rsidR="00983027" w:rsidRPr="00983027" w:rsidRDefault="00983027" w:rsidP="00983027">
      <w:pPr>
        <w:spacing w:after="0"/>
        <w:rPr>
          <w:color w:val="000000" w:themeColor="text1"/>
          <w:sz w:val="28"/>
          <w:szCs w:val="28"/>
        </w:rPr>
      </w:pPr>
    </w:p>
    <w:p w14:paraId="6D1ED9FF" w14:textId="77777777" w:rsidR="00983027" w:rsidRPr="00983027" w:rsidRDefault="00983027" w:rsidP="00983027">
      <w:pPr>
        <w:spacing w:after="0"/>
        <w:rPr>
          <w:color w:val="000000" w:themeColor="text1"/>
          <w:sz w:val="28"/>
          <w:szCs w:val="28"/>
        </w:rPr>
      </w:pPr>
      <w:r w:rsidRPr="00983027">
        <w:rPr>
          <w:color w:val="000000" w:themeColor="text1"/>
          <w:sz w:val="28"/>
          <w:szCs w:val="28"/>
        </w:rPr>
        <w:lastRenderedPageBreak/>
        <w:t>/* Responsive layout - when the screen is less than 600px wide, make the two columns stack on top of each other instead of next to each other */</w:t>
      </w:r>
    </w:p>
    <w:p w14:paraId="539DF4FC" w14:textId="77777777" w:rsidR="00983027" w:rsidRPr="00983027" w:rsidRDefault="00983027" w:rsidP="00983027">
      <w:pPr>
        <w:spacing w:after="0"/>
        <w:rPr>
          <w:color w:val="000000" w:themeColor="text1"/>
          <w:sz w:val="28"/>
          <w:szCs w:val="28"/>
        </w:rPr>
      </w:pPr>
      <w:r w:rsidRPr="00983027">
        <w:rPr>
          <w:color w:val="000000" w:themeColor="text1"/>
          <w:sz w:val="28"/>
          <w:szCs w:val="28"/>
        </w:rPr>
        <w:t>@media screen and (max-width: 600px) {</w:t>
      </w:r>
    </w:p>
    <w:p w14:paraId="6DCC505E"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w:t>
      </w:r>
      <w:proofErr w:type="gramStart"/>
      <w:r w:rsidRPr="00983027">
        <w:rPr>
          <w:color w:val="000000" w:themeColor="text1"/>
          <w:sz w:val="28"/>
          <w:szCs w:val="28"/>
        </w:rPr>
        <w:t>.col</w:t>
      </w:r>
      <w:proofErr w:type="gramEnd"/>
      <w:r w:rsidRPr="00983027">
        <w:rPr>
          <w:color w:val="000000" w:themeColor="text1"/>
          <w:sz w:val="28"/>
          <w:szCs w:val="28"/>
        </w:rPr>
        <w:t>-25</w:t>
      </w:r>
      <w:proofErr w:type="gramStart"/>
      <w:r w:rsidRPr="00983027">
        <w:rPr>
          <w:color w:val="000000" w:themeColor="text1"/>
          <w:sz w:val="28"/>
          <w:szCs w:val="28"/>
        </w:rPr>
        <w:t>, .col</w:t>
      </w:r>
      <w:proofErr w:type="gramEnd"/>
      <w:r w:rsidRPr="00983027">
        <w:rPr>
          <w:color w:val="000000" w:themeColor="text1"/>
          <w:sz w:val="28"/>
          <w:szCs w:val="28"/>
        </w:rPr>
        <w:t>-75, input[type=submit] {</w:t>
      </w:r>
    </w:p>
    <w:p w14:paraId="52342AC5"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width: </w:t>
      </w:r>
      <w:proofErr w:type="gramStart"/>
      <w:r w:rsidRPr="00983027">
        <w:rPr>
          <w:color w:val="000000" w:themeColor="text1"/>
          <w:sz w:val="28"/>
          <w:szCs w:val="28"/>
        </w:rPr>
        <w:t>100%;</w:t>
      </w:r>
      <w:proofErr w:type="gramEnd"/>
    </w:p>
    <w:p w14:paraId="3659B4E3"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    margin-top: </w:t>
      </w:r>
      <w:proofErr w:type="gramStart"/>
      <w:r w:rsidRPr="00983027">
        <w:rPr>
          <w:color w:val="000000" w:themeColor="text1"/>
          <w:sz w:val="28"/>
          <w:szCs w:val="28"/>
        </w:rPr>
        <w:t>0;</w:t>
      </w:r>
      <w:proofErr w:type="gramEnd"/>
    </w:p>
    <w:p w14:paraId="2A7D42D4" w14:textId="77777777" w:rsidR="00983027" w:rsidRPr="00983027" w:rsidRDefault="00983027" w:rsidP="00983027">
      <w:pPr>
        <w:spacing w:after="0"/>
        <w:rPr>
          <w:color w:val="000000" w:themeColor="text1"/>
          <w:sz w:val="28"/>
          <w:szCs w:val="28"/>
        </w:rPr>
      </w:pPr>
      <w:r w:rsidRPr="00983027">
        <w:rPr>
          <w:color w:val="000000" w:themeColor="text1"/>
          <w:sz w:val="28"/>
          <w:szCs w:val="28"/>
        </w:rPr>
        <w:t>  }</w:t>
      </w:r>
    </w:p>
    <w:p w14:paraId="22799B1B" w14:textId="77777777" w:rsidR="00983027" w:rsidRPr="00983027" w:rsidRDefault="00983027" w:rsidP="00983027">
      <w:pPr>
        <w:spacing w:after="0"/>
        <w:rPr>
          <w:color w:val="000000" w:themeColor="text1"/>
          <w:sz w:val="28"/>
          <w:szCs w:val="28"/>
        </w:rPr>
      </w:pPr>
      <w:r w:rsidRPr="00983027">
        <w:rPr>
          <w:color w:val="000000" w:themeColor="text1"/>
          <w:sz w:val="28"/>
          <w:szCs w:val="28"/>
        </w:rPr>
        <w:t>}</w:t>
      </w:r>
    </w:p>
    <w:p w14:paraId="2E40175A" w14:textId="77777777" w:rsidR="00983027" w:rsidRPr="00983027" w:rsidRDefault="00983027" w:rsidP="00983027">
      <w:pPr>
        <w:spacing w:after="0"/>
        <w:rPr>
          <w:color w:val="000000" w:themeColor="text1"/>
          <w:sz w:val="28"/>
          <w:szCs w:val="28"/>
        </w:rPr>
      </w:pPr>
      <w:r w:rsidRPr="00983027">
        <w:rPr>
          <w:color w:val="000000" w:themeColor="text1"/>
          <w:sz w:val="28"/>
          <w:szCs w:val="28"/>
        </w:rPr>
        <w:t>&lt;/style&gt;</w:t>
      </w:r>
    </w:p>
    <w:p w14:paraId="6BCCA88A" w14:textId="77777777" w:rsidR="00983027" w:rsidRPr="00983027" w:rsidRDefault="00983027" w:rsidP="00983027">
      <w:pPr>
        <w:spacing w:after="0"/>
        <w:rPr>
          <w:color w:val="000000" w:themeColor="text1"/>
          <w:sz w:val="28"/>
          <w:szCs w:val="28"/>
        </w:rPr>
      </w:pPr>
      <w:r w:rsidRPr="00983027">
        <w:rPr>
          <w:color w:val="000000" w:themeColor="text1"/>
          <w:sz w:val="28"/>
          <w:szCs w:val="28"/>
        </w:rPr>
        <w:t>&lt;/head&gt;</w:t>
      </w:r>
    </w:p>
    <w:p w14:paraId="256AB5F6" w14:textId="77777777" w:rsidR="00983027" w:rsidRPr="00983027" w:rsidRDefault="00983027" w:rsidP="00983027">
      <w:pPr>
        <w:spacing w:after="0"/>
        <w:rPr>
          <w:color w:val="000000" w:themeColor="text1"/>
          <w:sz w:val="28"/>
          <w:szCs w:val="28"/>
        </w:rPr>
      </w:pPr>
      <w:r w:rsidRPr="00983027">
        <w:rPr>
          <w:color w:val="000000" w:themeColor="text1"/>
          <w:sz w:val="28"/>
          <w:szCs w:val="28"/>
        </w:rPr>
        <w:t>&lt;body&gt;</w:t>
      </w:r>
    </w:p>
    <w:p w14:paraId="09D373B7" w14:textId="77777777" w:rsidR="00983027" w:rsidRPr="00983027" w:rsidRDefault="00983027" w:rsidP="00983027">
      <w:pPr>
        <w:spacing w:after="0"/>
        <w:rPr>
          <w:color w:val="000000" w:themeColor="text1"/>
          <w:sz w:val="28"/>
          <w:szCs w:val="28"/>
        </w:rPr>
      </w:pPr>
    </w:p>
    <w:p w14:paraId="100AE2B0" w14:textId="77777777" w:rsidR="00983027" w:rsidRPr="00983027" w:rsidRDefault="00983027" w:rsidP="00983027">
      <w:pPr>
        <w:spacing w:after="0"/>
        <w:rPr>
          <w:color w:val="000000" w:themeColor="text1"/>
          <w:sz w:val="28"/>
          <w:szCs w:val="28"/>
        </w:rPr>
      </w:pPr>
      <w:r w:rsidRPr="00983027">
        <w:rPr>
          <w:color w:val="000000" w:themeColor="text1"/>
          <w:sz w:val="28"/>
          <w:szCs w:val="28"/>
        </w:rPr>
        <w:t>&lt;h2&gt;Responsive Form&lt;/h2&gt;</w:t>
      </w:r>
    </w:p>
    <w:p w14:paraId="0CA73E0D" w14:textId="77777777" w:rsidR="00983027" w:rsidRPr="00983027" w:rsidRDefault="00983027" w:rsidP="00983027">
      <w:pPr>
        <w:spacing w:after="0"/>
        <w:rPr>
          <w:color w:val="000000" w:themeColor="text1"/>
          <w:sz w:val="28"/>
          <w:szCs w:val="28"/>
        </w:rPr>
      </w:pPr>
      <w:r w:rsidRPr="00983027">
        <w:rPr>
          <w:color w:val="000000" w:themeColor="text1"/>
          <w:sz w:val="28"/>
          <w:szCs w:val="28"/>
        </w:rPr>
        <w:t xml:space="preserve">&lt;p&gt;Resize the browser window to see the effect. When the screen is less than 600px wide, make the two columns stack on top of each other instead of next to each </w:t>
      </w:r>
      <w:proofErr w:type="gramStart"/>
      <w:r w:rsidRPr="00983027">
        <w:rPr>
          <w:color w:val="000000" w:themeColor="text1"/>
          <w:sz w:val="28"/>
          <w:szCs w:val="28"/>
        </w:rPr>
        <w:t>other.&lt;</w:t>
      </w:r>
      <w:proofErr w:type="gramEnd"/>
      <w:r w:rsidRPr="00983027">
        <w:rPr>
          <w:color w:val="000000" w:themeColor="text1"/>
          <w:sz w:val="28"/>
          <w:szCs w:val="28"/>
        </w:rPr>
        <w:t>/p&gt;</w:t>
      </w:r>
    </w:p>
    <w:p w14:paraId="07043079" w14:textId="77777777" w:rsidR="00983027" w:rsidRPr="00983027" w:rsidRDefault="00983027" w:rsidP="00983027">
      <w:pPr>
        <w:spacing w:after="0"/>
        <w:rPr>
          <w:color w:val="000000" w:themeColor="text1"/>
          <w:sz w:val="28"/>
          <w:szCs w:val="28"/>
        </w:rPr>
      </w:pPr>
    </w:p>
    <w:p w14:paraId="46C44AD4" w14:textId="77777777" w:rsidR="00983027" w:rsidRPr="00983027" w:rsidRDefault="00983027" w:rsidP="00983027">
      <w:pPr>
        <w:spacing w:after="0"/>
        <w:rPr>
          <w:color w:val="000000" w:themeColor="text1"/>
          <w:sz w:val="28"/>
          <w:szCs w:val="28"/>
        </w:rPr>
      </w:pPr>
      <w:r w:rsidRPr="00983027">
        <w:rPr>
          <w:color w:val="000000" w:themeColor="text1"/>
          <w:sz w:val="28"/>
          <w:szCs w:val="28"/>
        </w:rPr>
        <w:t>&lt;div class="container"&gt;</w:t>
      </w:r>
    </w:p>
    <w:p w14:paraId="73777BAF" w14:textId="77777777" w:rsidR="00983027" w:rsidRPr="00983027" w:rsidRDefault="00983027" w:rsidP="00983027">
      <w:pPr>
        <w:spacing w:after="0"/>
        <w:rPr>
          <w:color w:val="000000" w:themeColor="text1"/>
          <w:sz w:val="28"/>
          <w:szCs w:val="28"/>
        </w:rPr>
      </w:pPr>
      <w:r w:rsidRPr="00983027">
        <w:rPr>
          <w:color w:val="000000" w:themeColor="text1"/>
          <w:sz w:val="28"/>
          <w:szCs w:val="28"/>
        </w:rPr>
        <w:t>  &lt;form action="/</w:t>
      </w:r>
      <w:proofErr w:type="spellStart"/>
      <w:r w:rsidRPr="00983027">
        <w:rPr>
          <w:color w:val="000000" w:themeColor="text1"/>
          <w:sz w:val="28"/>
          <w:szCs w:val="28"/>
        </w:rPr>
        <w:t>action_page.php</w:t>
      </w:r>
      <w:proofErr w:type="spellEnd"/>
      <w:r w:rsidRPr="00983027">
        <w:rPr>
          <w:color w:val="000000" w:themeColor="text1"/>
          <w:sz w:val="28"/>
          <w:szCs w:val="28"/>
        </w:rPr>
        <w:t>"&gt;</w:t>
      </w:r>
    </w:p>
    <w:p w14:paraId="49D0CC27"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class="row"&gt;</w:t>
      </w:r>
    </w:p>
    <w:p w14:paraId="6A34DD71"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class="col-25"&gt;</w:t>
      </w:r>
    </w:p>
    <w:p w14:paraId="092019C3" w14:textId="77777777" w:rsidR="00983027" w:rsidRPr="00983027" w:rsidRDefault="00983027" w:rsidP="00983027">
      <w:pPr>
        <w:spacing w:after="0"/>
        <w:rPr>
          <w:color w:val="000000" w:themeColor="text1"/>
          <w:sz w:val="28"/>
          <w:szCs w:val="28"/>
        </w:rPr>
      </w:pPr>
      <w:r w:rsidRPr="00983027">
        <w:rPr>
          <w:color w:val="000000" w:themeColor="text1"/>
          <w:sz w:val="28"/>
          <w:szCs w:val="28"/>
        </w:rPr>
        <w:t>      &lt;label for="</w:t>
      </w:r>
      <w:proofErr w:type="spellStart"/>
      <w:r w:rsidRPr="00983027">
        <w:rPr>
          <w:color w:val="000000" w:themeColor="text1"/>
          <w:sz w:val="28"/>
          <w:szCs w:val="28"/>
        </w:rPr>
        <w:t>fname</w:t>
      </w:r>
      <w:proofErr w:type="spellEnd"/>
      <w:r w:rsidRPr="00983027">
        <w:rPr>
          <w:color w:val="000000" w:themeColor="text1"/>
          <w:sz w:val="28"/>
          <w:szCs w:val="28"/>
        </w:rPr>
        <w:t>"&gt;First Name&lt;/label&gt;</w:t>
      </w:r>
    </w:p>
    <w:p w14:paraId="2F88FBEC"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35355B69"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class="col-75"&gt;</w:t>
      </w:r>
    </w:p>
    <w:p w14:paraId="5B009A58" w14:textId="77777777" w:rsidR="00983027" w:rsidRPr="00983027" w:rsidRDefault="00983027" w:rsidP="00983027">
      <w:pPr>
        <w:spacing w:after="0"/>
        <w:rPr>
          <w:color w:val="000000" w:themeColor="text1"/>
          <w:sz w:val="28"/>
          <w:szCs w:val="28"/>
        </w:rPr>
      </w:pPr>
      <w:r w:rsidRPr="00983027">
        <w:rPr>
          <w:color w:val="000000" w:themeColor="text1"/>
          <w:sz w:val="28"/>
          <w:szCs w:val="28"/>
        </w:rPr>
        <w:t>      &lt;input type="text" id="</w:t>
      </w:r>
      <w:proofErr w:type="spellStart"/>
      <w:r w:rsidRPr="00983027">
        <w:rPr>
          <w:color w:val="000000" w:themeColor="text1"/>
          <w:sz w:val="28"/>
          <w:szCs w:val="28"/>
        </w:rPr>
        <w:t>fname</w:t>
      </w:r>
      <w:proofErr w:type="spellEnd"/>
      <w:r w:rsidRPr="00983027">
        <w:rPr>
          <w:color w:val="000000" w:themeColor="text1"/>
          <w:sz w:val="28"/>
          <w:szCs w:val="28"/>
        </w:rPr>
        <w:t>" name="</w:t>
      </w:r>
      <w:proofErr w:type="spellStart"/>
      <w:r w:rsidRPr="00983027">
        <w:rPr>
          <w:color w:val="000000" w:themeColor="text1"/>
          <w:sz w:val="28"/>
          <w:szCs w:val="28"/>
        </w:rPr>
        <w:t>firstname</w:t>
      </w:r>
      <w:proofErr w:type="spellEnd"/>
      <w:r w:rsidRPr="00983027">
        <w:rPr>
          <w:color w:val="000000" w:themeColor="text1"/>
          <w:sz w:val="28"/>
          <w:szCs w:val="28"/>
        </w:rPr>
        <w:t xml:space="preserve">" placeholder="Your </w:t>
      </w:r>
      <w:proofErr w:type="gramStart"/>
      <w:r w:rsidRPr="00983027">
        <w:rPr>
          <w:color w:val="000000" w:themeColor="text1"/>
          <w:sz w:val="28"/>
          <w:szCs w:val="28"/>
        </w:rPr>
        <w:t>name..</w:t>
      </w:r>
      <w:proofErr w:type="gramEnd"/>
      <w:r w:rsidRPr="00983027">
        <w:rPr>
          <w:color w:val="000000" w:themeColor="text1"/>
          <w:sz w:val="28"/>
          <w:szCs w:val="28"/>
        </w:rPr>
        <w:t>"&gt;</w:t>
      </w:r>
    </w:p>
    <w:p w14:paraId="412DFB95"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1C196643"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1574D7BB"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class="row"&gt;</w:t>
      </w:r>
    </w:p>
    <w:p w14:paraId="3E84EE09"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class="col-25"&gt;</w:t>
      </w:r>
    </w:p>
    <w:p w14:paraId="0CACA597" w14:textId="77777777" w:rsidR="00983027" w:rsidRPr="00983027" w:rsidRDefault="00983027" w:rsidP="00983027">
      <w:pPr>
        <w:spacing w:after="0"/>
        <w:rPr>
          <w:color w:val="000000" w:themeColor="text1"/>
          <w:sz w:val="28"/>
          <w:szCs w:val="28"/>
        </w:rPr>
      </w:pPr>
      <w:r w:rsidRPr="00983027">
        <w:rPr>
          <w:color w:val="000000" w:themeColor="text1"/>
          <w:sz w:val="28"/>
          <w:szCs w:val="28"/>
        </w:rPr>
        <w:t>      &lt;label for="</w:t>
      </w:r>
      <w:proofErr w:type="spellStart"/>
      <w:r w:rsidRPr="00983027">
        <w:rPr>
          <w:color w:val="000000" w:themeColor="text1"/>
          <w:sz w:val="28"/>
          <w:szCs w:val="28"/>
        </w:rPr>
        <w:t>lname</w:t>
      </w:r>
      <w:proofErr w:type="spellEnd"/>
      <w:r w:rsidRPr="00983027">
        <w:rPr>
          <w:color w:val="000000" w:themeColor="text1"/>
          <w:sz w:val="28"/>
          <w:szCs w:val="28"/>
        </w:rPr>
        <w:t>"&gt;Last Name&lt;/label&gt;</w:t>
      </w:r>
    </w:p>
    <w:p w14:paraId="56594EEC"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3B358EFF" w14:textId="77777777" w:rsidR="00983027" w:rsidRPr="00983027" w:rsidRDefault="00983027" w:rsidP="00983027">
      <w:pPr>
        <w:spacing w:after="0"/>
        <w:rPr>
          <w:color w:val="000000" w:themeColor="text1"/>
          <w:sz w:val="28"/>
          <w:szCs w:val="28"/>
        </w:rPr>
      </w:pPr>
      <w:r w:rsidRPr="00983027">
        <w:rPr>
          <w:color w:val="000000" w:themeColor="text1"/>
          <w:sz w:val="28"/>
          <w:szCs w:val="28"/>
        </w:rPr>
        <w:lastRenderedPageBreak/>
        <w:t>    &lt;div class="col-75"&gt;</w:t>
      </w:r>
    </w:p>
    <w:p w14:paraId="10BBAF9F" w14:textId="77777777" w:rsidR="00983027" w:rsidRPr="00983027" w:rsidRDefault="00983027" w:rsidP="00983027">
      <w:pPr>
        <w:spacing w:after="0"/>
        <w:rPr>
          <w:color w:val="000000" w:themeColor="text1"/>
          <w:sz w:val="28"/>
          <w:szCs w:val="28"/>
        </w:rPr>
      </w:pPr>
      <w:r w:rsidRPr="00983027">
        <w:rPr>
          <w:color w:val="000000" w:themeColor="text1"/>
          <w:sz w:val="28"/>
          <w:szCs w:val="28"/>
        </w:rPr>
        <w:t>      &lt;input type="text" id="</w:t>
      </w:r>
      <w:proofErr w:type="spellStart"/>
      <w:r w:rsidRPr="00983027">
        <w:rPr>
          <w:color w:val="000000" w:themeColor="text1"/>
          <w:sz w:val="28"/>
          <w:szCs w:val="28"/>
        </w:rPr>
        <w:t>lname</w:t>
      </w:r>
      <w:proofErr w:type="spellEnd"/>
      <w:r w:rsidRPr="00983027">
        <w:rPr>
          <w:color w:val="000000" w:themeColor="text1"/>
          <w:sz w:val="28"/>
          <w:szCs w:val="28"/>
        </w:rPr>
        <w:t>" name="</w:t>
      </w:r>
      <w:proofErr w:type="spellStart"/>
      <w:r w:rsidRPr="00983027">
        <w:rPr>
          <w:color w:val="000000" w:themeColor="text1"/>
          <w:sz w:val="28"/>
          <w:szCs w:val="28"/>
        </w:rPr>
        <w:t>lastname</w:t>
      </w:r>
      <w:proofErr w:type="spellEnd"/>
      <w:r w:rsidRPr="00983027">
        <w:rPr>
          <w:color w:val="000000" w:themeColor="text1"/>
          <w:sz w:val="28"/>
          <w:szCs w:val="28"/>
        </w:rPr>
        <w:t xml:space="preserve">" placeholder="Your last </w:t>
      </w:r>
      <w:proofErr w:type="gramStart"/>
      <w:r w:rsidRPr="00983027">
        <w:rPr>
          <w:color w:val="000000" w:themeColor="text1"/>
          <w:sz w:val="28"/>
          <w:szCs w:val="28"/>
        </w:rPr>
        <w:t>name..</w:t>
      </w:r>
      <w:proofErr w:type="gramEnd"/>
      <w:r w:rsidRPr="00983027">
        <w:rPr>
          <w:color w:val="000000" w:themeColor="text1"/>
          <w:sz w:val="28"/>
          <w:szCs w:val="28"/>
        </w:rPr>
        <w:t>"&gt;</w:t>
      </w:r>
    </w:p>
    <w:p w14:paraId="0B4D1838"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27A6CB53"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44D304B8"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class="row"&gt;</w:t>
      </w:r>
    </w:p>
    <w:p w14:paraId="6E68F150"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class="col-25"&gt;</w:t>
      </w:r>
    </w:p>
    <w:p w14:paraId="4AFE8E89" w14:textId="77777777" w:rsidR="00983027" w:rsidRPr="00983027" w:rsidRDefault="00983027" w:rsidP="00983027">
      <w:pPr>
        <w:spacing w:after="0"/>
        <w:rPr>
          <w:color w:val="000000" w:themeColor="text1"/>
          <w:sz w:val="28"/>
          <w:szCs w:val="28"/>
        </w:rPr>
      </w:pPr>
      <w:r w:rsidRPr="00983027">
        <w:rPr>
          <w:color w:val="000000" w:themeColor="text1"/>
          <w:sz w:val="28"/>
          <w:szCs w:val="28"/>
        </w:rPr>
        <w:t>      &lt;label for="country"&gt;Country&lt;/label&gt;</w:t>
      </w:r>
    </w:p>
    <w:p w14:paraId="22AEFD01"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2E2CE409"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class="col-75"&gt;</w:t>
      </w:r>
    </w:p>
    <w:p w14:paraId="0B34EA7D" w14:textId="77777777" w:rsidR="00983027" w:rsidRPr="00983027" w:rsidRDefault="00983027" w:rsidP="00983027">
      <w:pPr>
        <w:spacing w:after="0"/>
        <w:rPr>
          <w:color w:val="000000" w:themeColor="text1"/>
          <w:sz w:val="28"/>
          <w:szCs w:val="28"/>
        </w:rPr>
      </w:pPr>
      <w:r w:rsidRPr="00983027">
        <w:rPr>
          <w:color w:val="000000" w:themeColor="text1"/>
          <w:sz w:val="28"/>
          <w:szCs w:val="28"/>
        </w:rPr>
        <w:t>      &lt;select id="country" name="country"&gt;</w:t>
      </w:r>
    </w:p>
    <w:p w14:paraId="08148040" w14:textId="77777777" w:rsidR="00983027" w:rsidRPr="00983027" w:rsidRDefault="00983027" w:rsidP="00983027">
      <w:pPr>
        <w:spacing w:after="0"/>
        <w:rPr>
          <w:color w:val="000000" w:themeColor="text1"/>
          <w:sz w:val="28"/>
          <w:szCs w:val="28"/>
        </w:rPr>
      </w:pPr>
      <w:r w:rsidRPr="00983027">
        <w:rPr>
          <w:color w:val="000000" w:themeColor="text1"/>
          <w:sz w:val="28"/>
          <w:szCs w:val="28"/>
        </w:rPr>
        <w:t>        &lt;option value="</w:t>
      </w:r>
      <w:proofErr w:type="spellStart"/>
      <w:r w:rsidRPr="00983027">
        <w:rPr>
          <w:color w:val="000000" w:themeColor="text1"/>
          <w:sz w:val="28"/>
          <w:szCs w:val="28"/>
        </w:rPr>
        <w:t>australia</w:t>
      </w:r>
      <w:proofErr w:type="spellEnd"/>
      <w:r w:rsidRPr="00983027">
        <w:rPr>
          <w:color w:val="000000" w:themeColor="text1"/>
          <w:sz w:val="28"/>
          <w:szCs w:val="28"/>
        </w:rPr>
        <w:t>"&gt;Australia&lt;/option&gt;</w:t>
      </w:r>
    </w:p>
    <w:p w14:paraId="1588CBA1" w14:textId="77777777" w:rsidR="00983027" w:rsidRPr="00983027" w:rsidRDefault="00983027" w:rsidP="00983027">
      <w:pPr>
        <w:spacing w:after="0"/>
        <w:rPr>
          <w:color w:val="000000" w:themeColor="text1"/>
          <w:sz w:val="28"/>
          <w:szCs w:val="28"/>
        </w:rPr>
      </w:pPr>
      <w:r w:rsidRPr="00983027">
        <w:rPr>
          <w:color w:val="000000" w:themeColor="text1"/>
          <w:sz w:val="28"/>
          <w:szCs w:val="28"/>
        </w:rPr>
        <w:t>        &lt;option value="</w:t>
      </w:r>
      <w:proofErr w:type="spellStart"/>
      <w:r w:rsidRPr="00983027">
        <w:rPr>
          <w:color w:val="000000" w:themeColor="text1"/>
          <w:sz w:val="28"/>
          <w:szCs w:val="28"/>
        </w:rPr>
        <w:t>canada</w:t>
      </w:r>
      <w:proofErr w:type="spellEnd"/>
      <w:r w:rsidRPr="00983027">
        <w:rPr>
          <w:color w:val="000000" w:themeColor="text1"/>
          <w:sz w:val="28"/>
          <w:szCs w:val="28"/>
        </w:rPr>
        <w:t>"&gt;Canada&lt;/option&gt;</w:t>
      </w:r>
    </w:p>
    <w:p w14:paraId="3BF891B1" w14:textId="77777777" w:rsidR="00983027" w:rsidRPr="00983027" w:rsidRDefault="00983027" w:rsidP="00983027">
      <w:pPr>
        <w:spacing w:after="0"/>
        <w:rPr>
          <w:color w:val="000000" w:themeColor="text1"/>
          <w:sz w:val="28"/>
          <w:szCs w:val="28"/>
        </w:rPr>
      </w:pPr>
      <w:r w:rsidRPr="00983027">
        <w:rPr>
          <w:color w:val="000000" w:themeColor="text1"/>
          <w:sz w:val="28"/>
          <w:szCs w:val="28"/>
        </w:rPr>
        <w:t>        &lt;option value="</w:t>
      </w:r>
      <w:proofErr w:type="spellStart"/>
      <w:r w:rsidRPr="00983027">
        <w:rPr>
          <w:color w:val="000000" w:themeColor="text1"/>
          <w:sz w:val="28"/>
          <w:szCs w:val="28"/>
        </w:rPr>
        <w:t>usa</w:t>
      </w:r>
      <w:proofErr w:type="spellEnd"/>
      <w:r w:rsidRPr="00983027">
        <w:rPr>
          <w:color w:val="000000" w:themeColor="text1"/>
          <w:sz w:val="28"/>
          <w:szCs w:val="28"/>
        </w:rPr>
        <w:t>"&gt;USA&lt;/option&gt;</w:t>
      </w:r>
    </w:p>
    <w:p w14:paraId="49FA019A" w14:textId="77777777" w:rsidR="00983027" w:rsidRPr="00983027" w:rsidRDefault="00983027" w:rsidP="00983027">
      <w:pPr>
        <w:spacing w:after="0"/>
        <w:rPr>
          <w:color w:val="000000" w:themeColor="text1"/>
          <w:sz w:val="28"/>
          <w:szCs w:val="28"/>
        </w:rPr>
      </w:pPr>
      <w:r w:rsidRPr="00983027">
        <w:rPr>
          <w:color w:val="000000" w:themeColor="text1"/>
          <w:sz w:val="28"/>
          <w:szCs w:val="28"/>
        </w:rPr>
        <w:t>      &lt;/select&gt;</w:t>
      </w:r>
    </w:p>
    <w:p w14:paraId="171C43AB"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325CBEFA"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2B175E14"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class="row"&gt;</w:t>
      </w:r>
    </w:p>
    <w:p w14:paraId="3A80F644"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class="col-25"&gt;</w:t>
      </w:r>
    </w:p>
    <w:p w14:paraId="00744FBF" w14:textId="77777777" w:rsidR="00983027" w:rsidRPr="00983027" w:rsidRDefault="00983027" w:rsidP="00983027">
      <w:pPr>
        <w:spacing w:after="0"/>
        <w:rPr>
          <w:color w:val="000000" w:themeColor="text1"/>
          <w:sz w:val="28"/>
          <w:szCs w:val="28"/>
        </w:rPr>
      </w:pPr>
      <w:r w:rsidRPr="00983027">
        <w:rPr>
          <w:color w:val="000000" w:themeColor="text1"/>
          <w:sz w:val="28"/>
          <w:szCs w:val="28"/>
        </w:rPr>
        <w:t>      &lt;label for="subject"&gt;Subject&lt;/label&gt;</w:t>
      </w:r>
    </w:p>
    <w:p w14:paraId="0923F8FA"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44135734"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class="col-75"&gt;</w:t>
      </w:r>
    </w:p>
    <w:p w14:paraId="350536B4" w14:textId="77777777" w:rsidR="00983027" w:rsidRPr="00983027" w:rsidRDefault="00983027" w:rsidP="00983027">
      <w:pPr>
        <w:spacing w:after="0"/>
        <w:rPr>
          <w:color w:val="000000" w:themeColor="text1"/>
          <w:sz w:val="28"/>
          <w:szCs w:val="28"/>
        </w:rPr>
      </w:pPr>
      <w:r w:rsidRPr="00983027">
        <w:rPr>
          <w:color w:val="000000" w:themeColor="text1"/>
          <w:sz w:val="28"/>
          <w:szCs w:val="28"/>
        </w:rPr>
        <w:t>      &lt;</w:t>
      </w:r>
      <w:proofErr w:type="spellStart"/>
      <w:r w:rsidRPr="00983027">
        <w:rPr>
          <w:color w:val="000000" w:themeColor="text1"/>
          <w:sz w:val="28"/>
          <w:szCs w:val="28"/>
        </w:rPr>
        <w:t>textarea</w:t>
      </w:r>
      <w:proofErr w:type="spellEnd"/>
      <w:r w:rsidRPr="00983027">
        <w:rPr>
          <w:color w:val="000000" w:themeColor="text1"/>
          <w:sz w:val="28"/>
          <w:szCs w:val="28"/>
        </w:rPr>
        <w:t xml:space="preserve"> id="subject" name="subject" placeholder="Write </w:t>
      </w:r>
      <w:proofErr w:type="gramStart"/>
      <w:r w:rsidRPr="00983027">
        <w:rPr>
          <w:color w:val="000000" w:themeColor="text1"/>
          <w:sz w:val="28"/>
          <w:szCs w:val="28"/>
        </w:rPr>
        <w:t>something..</w:t>
      </w:r>
      <w:proofErr w:type="gramEnd"/>
      <w:r w:rsidRPr="00983027">
        <w:rPr>
          <w:color w:val="000000" w:themeColor="text1"/>
          <w:sz w:val="28"/>
          <w:szCs w:val="28"/>
        </w:rPr>
        <w:t>" style="height:200px"&gt;&lt;/</w:t>
      </w:r>
      <w:proofErr w:type="spellStart"/>
      <w:r w:rsidRPr="00983027">
        <w:rPr>
          <w:color w:val="000000" w:themeColor="text1"/>
          <w:sz w:val="28"/>
          <w:szCs w:val="28"/>
        </w:rPr>
        <w:t>textarea</w:t>
      </w:r>
      <w:proofErr w:type="spellEnd"/>
      <w:r w:rsidRPr="00983027">
        <w:rPr>
          <w:color w:val="000000" w:themeColor="text1"/>
          <w:sz w:val="28"/>
          <w:szCs w:val="28"/>
        </w:rPr>
        <w:t>&gt;</w:t>
      </w:r>
    </w:p>
    <w:p w14:paraId="24105A3B"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22623DD0"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2DEA06C4" w14:textId="77777777" w:rsidR="00983027" w:rsidRPr="00983027" w:rsidRDefault="00983027" w:rsidP="00983027">
      <w:pPr>
        <w:spacing w:after="0"/>
        <w:rPr>
          <w:color w:val="000000" w:themeColor="text1"/>
          <w:sz w:val="28"/>
          <w:szCs w:val="28"/>
        </w:rPr>
      </w:pPr>
      <w:r w:rsidRPr="00983027">
        <w:rPr>
          <w:color w:val="000000" w:themeColor="text1"/>
          <w:sz w:val="28"/>
          <w:szCs w:val="28"/>
        </w:rPr>
        <w:t>  &lt;</w:t>
      </w:r>
      <w:proofErr w:type="spellStart"/>
      <w:r w:rsidRPr="00983027">
        <w:rPr>
          <w:color w:val="000000" w:themeColor="text1"/>
          <w:sz w:val="28"/>
          <w:szCs w:val="28"/>
        </w:rPr>
        <w:t>br</w:t>
      </w:r>
      <w:proofErr w:type="spellEnd"/>
      <w:r w:rsidRPr="00983027">
        <w:rPr>
          <w:color w:val="000000" w:themeColor="text1"/>
          <w:sz w:val="28"/>
          <w:szCs w:val="28"/>
        </w:rPr>
        <w:t>&gt;</w:t>
      </w:r>
    </w:p>
    <w:p w14:paraId="06125B82"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 class="row"&gt;</w:t>
      </w:r>
    </w:p>
    <w:p w14:paraId="094D3696" w14:textId="77777777" w:rsidR="00983027" w:rsidRPr="00983027" w:rsidRDefault="00983027" w:rsidP="00983027">
      <w:pPr>
        <w:spacing w:after="0"/>
        <w:rPr>
          <w:color w:val="000000" w:themeColor="text1"/>
          <w:sz w:val="28"/>
          <w:szCs w:val="28"/>
        </w:rPr>
      </w:pPr>
      <w:r w:rsidRPr="00983027">
        <w:rPr>
          <w:color w:val="000000" w:themeColor="text1"/>
          <w:sz w:val="28"/>
          <w:szCs w:val="28"/>
        </w:rPr>
        <w:t>    &lt;input type="submit" value="Submit"&gt;</w:t>
      </w:r>
    </w:p>
    <w:p w14:paraId="7233E058" w14:textId="77777777" w:rsidR="00983027" w:rsidRPr="00983027" w:rsidRDefault="00983027" w:rsidP="00983027">
      <w:pPr>
        <w:spacing w:after="0"/>
        <w:rPr>
          <w:color w:val="000000" w:themeColor="text1"/>
          <w:sz w:val="28"/>
          <w:szCs w:val="28"/>
        </w:rPr>
      </w:pPr>
      <w:r w:rsidRPr="00983027">
        <w:rPr>
          <w:color w:val="000000" w:themeColor="text1"/>
          <w:sz w:val="28"/>
          <w:szCs w:val="28"/>
        </w:rPr>
        <w:t>  &lt;/div&gt;</w:t>
      </w:r>
    </w:p>
    <w:p w14:paraId="4B329797" w14:textId="77777777" w:rsidR="00983027" w:rsidRPr="00983027" w:rsidRDefault="00983027" w:rsidP="00983027">
      <w:pPr>
        <w:spacing w:after="0"/>
        <w:rPr>
          <w:color w:val="000000" w:themeColor="text1"/>
          <w:sz w:val="28"/>
          <w:szCs w:val="28"/>
        </w:rPr>
      </w:pPr>
      <w:r w:rsidRPr="00983027">
        <w:rPr>
          <w:color w:val="000000" w:themeColor="text1"/>
          <w:sz w:val="28"/>
          <w:szCs w:val="28"/>
        </w:rPr>
        <w:t>  &lt;/form&gt;</w:t>
      </w:r>
    </w:p>
    <w:p w14:paraId="6EEE4D00" w14:textId="77777777" w:rsidR="00983027" w:rsidRPr="00983027" w:rsidRDefault="00983027" w:rsidP="00983027">
      <w:pPr>
        <w:spacing w:after="0"/>
        <w:rPr>
          <w:color w:val="000000" w:themeColor="text1"/>
          <w:sz w:val="28"/>
          <w:szCs w:val="28"/>
        </w:rPr>
      </w:pPr>
      <w:r w:rsidRPr="00983027">
        <w:rPr>
          <w:color w:val="000000" w:themeColor="text1"/>
          <w:sz w:val="28"/>
          <w:szCs w:val="28"/>
        </w:rPr>
        <w:t>&lt;/div&gt;</w:t>
      </w:r>
    </w:p>
    <w:p w14:paraId="470CEE56" w14:textId="4939B1F4" w:rsidR="00983027" w:rsidRPr="00983027" w:rsidRDefault="002B5B82" w:rsidP="00983027">
      <w:pPr>
        <w:spacing w:after="0"/>
        <w:rPr>
          <w:color w:val="000000" w:themeColor="text1"/>
          <w:sz w:val="28"/>
          <w:szCs w:val="28"/>
        </w:rPr>
      </w:pPr>
      <w:r>
        <w:rPr>
          <w:noProof/>
          <w:color w:val="000000" w:themeColor="text1"/>
          <w:sz w:val="28"/>
          <w:szCs w:val="28"/>
        </w:rPr>
        <w:lastRenderedPageBreak/>
        <mc:AlternateContent>
          <mc:Choice Requires="wps">
            <w:drawing>
              <wp:anchor distT="0" distB="0" distL="114300" distR="114300" simplePos="0" relativeHeight="251712512" behindDoc="0" locked="0" layoutInCell="1" allowOverlap="1" wp14:anchorId="62A59FED" wp14:editId="2CB67C81">
                <wp:simplePos x="0" y="0"/>
                <wp:positionH relativeFrom="column">
                  <wp:posOffset>1234440</wp:posOffset>
                </wp:positionH>
                <wp:positionV relativeFrom="paragraph">
                  <wp:posOffset>43815</wp:posOffset>
                </wp:positionV>
                <wp:extent cx="4084320" cy="3429000"/>
                <wp:effectExtent l="0" t="0" r="0" b="0"/>
                <wp:wrapNone/>
                <wp:docPr id="1305824509" name="Rectangle 56"/>
                <wp:cNvGraphicFramePr/>
                <a:graphic xmlns:a="http://schemas.openxmlformats.org/drawingml/2006/main">
                  <a:graphicData uri="http://schemas.microsoft.com/office/word/2010/wordprocessingShape">
                    <wps:wsp>
                      <wps:cNvSpPr/>
                      <wps:spPr>
                        <a:xfrm>
                          <a:off x="0" y="0"/>
                          <a:ext cx="4084320" cy="3429000"/>
                        </a:xfrm>
                        <a:prstGeom prst="rect">
                          <a:avLst/>
                        </a:prstGeom>
                        <a:blipFill dpi="0" rotWithShape="1">
                          <a:blip r:embed="rId124">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9D5B9" id="Rectangle 56" o:spid="_x0000_s1026" style="position:absolute;margin-left:97.2pt;margin-top:3.45pt;width:321.6pt;height:270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" stroked="f" strokeweight="1.5pt">
                <v:fill r:id="rId125" o:title="" recolor="t" rotate="t" type="frame"/>
              </v:rect>
            </w:pict>
          </mc:Fallback>
        </mc:AlternateContent>
      </w:r>
    </w:p>
    <w:p w14:paraId="56204477" w14:textId="10272817" w:rsidR="00983027" w:rsidRPr="00983027" w:rsidRDefault="00983027" w:rsidP="00983027">
      <w:pPr>
        <w:spacing w:after="0"/>
        <w:rPr>
          <w:color w:val="000000" w:themeColor="text1"/>
          <w:sz w:val="28"/>
          <w:szCs w:val="28"/>
        </w:rPr>
      </w:pPr>
      <w:r w:rsidRPr="00983027">
        <w:rPr>
          <w:color w:val="000000" w:themeColor="text1"/>
          <w:sz w:val="28"/>
          <w:szCs w:val="28"/>
        </w:rPr>
        <w:t>&lt;/body&gt;</w:t>
      </w:r>
    </w:p>
    <w:p w14:paraId="2EEF604C" w14:textId="28FF940D" w:rsidR="00983027" w:rsidRPr="00983027" w:rsidRDefault="00983027" w:rsidP="00983027">
      <w:pPr>
        <w:spacing w:after="0"/>
        <w:rPr>
          <w:color w:val="000000" w:themeColor="text1"/>
          <w:sz w:val="28"/>
          <w:szCs w:val="28"/>
        </w:rPr>
      </w:pPr>
      <w:r w:rsidRPr="00983027">
        <w:rPr>
          <w:color w:val="000000" w:themeColor="text1"/>
          <w:sz w:val="28"/>
          <w:szCs w:val="28"/>
        </w:rPr>
        <w:t>&lt;/html&gt;</w:t>
      </w:r>
    </w:p>
    <w:p w14:paraId="376F8C43" w14:textId="6FD32139" w:rsidR="00FA4725" w:rsidRDefault="002B5B82" w:rsidP="008574C5">
      <w:pPr>
        <w:spacing w:after="0"/>
        <w:rPr>
          <w:color w:val="000000" w:themeColor="text1"/>
          <w:sz w:val="28"/>
          <w:szCs w:val="28"/>
        </w:rPr>
      </w:pPr>
      <w:r>
        <w:rPr>
          <w:color w:val="000000" w:themeColor="text1"/>
          <w:sz w:val="28"/>
          <w:szCs w:val="28"/>
        </w:rPr>
        <w:t xml:space="preserve"> </w:t>
      </w:r>
    </w:p>
    <w:p w14:paraId="6FCBE586" w14:textId="77777777" w:rsidR="002B5B82" w:rsidRDefault="002B5B82" w:rsidP="008574C5">
      <w:pPr>
        <w:spacing w:after="0"/>
        <w:rPr>
          <w:color w:val="000000" w:themeColor="text1"/>
          <w:sz w:val="28"/>
          <w:szCs w:val="28"/>
        </w:rPr>
      </w:pPr>
    </w:p>
    <w:p w14:paraId="10FC8733" w14:textId="77777777" w:rsidR="00205297" w:rsidRDefault="00205297" w:rsidP="008574C5">
      <w:pPr>
        <w:spacing w:after="0"/>
        <w:rPr>
          <w:color w:val="000000" w:themeColor="text1"/>
          <w:sz w:val="28"/>
          <w:szCs w:val="28"/>
        </w:rPr>
      </w:pPr>
    </w:p>
    <w:p w14:paraId="76ED5DF6" w14:textId="77777777" w:rsidR="00205297" w:rsidRDefault="00205297" w:rsidP="008574C5">
      <w:pPr>
        <w:spacing w:after="0"/>
        <w:rPr>
          <w:color w:val="000000" w:themeColor="text1"/>
          <w:sz w:val="28"/>
          <w:szCs w:val="28"/>
        </w:rPr>
      </w:pPr>
    </w:p>
    <w:p w14:paraId="62FB4D75" w14:textId="77777777" w:rsidR="00205297" w:rsidRDefault="00205297" w:rsidP="008574C5">
      <w:pPr>
        <w:spacing w:after="0"/>
        <w:rPr>
          <w:color w:val="000000" w:themeColor="text1"/>
          <w:sz w:val="28"/>
          <w:szCs w:val="28"/>
        </w:rPr>
      </w:pPr>
    </w:p>
    <w:p w14:paraId="2DDA4279" w14:textId="77777777" w:rsidR="00205297" w:rsidRDefault="00205297" w:rsidP="008574C5">
      <w:pPr>
        <w:spacing w:after="0"/>
        <w:rPr>
          <w:color w:val="000000" w:themeColor="text1"/>
          <w:sz w:val="28"/>
          <w:szCs w:val="28"/>
        </w:rPr>
      </w:pPr>
    </w:p>
    <w:p w14:paraId="6DB29CB4" w14:textId="77777777" w:rsidR="00205297" w:rsidRDefault="00205297" w:rsidP="008574C5">
      <w:pPr>
        <w:spacing w:after="0"/>
        <w:rPr>
          <w:color w:val="000000" w:themeColor="text1"/>
          <w:sz w:val="28"/>
          <w:szCs w:val="28"/>
        </w:rPr>
      </w:pPr>
    </w:p>
    <w:p w14:paraId="493B7313" w14:textId="77777777" w:rsidR="00205297" w:rsidRDefault="00205297" w:rsidP="008574C5">
      <w:pPr>
        <w:spacing w:after="0"/>
        <w:rPr>
          <w:color w:val="000000" w:themeColor="text1"/>
          <w:sz w:val="28"/>
          <w:szCs w:val="28"/>
        </w:rPr>
      </w:pPr>
    </w:p>
    <w:p w14:paraId="72A9D90A" w14:textId="77777777" w:rsidR="00205297" w:rsidRDefault="00205297" w:rsidP="008574C5">
      <w:pPr>
        <w:spacing w:after="0"/>
        <w:rPr>
          <w:color w:val="000000" w:themeColor="text1"/>
          <w:sz w:val="28"/>
          <w:szCs w:val="28"/>
        </w:rPr>
      </w:pPr>
    </w:p>
    <w:p w14:paraId="6A1AA4A4" w14:textId="77777777" w:rsidR="00205297" w:rsidRDefault="00205297" w:rsidP="008574C5">
      <w:pPr>
        <w:spacing w:after="0"/>
        <w:rPr>
          <w:color w:val="000000" w:themeColor="text1"/>
          <w:sz w:val="28"/>
          <w:szCs w:val="28"/>
        </w:rPr>
      </w:pPr>
    </w:p>
    <w:p w14:paraId="60884200" w14:textId="77777777" w:rsidR="00205297" w:rsidRDefault="00205297" w:rsidP="008574C5">
      <w:pPr>
        <w:spacing w:after="0"/>
        <w:rPr>
          <w:color w:val="000000" w:themeColor="text1"/>
          <w:sz w:val="28"/>
          <w:szCs w:val="28"/>
        </w:rPr>
      </w:pPr>
    </w:p>
    <w:p w14:paraId="7BBA8EA2" w14:textId="77777777" w:rsidR="00205297" w:rsidRDefault="00205297" w:rsidP="008574C5">
      <w:pPr>
        <w:spacing w:after="0"/>
        <w:rPr>
          <w:color w:val="000000" w:themeColor="text1"/>
          <w:sz w:val="28"/>
          <w:szCs w:val="28"/>
        </w:rPr>
      </w:pPr>
    </w:p>
    <w:p w14:paraId="50510C67" w14:textId="77777777" w:rsidR="00205297" w:rsidRPr="008574C5" w:rsidRDefault="00205297" w:rsidP="008574C5">
      <w:pPr>
        <w:spacing w:after="0"/>
        <w:rPr>
          <w:color w:val="000000" w:themeColor="text1"/>
          <w:sz w:val="28"/>
          <w:szCs w:val="28"/>
        </w:rPr>
      </w:pPr>
    </w:p>
    <w:p w14:paraId="0467C8D8" w14:textId="33493C28" w:rsidR="00C976B0" w:rsidRDefault="00C976B0" w:rsidP="00C976B0">
      <w:pPr>
        <w:spacing w:after="0"/>
        <w:rPr>
          <w:sz w:val="28"/>
          <w:szCs w:val="28"/>
        </w:rPr>
      </w:pPr>
      <w:r>
        <w:rPr>
          <w:sz w:val="28"/>
          <w:szCs w:val="28"/>
        </w:rPr>
        <w:t>DATE-24/07/25                                   DAY -1</w:t>
      </w:r>
      <w:r w:rsidR="00775F66">
        <w:rPr>
          <w:sz w:val="28"/>
          <w:szCs w:val="28"/>
        </w:rPr>
        <w:t>7</w:t>
      </w:r>
    </w:p>
    <w:p w14:paraId="1C90CC14" w14:textId="77777777" w:rsidR="00C976B0" w:rsidRDefault="00C976B0" w:rsidP="00C976B0">
      <w:pPr>
        <w:spacing w:after="0"/>
        <w:rPr>
          <w:sz w:val="28"/>
          <w:szCs w:val="28"/>
        </w:rPr>
      </w:pPr>
    </w:p>
    <w:p w14:paraId="344CB80C" w14:textId="3D1E015A" w:rsidR="008574C5" w:rsidRDefault="00C976B0" w:rsidP="00C976B0">
      <w:pPr>
        <w:spacing w:after="0"/>
        <w:rPr>
          <w:sz w:val="28"/>
          <w:szCs w:val="28"/>
        </w:rPr>
      </w:pPr>
      <w:r>
        <w:rPr>
          <w:sz w:val="28"/>
          <w:szCs w:val="28"/>
        </w:rPr>
        <w:t xml:space="preserve">AIM: CSS </w:t>
      </w:r>
      <w:proofErr w:type="gramStart"/>
      <w:r>
        <w:rPr>
          <w:sz w:val="28"/>
          <w:szCs w:val="28"/>
        </w:rPr>
        <w:t xml:space="preserve">WEBLAYOUT </w:t>
      </w:r>
      <w:r w:rsidR="003B4CB2">
        <w:rPr>
          <w:sz w:val="28"/>
          <w:szCs w:val="28"/>
        </w:rPr>
        <w:t>,UNITS  ,</w:t>
      </w:r>
      <w:proofErr w:type="gramEnd"/>
      <w:r w:rsidR="003B4CB2">
        <w:rPr>
          <w:sz w:val="28"/>
          <w:szCs w:val="28"/>
        </w:rPr>
        <w:t xml:space="preserve"> </w:t>
      </w:r>
      <w:proofErr w:type="gramStart"/>
      <w:r w:rsidR="003B4CB2">
        <w:rPr>
          <w:sz w:val="28"/>
          <w:szCs w:val="28"/>
        </w:rPr>
        <w:t>SPECIFICITY  ,</w:t>
      </w:r>
      <w:proofErr w:type="gramEnd"/>
      <w:r w:rsidR="003B4CB2">
        <w:rPr>
          <w:sz w:val="28"/>
          <w:szCs w:val="28"/>
        </w:rPr>
        <w:t xml:space="preserve"> ROUND CORNERS </w:t>
      </w:r>
    </w:p>
    <w:p w14:paraId="3D8936E9" w14:textId="2363A6ED" w:rsidR="00C976B0" w:rsidRDefault="00433E7C" w:rsidP="00C976B0">
      <w:pPr>
        <w:spacing w:after="0"/>
        <w:rPr>
          <w:sz w:val="28"/>
          <w:szCs w:val="28"/>
        </w:rPr>
      </w:pPr>
      <w:r>
        <w:rPr>
          <w:sz w:val="28"/>
          <w:szCs w:val="28"/>
        </w:rPr>
        <w:t>CODE:</w:t>
      </w:r>
    </w:p>
    <w:p w14:paraId="3079B74F" w14:textId="77777777" w:rsidR="00227049" w:rsidRPr="00227049" w:rsidRDefault="00227049" w:rsidP="00227049">
      <w:pPr>
        <w:spacing w:after="0"/>
        <w:rPr>
          <w:color w:val="000000" w:themeColor="text1"/>
          <w:sz w:val="28"/>
          <w:szCs w:val="28"/>
        </w:rPr>
      </w:pPr>
      <w:r w:rsidRPr="00227049">
        <w:rPr>
          <w:color w:val="000000" w:themeColor="text1"/>
          <w:sz w:val="28"/>
          <w:szCs w:val="28"/>
        </w:rPr>
        <w:t>&lt;!DOCTYPE html&gt;</w:t>
      </w:r>
    </w:p>
    <w:p w14:paraId="487A1356" w14:textId="77777777" w:rsidR="00227049" w:rsidRPr="00227049" w:rsidRDefault="00227049" w:rsidP="00227049">
      <w:pPr>
        <w:spacing w:after="0"/>
        <w:rPr>
          <w:color w:val="000000" w:themeColor="text1"/>
          <w:sz w:val="28"/>
          <w:szCs w:val="28"/>
        </w:rPr>
      </w:pPr>
      <w:r w:rsidRPr="00227049">
        <w:rPr>
          <w:color w:val="000000" w:themeColor="text1"/>
          <w:sz w:val="28"/>
          <w:szCs w:val="28"/>
        </w:rPr>
        <w:t>&lt;html&gt;</w:t>
      </w:r>
    </w:p>
    <w:p w14:paraId="0E44A895" w14:textId="77777777" w:rsidR="00227049" w:rsidRPr="00227049" w:rsidRDefault="00227049" w:rsidP="00227049">
      <w:pPr>
        <w:spacing w:after="0"/>
        <w:rPr>
          <w:color w:val="000000" w:themeColor="text1"/>
          <w:sz w:val="28"/>
          <w:szCs w:val="28"/>
        </w:rPr>
      </w:pPr>
      <w:r w:rsidRPr="00227049">
        <w:rPr>
          <w:color w:val="000000" w:themeColor="text1"/>
          <w:sz w:val="28"/>
          <w:szCs w:val="28"/>
        </w:rPr>
        <w:t>&lt;head&gt;</w:t>
      </w:r>
    </w:p>
    <w:p w14:paraId="7B04038A" w14:textId="77777777" w:rsidR="00227049" w:rsidRPr="00227049" w:rsidRDefault="00227049" w:rsidP="00227049">
      <w:pPr>
        <w:spacing w:after="0"/>
        <w:rPr>
          <w:color w:val="000000" w:themeColor="text1"/>
          <w:sz w:val="28"/>
          <w:szCs w:val="28"/>
        </w:rPr>
      </w:pPr>
      <w:r w:rsidRPr="00227049">
        <w:rPr>
          <w:color w:val="000000" w:themeColor="text1"/>
          <w:sz w:val="28"/>
          <w:szCs w:val="28"/>
        </w:rPr>
        <w:t>&lt;style&gt;</w:t>
      </w:r>
    </w:p>
    <w:p w14:paraId="6408B3CD" w14:textId="77777777" w:rsidR="00227049" w:rsidRPr="00227049" w:rsidRDefault="00227049" w:rsidP="00227049">
      <w:pPr>
        <w:spacing w:after="0"/>
        <w:rPr>
          <w:color w:val="000000" w:themeColor="text1"/>
          <w:sz w:val="28"/>
          <w:szCs w:val="28"/>
        </w:rPr>
      </w:pPr>
      <w:r w:rsidRPr="00227049">
        <w:rPr>
          <w:color w:val="000000" w:themeColor="text1"/>
          <w:sz w:val="28"/>
          <w:szCs w:val="28"/>
        </w:rPr>
        <w:t>* {</w:t>
      </w:r>
    </w:p>
    <w:p w14:paraId="3CE6A440" w14:textId="77777777" w:rsidR="00227049" w:rsidRPr="00227049" w:rsidRDefault="00227049" w:rsidP="00227049">
      <w:pPr>
        <w:spacing w:after="0"/>
        <w:rPr>
          <w:color w:val="000000" w:themeColor="text1"/>
          <w:sz w:val="28"/>
          <w:szCs w:val="28"/>
        </w:rPr>
      </w:pPr>
      <w:r w:rsidRPr="00227049">
        <w:rPr>
          <w:color w:val="000000" w:themeColor="text1"/>
          <w:sz w:val="28"/>
          <w:szCs w:val="28"/>
        </w:rPr>
        <w:t>  box-sizing: border-</w:t>
      </w:r>
      <w:proofErr w:type="gramStart"/>
      <w:r w:rsidRPr="00227049">
        <w:rPr>
          <w:color w:val="000000" w:themeColor="text1"/>
          <w:sz w:val="28"/>
          <w:szCs w:val="28"/>
        </w:rPr>
        <w:t>box;</w:t>
      </w:r>
      <w:proofErr w:type="gramEnd"/>
    </w:p>
    <w:p w14:paraId="773810DA"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3CEB60B9" w14:textId="77777777" w:rsidR="00227049" w:rsidRPr="00227049" w:rsidRDefault="00227049" w:rsidP="00227049">
      <w:pPr>
        <w:spacing w:after="0"/>
        <w:rPr>
          <w:color w:val="000000" w:themeColor="text1"/>
          <w:sz w:val="28"/>
          <w:szCs w:val="28"/>
        </w:rPr>
      </w:pPr>
    </w:p>
    <w:p w14:paraId="2CEA77D8" w14:textId="77777777" w:rsidR="00227049" w:rsidRPr="00227049" w:rsidRDefault="00227049" w:rsidP="00227049">
      <w:pPr>
        <w:spacing w:after="0"/>
        <w:rPr>
          <w:color w:val="000000" w:themeColor="text1"/>
          <w:sz w:val="28"/>
          <w:szCs w:val="28"/>
        </w:rPr>
      </w:pPr>
      <w:r w:rsidRPr="00227049">
        <w:rPr>
          <w:color w:val="000000" w:themeColor="text1"/>
          <w:sz w:val="28"/>
          <w:szCs w:val="28"/>
        </w:rPr>
        <w:t>body {</w:t>
      </w:r>
    </w:p>
    <w:p w14:paraId="3A045CC1"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font-family: </w:t>
      </w:r>
      <w:proofErr w:type="gramStart"/>
      <w:r w:rsidRPr="00227049">
        <w:rPr>
          <w:color w:val="000000" w:themeColor="text1"/>
          <w:sz w:val="28"/>
          <w:szCs w:val="28"/>
        </w:rPr>
        <w:t>Arial;</w:t>
      </w:r>
      <w:proofErr w:type="gramEnd"/>
    </w:p>
    <w:p w14:paraId="5467364C"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padding: </w:t>
      </w:r>
      <w:proofErr w:type="gramStart"/>
      <w:r w:rsidRPr="00227049">
        <w:rPr>
          <w:color w:val="000000" w:themeColor="text1"/>
          <w:sz w:val="28"/>
          <w:szCs w:val="28"/>
        </w:rPr>
        <w:t>10px;</w:t>
      </w:r>
      <w:proofErr w:type="gramEnd"/>
    </w:p>
    <w:p w14:paraId="169AE7D0" w14:textId="77777777" w:rsidR="00227049" w:rsidRPr="00227049" w:rsidRDefault="00227049" w:rsidP="00227049">
      <w:pPr>
        <w:spacing w:after="0"/>
        <w:rPr>
          <w:color w:val="000000" w:themeColor="text1"/>
          <w:sz w:val="28"/>
          <w:szCs w:val="28"/>
        </w:rPr>
      </w:pPr>
      <w:r w:rsidRPr="00227049">
        <w:rPr>
          <w:color w:val="000000" w:themeColor="text1"/>
          <w:sz w:val="28"/>
          <w:szCs w:val="28"/>
        </w:rPr>
        <w:t>  background: #</w:t>
      </w:r>
      <w:proofErr w:type="gramStart"/>
      <w:r w:rsidRPr="00227049">
        <w:rPr>
          <w:color w:val="000000" w:themeColor="text1"/>
          <w:sz w:val="28"/>
          <w:szCs w:val="28"/>
        </w:rPr>
        <w:t>f1f1f1;</w:t>
      </w:r>
      <w:proofErr w:type="gramEnd"/>
    </w:p>
    <w:p w14:paraId="4FBBE71C" w14:textId="77777777" w:rsidR="00227049" w:rsidRPr="00227049" w:rsidRDefault="00227049" w:rsidP="00227049">
      <w:pPr>
        <w:spacing w:after="0"/>
        <w:rPr>
          <w:color w:val="000000" w:themeColor="text1"/>
          <w:sz w:val="28"/>
          <w:szCs w:val="28"/>
        </w:rPr>
      </w:pPr>
      <w:r w:rsidRPr="00227049">
        <w:rPr>
          <w:color w:val="000000" w:themeColor="text1"/>
          <w:sz w:val="28"/>
          <w:szCs w:val="28"/>
        </w:rPr>
        <w:lastRenderedPageBreak/>
        <w:t>}</w:t>
      </w:r>
    </w:p>
    <w:p w14:paraId="769E0120" w14:textId="77777777" w:rsidR="00227049" w:rsidRPr="00227049" w:rsidRDefault="00227049" w:rsidP="00227049">
      <w:pPr>
        <w:spacing w:after="0"/>
        <w:rPr>
          <w:color w:val="000000" w:themeColor="text1"/>
          <w:sz w:val="28"/>
          <w:szCs w:val="28"/>
        </w:rPr>
      </w:pPr>
    </w:p>
    <w:p w14:paraId="269E0E4E" w14:textId="77777777" w:rsidR="00227049" w:rsidRPr="00227049" w:rsidRDefault="00227049" w:rsidP="00227049">
      <w:pPr>
        <w:spacing w:after="0"/>
        <w:rPr>
          <w:color w:val="000000" w:themeColor="text1"/>
          <w:sz w:val="28"/>
          <w:szCs w:val="28"/>
        </w:rPr>
      </w:pPr>
      <w:r w:rsidRPr="00227049">
        <w:rPr>
          <w:color w:val="000000" w:themeColor="text1"/>
          <w:sz w:val="28"/>
          <w:szCs w:val="28"/>
        </w:rPr>
        <w:t>/* Header/Blog Title */</w:t>
      </w:r>
    </w:p>
    <w:p w14:paraId="18978C8C" w14:textId="77777777" w:rsidR="00227049" w:rsidRPr="00227049" w:rsidRDefault="00227049" w:rsidP="00227049">
      <w:pPr>
        <w:spacing w:after="0"/>
        <w:rPr>
          <w:color w:val="000000" w:themeColor="text1"/>
          <w:sz w:val="28"/>
          <w:szCs w:val="28"/>
        </w:rPr>
      </w:pPr>
      <w:proofErr w:type="gramStart"/>
      <w:r w:rsidRPr="00227049">
        <w:rPr>
          <w:color w:val="000000" w:themeColor="text1"/>
          <w:sz w:val="28"/>
          <w:szCs w:val="28"/>
        </w:rPr>
        <w:t>.header</w:t>
      </w:r>
      <w:proofErr w:type="gramEnd"/>
      <w:r w:rsidRPr="00227049">
        <w:rPr>
          <w:color w:val="000000" w:themeColor="text1"/>
          <w:sz w:val="28"/>
          <w:szCs w:val="28"/>
        </w:rPr>
        <w:t xml:space="preserve"> {</w:t>
      </w:r>
    </w:p>
    <w:p w14:paraId="08F791E8"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padding: </w:t>
      </w:r>
      <w:proofErr w:type="gramStart"/>
      <w:r w:rsidRPr="00227049">
        <w:rPr>
          <w:color w:val="000000" w:themeColor="text1"/>
          <w:sz w:val="28"/>
          <w:szCs w:val="28"/>
        </w:rPr>
        <w:t>30px;</w:t>
      </w:r>
      <w:proofErr w:type="gramEnd"/>
    </w:p>
    <w:p w14:paraId="1CA529DB"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text-align: </w:t>
      </w:r>
      <w:proofErr w:type="spellStart"/>
      <w:proofErr w:type="gramStart"/>
      <w:r w:rsidRPr="00227049">
        <w:rPr>
          <w:color w:val="000000" w:themeColor="text1"/>
          <w:sz w:val="28"/>
          <w:szCs w:val="28"/>
        </w:rPr>
        <w:t>center</w:t>
      </w:r>
      <w:proofErr w:type="spellEnd"/>
      <w:r w:rsidRPr="00227049">
        <w:rPr>
          <w:color w:val="000000" w:themeColor="text1"/>
          <w:sz w:val="28"/>
          <w:szCs w:val="28"/>
        </w:rPr>
        <w:t>;</w:t>
      </w:r>
      <w:proofErr w:type="gramEnd"/>
    </w:p>
    <w:p w14:paraId="07436F5C"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background: </w:t>
      </w:r>
      <w:proofErr w:type="gramStart"/>
      <w:r w:rsidRPr="00227049">
        <w:rPr>
          <w:color w:val="000000" w:themeColor="text1"/>
          <w:sz w:val="28"/>
          <w:szCs w:val="28"/>
        </w:rPr>
        <w:t>white;</w:t>
      </w:r>
      <w:proofErr w:type="gramEnd"/>
    </w:p>
    <w:p w14:paraId="4113C3C2"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2E49D12E" w14:textId="77777777" w:rsidR="00227049" w:rsidRPr="00227049" w:rsidRDefault="00227049" w:rsidP="00227049">
      <w:pPr>
        <w:spacing w:after="0"/>
        <w:rPr>
          <w:color w:val="000000" w:themeColor="text1"/>
          <w:sz w:val="28"/>
          <w:szCs w:val="28"/>
        </w:rPr>
      </w:pPr>
    </w:p>
    <w:p w14:paraId="60EA942C" w14:textId="77777777" w:rsidR="00227049" w:rsidRPr="00227049" w:rsidRDefault="00227049" w:rsidP="00227049">
      <w:pPr>
        <w:spacing w:after="0"/>
        <w:rPr>
          <w:color w:val="000000" w:themeColor="text1"/>
          <w:sz w:val="28"/>
          <w:szCs w:val="28"/>
        </w:rPr>
      </w:pPr>
      <w:proofErr w:type="gramStart"/>
      <w:r w:rsidRPr="00227049">
        <w:rPr>
          <w:color w:val="000000" w:themeColor="text1"/>
          <w:sz w:val="28"/>
          <w:szCs w:val="28"/>
        </w:rPr>
        <w:t>.header</w:t>
      </w:r>
      <w:proofErr w:type="gramEnd"/>
      <w:r w:rsidRPr="00227049">
        <w:rPr>
          <w:color w:val="000000" w:themeColor="text1"/>
          <w:sz w:val="28"/>
          <w:szCs w:val="28"/>
        </w:rPr>
        <w:t xml:space="preserve"> h1 {</w:t>
      </w:r>
    </w:p>
    <w:p w14:paraId="22433A3F"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font-size: </w:t>
      </w:r>
      <w:proofErr w:type="gramStart"/>
      <w:r w:rsidRPr="00227049">
        <w:rPr>
          <w:color w:val="000000" w:themeColor="text1"/>
          <w:sz w:val="28"/>
          <w:szCs w:val="28"/>
        </w:rPr>
        <w:t>50px;</w:t>
      </w:r>
      <w:proofErr w:type="gramEnd"/>
    </w:p>
    <w:p w14:paraId="081E49B3"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0CFDFE18" w14:textId="77777777" w:rsidR="00227049" w:rsidRPr="00227049" w:rsidRDefault="00227049" w:rsidP="00227049">
      <w:pPr>
        <w:spacing w:after="0"/>
        <w:rPr>
          <w:color w:val="000000" w:themeColor="text1"/>
          <w:sz w:val="28"/>
          <w:szCs w:val="28"/>
        </w:rPr>
      </w:pPr>
    </w:p>
    <w:p w14:paraId="07099CB0" w14:textId="77777777" w:rsidR="00227049" w:rsidRPr="00227049" w:rsidRDefault="00227049" w:rsidP="00227049">
      <w:pPr>
        <w:spacing w:after="0"/>
        <w:rPr>
          <w:color w:val="000000" w:themeColor="text1"/>
          <w:sz w:val="28"/>
          <w:szCs w:val="28"/>
        </w:rPr>
      </w:pPr>
      <w:r w:rsidRPr="00227049">
        <w:rPr>
          <w:color w:val="000000" w:themeColor="text1"/>
          <w:sz w:val="28"/>
          <w:szCs w:val="28"/>
        </w:rPr>
        <w:t>/* Style the top navigation bar */</w:t>
      </w:r>
    </w:p>
    <w:p w14:paraId="16CCC7BC" w14:textId="77777777" w:rsidR="00227049" w:rsidRPr="00227049" w:rsidRDefault="00227049" w:rsidP="00227049">
      <w:pPr>
        <w:spacing w:after="0"/>
        <w:rPr>
          <w:color w:val="000000" w:themeColor="text1"/>
          <w:sz w:val="28"/>
          <w:szCs w:val="28"/>
        </w:rPr>
      </w:pPr>
      <w:proofErr w:type="gramStart"/>
      <w:r w:rsidRPr="00227049">
        <w:rPr>
          <w:color w:val="000000" w:themeColor="text1"/>
          <w:sz w:val="28"/>
          <w:szCs w:val="28"/>
        </w:rPr>
        <w:t>.</w:t>
      </w:r>
      <w:proofErr w:type="spellStart"/>
      <w:r w:rsidRPr="00227049">
        <w:rPr>
          <w:color w:val="000000" w:themeColor="text1"/>
          <w:sz w:val="28"/>
          <w:szCs w:val="28"/>
        </w:rPr>
        <w:t>topnav</w:t>
      </w:r>
      <w:proofErr w:type="spellEnd"/>
      <w:proofErr w:type="gramEnd"/>
      <w:r w:rsidRPr="00227049">
        <w:rPr>
          <w:color w:val="000000" w:themeColor="text1"/>
          <w:sz w:val="28"/>
          <w:szCs w:val="28"/>
        </w:rPr>
        <w:t xml:space="preserve"> {</w:t>
      </w:r>
    </w:p>
    <w:p w14:paraId="491728D3"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overflow: </w:t>
      </w:r>
      <w:proofErr w:type="gramStart"/>
      <w:r w:rsidRPr="00227049">
        <w:rPr>
          <w:color w:val="000000" w:themeColor="text1"/>
          <w:sz w:val="28"/>
          <w:szCs w:val="28"/>
        </w:rPr>
        <w:t>hidden;</w:t>
      </w:r>
      <w:proofErr w:type="gramEnd"/>
    </w:p>
    <w:p w14:paraId="188602F7" w14:textId="77777777" w:rsidR="00227049" w:rsidRPr="00227049" w:rsidRDefault="00227049" w:rsidP="00227049">
      <w:pPr>
        <w:spacing w:after="0"/>
        <w:rPr>
          <w:color w:val="000000" w:themeColor="text1"/>
          <w:sz w:val="28"/>
          <w:szCs w:val="28"/>
        </w:rPr>
      </w:pPr>
      <w:r w:rsidRPr="00227049">
        <w:rPr>
          <w:color w:val="000000" w:themeColor="text1"/>
          <w:sz w:val="28"/>
          <w:szCs w:val="28"/>
        </w:rPr>
        <w:t>  background-</w:t>
      </w:r>
      <w:proofErr w:type="spellStart"/>
      <w:r w:rsidRPr="00227049">
        <w:rPr>
          <w:color w:val="000000" w:themeColor="text1"/>
          <w:sz w:val="28"/>
          <w:szCs w:val="28"/>
        </w:rPr>
        <w:t>color</w:t>
      </w:r>
      <w:proofErr w:type="spellEnd"/>
      <w:r w:rsidRPr="00227049">
        <w:rPr>
          <w:color w:val="000000" w:themeColor="text1"/>
          <w:sz w:val="28"/>
          <w:szCs w:val="28"/>
        </w:rPr>
        <w:t xml:space="preserve">: </w:t>
      </w:r>
      <w:proofErr w:type="gramStart"/>
      <w:r w:rsidRPr="00227049">
        <w:rPr>
          <w:color w:val="000000" w:themeColor="text1"/>
          <w:sz w:val="28"/>
          <w:szCs w:val="28"/>
        </w:rPr>
        <w:t>#333;</w:t>
      </w:r>
      <w:proofErr w:type="gramEnd"/>
    </w:p>
    <w:p w14:paraId="682C8F2D"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107D9C33" w14:textId="77777777" w:rsidR="00227049" w:rsidRPr="00227049" w:rsidRDefault="00227049" w:rsidP="00227049">
      <w:pPr>
        <w:spacing w:after="0"/>
        <w:rPr>
          <w:color w:val="000000" w:themeColor="text1"/>
          <w:sz w:val="28"/>
          <w:szCs w:val="28"/>
        </w:rPr>
      </w:pPr>
    </w:p>
    <w:p w14:paraId="3DDE04C1"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Style the </w:t>
      </w:r>
      <w:proofErr w:type="spellStart"/>
      <w:r w:rsidRPr="00227049">
        <w:rPr>
          <w:color w:val="000000" w:themeColor="text1"/>
          <w:sz w:val="28"/>
          <w:szCs w:val="28"/>
        </w:rPr>
        <w:t>topnav</w:t>
      </w:r>
      <w:proofErr w:type="spellEnd"/>
      <w:r w:rsidRPr="00227049">
        <w:rPr>
          <w:color w:val="000000" w:themeColor="text1"/>
          <w:sz w:val="28"/>
          <w:szCs w:val="28"/>
        </w:rPr>
        <w:t xml:space="preserve"> links */</w:t>
      </w:r>
    </w:p>
    <w:p w14:paraId="09692ABF" w14:textId="77777777" w:rsidR="00227049" w:rsidRPr="00227049" w:rsidRDefault="00227049" w:rsidP="00227049">
      <w:pPr>
        <w:spacing w:after="0"/>
        <w:rPr>
          <w:color w:val="000000" w:themeColor="text1"/>
          <w:sz w:val="28"/>
          <w:szCs w:val="28"/>
        </w:rPr>
      </w:pPr>
      <w:proofErr w:type="gramStart"/>
      <w:r w:rsidRPr="00227049">
        <w:rPr>
          <w:color w:val="000000" w:themeColor="text1"/>
          <w:sz w:val="28"/>
          <w:szCs w:val="28"/>
        </w:rPr>
        <w:t>.</w:t>
      </w:r>
      <w:proofErr w:type="spellStart"/>
      <w:r w:rsidRPr="00227049">
        <w:rPr>
          <w:color w:val="000000" w:themeColor="text1"/>
          <w:sz w:val="28"/>
          <w:szCs w:val="28"/>
        </w:rPr>
        <w:t>topnav</w:t>
      </w:r>
      <w:proofErr w:type="spellEnd"/>
      <w:proofErr w:type="gramEnd"/>
      <w:r w:rsidRPr="00227049">
        <w:rPr>
          <w:color w:val="000000" w:themeColor="text1"/>
          <w:sz w:val="28"/>
          <w:szCs w:val="28"/>
        </w:rPr>
        <w:t xml:space="preserve"> a {</w:t>
      </w:r>
    </w:p>
    <w:p w14:paraId="22999191"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float: </w:t>
      </w:r>
      <w:proofErr w:type="gramStart"/>
      <w:r w:rsidRPr="00227049">
        <w:rPr>
          <w:color w:val="000000" w:themeColor="text1"/>
          <w:sz w:val="28"/>
          <w:szCs w:val="28"/>
        </w:rPr>
        <w:t>left;</w:t>
      </w:r>
      <w:proofErr w:type="gramEnd"/>
    </w:p>
    <w:p w14:paraId="787239A5"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display: </w:t>
      </w:r>
      <w:proofErr w:type="gramStart"/>
      <w:r w:rsidRPr="00227049">
        <w:rPr>
          <w:color w:val="000000" w:themeColor="text1"/>
          <w:sz w:val="28"/>
          <w:szCs w:val="28"/>
        </w:rPr>
        <w:t>block;</w:t>
      </w:r>
      <w:proofErr w:type="gramEnd"/>
    </w:p>
    <w:p w14:paraId="511A6434"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w:t>
      </w:r>
      <w:proofErr w:type="spellStart"/>
      <w:r w:rsidRPr="00227049">
        <w:rPr>
          <w:color w:val="000000" w:themeColor="text1"/>
          <w:sz w:val="28"/>
          <w:szCs w:val="28"/>
        </w:rPr>
        <w:t>color</w:t>
      </w:r>
      <w:proofErr w:type="spellEnd"/>
      <w:r w:rsidRPr="00227049">
        <w:rPr>
          <w:color w:val="000000" w:themeColor="text1"/>
          <w:sz w:val="28"/>
          <w:szCs w:val="28"/>
        </w:rPr>
        <w:t>: #</w:t>
      </w:r>
      <w:proofErr w:type="gramStart"/>
      <w:r w:rsidRPr="00227049">
        <w:rPr>
          <w:color w:val="000000" w:themeColor="text1"/>
          <w:sz w:val="28"/>
          <w:szCs w:val="28"/>
        </w:rPr>
        <w:t>f2f2f2;</w:t>
      </w:r>
      <w:proofErr w:type="gramEnd"/>
    </w:p>
    <w:p w14:paraId="7C830311"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text-align: </w:t>
      </w:r>
      <w:proofErr w:type="spellStart"/>
      <w:proofErr w:type="gramStart"/>
      <w:r w:rsidRPr="00227049">
        <w:rPr>
          <w:color w:val="000000" w:themeColor="text1"/>
          <w:sz w:val="28"/>
          <w:szCs w:val="28"/>
        </w:rPr>
        <w:t>center</w:t>
      </w:r>
      <w:proofErr w:type="spellEnd"/>
      <w:r w:rsidRPr="00227049">
        <w:rPr>
          <w:color w:val="000000" w:themeColor="text1"/>
          <w:sz w:val="28"/>
          <w:szCs w:val="28"/>
        </w:rPr>
        <w:t>;</w:t>
      </w:r>
      <w:proofErr w:type="gramEnd"/>
    </w:p>
    <w:p w14:paraId="49199DC2"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padding: 14px </w:t>
      </w:r>
      <w:proofErr w:type="gramStart"/>
      <w:r w:rsidRPr="00227049">
        <w:rPr>
          <w:color w:val="000000" w:themeColor="text1"/>
          <w:sz w:val="28"/>
          <w:szCs w:val="28"/>
        </w:rPr>
        <w:t>16px;</w:t>
      </w:r>
      <w:proofErr w:type="gramEnd"/>
    </w:p>
    <w:p w14:paraId="76C5FB9B"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text-decoration: </w:t>
      </w:r>
      <w:proofErr w:type="gramStart"/>
      <w:r w:rsidRPr="00227049">
        <w:rPr>
          <w:color w:val="000000" w:themeColor="text1"/>
          <w:sz w:val="28"/>
          <w:szCs w:val="28"/>
        </w:rPr>
        <w:t>none;</w:t>
      </w:r>
      <w:proofErr w:type="gramEnd"/>
    </w:p>
    <w:p w14:paraId="24526B3C"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08E8B571" w14:textId="77777777" w:rsidR="00227049" w:rsidRPr="00227049" w:rsidRDefault="00227049" w:rsidP="00227049">
      <w:pPr>
        <w:spacing w:after="0"/>
        <w:rPr>
          <w:color w:val="000000" w:themeColor="text1"/>
          <w:sz w:val="28"/>
          <w:szCs w:val="28"/>
        </w:rPr>
      </w:pPr>
    </w:p>
    <w:p w14:paraId="62855EF4"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Change </w:t>
      </w:r>
      <w:proofErr w:type="spellStart"/>
      <w:r w:rsidRPr="00227049">
        <w:rPr>
          <w:color w:val="000000" w:themeColor="text1"/>
          <w:sz w:val="28"/>
          <w:szCs w:val="28"/>
        </w:rPr>
        <w:t>color</w:t>
      </w:r>
      <w:proofErr w:type="spellEnd"/>
      <w:r w:rsidRPr="00227049">
        <w:rPr>
          <w:color w:val="000000" w:themeColor="text1"/>
          <w:sz w:val="28"/>
          <w:szCs w:val="28"/>
        </w:rPr>
        <w:t xml:space="preserve"> on hover */</w:t>
      </w:r>
    </w:p>
    <w:p w14:paraId="3198AB9B" w14:textId="77777777" w:rsidR="00227049" w:rsidRPr="00227049" w:rsidRDefault="00227049" w:rsidP="00227049">
      <w:pPr>
        <w:spacing w:after="0"/>
        <w:rPr>
          <w:color w:val="000000" w:themeColor="text1"/>
          <w:sz w:val="28"/>
          <w:szCs w:val="28"/>
        </w:rPr>
      </w:pPr>
      <w:proofErr w:type="gramStart"/>
      <w:r w:rsidRPr="00227049">
        <w:rPr>
          <w:color w:val="000000" w:themeColor="text1"/>
          <w:sz w:val="28"/>
          <w:szCs w:val="28"/>
        </w:rPr>
        <w:t>.</w:t>
      </w:r>
      <w:proofErr w:type="spellStart"/>
      <w:r w:rsidRPr="00227049">
        <w:rPr>
          <w:color w:val="000000" w:themeColor="text1"/>
          <w:sz w:val="28"/>
          <w:szCs w:val="28"/>
        </w:rPr>
        <w:t>topnav</w:t>
      </w:r>
      <w:proofErr w:type="spellEnd"/>
      <w:proofErr w:type="gramEnd"/>
      <w:r w:rsidRPr="00227049">
        <w:rPr>
          <w:color w:val="000000" w:themeColor="text1"/>
          <w:sz w:val="28"/>
          <w:szCs w:val="28"/>
        </w:rPr>
        <w:t xml:space="preserve"> </w:t>
      </w:r>
      <w:proofErr w:type="gramStart"/>
      <w:r w:rsidRPr="00227049">
        <w:rPr>
          <w:color w:val="000000" w:themeColor="text1"/>
          <w:sz w:val="28"/>
          <w:szCs w:val="28"/>
        </w:rPr>
        <w:t>a:hover</w:t>
      </w:r>
      <w:proofErr w:type="gramEnd"/>
      <w:r w:rsidRPr="00227049">
        <w:rPr>
          <w:color w:val="000000" w:themeColor="text1"/>
          <w:sz w:val="28"/>
          <w:szCs w:val="28"/>
        </w:rPr>
        <w:t xml:space="preserve"> {</w:t>
      </w:r>
    </w:p>
    <w:p w14:paraId="48FC218A" w14:textId="77777777" w:rsidR="00227049" w:rsidRPr="00227049" w:rsidRDefault="00227049" w:rsidP="00227049">
      <w:pPr>
        <w:spacing w:after="0"/>
        <w:rPr>
          <w:color w:val="000000" w:themeColor="text1"/>
          <w:sz w:val="28"/>
          <w:szCs w:val="28"/>
        </w:rPr>
      </w:pPr>
      <w:r w:rsidRPr="00227049">
        <w:rPr>
          <w:color w:val="000000" w:themeColor="text1"/>
          <w:sz w:val="28"/>
          <w:szCs w:val="28"/>
        </w:rPr>
        <w:t>  background-</w:t>
      </w:r>
      <w:proofErr w:type="spellStart"/>
      <w:r w:rsidRPr="00227049">
        <w:rPr>
          <w:color w:val="000000" w:themeColor="text1"/>
          <w:sz w:val="28"/>
          <w:szCs w:val="28"/>
        </w:rPr>
        <w:t>color</w:t>
      </w:r>
      <w:proofErr w:type="spellEnd"/>
      <w:r w:rsidRPr="00227049">
        <w:rPr>
          <w:color w:val="000000" w:themeColor="text1"/>
          <w:sz w:val="28"/>
          <w:szCs w:val="28"/>
        </w:rPr>
        <w:t>: #</w:t>
      </w:r>
      <w:proofErr w:type="gramStart"/>
      <w:r w:rsidRPr="00227049">
        <w:rPr>
          <w:color w:val="000000" w:themeColor="text1"/>
          <w:sz w:val="28"/>
          <w:szCs w:val="28"/>
        </w:rPr>
        <w:t>ddd;</w:t>
      </w:r>
      <w:proofErr w:type="gramEnd"/>
    </w:p>
    <w:p w14:paraId="0B9F88DF" w14:textId="77777777" w:rsidR="00227049" w:rsidRPr="00227049" w:rsidRDefault="00227049" w:rsidP="00227049">
      <w:pPr>
        <w:spacing w:after="0"/>
        <w:rPr>
          <w:color w:val="000000" w:themeColor="text1"/>
          <w:sz w:val="28"/>
          <w:szCs w:val="28"/>
        </w:rPr>
      </w:pPr>
      <w:r w:rsidRPr="00227049">
        <w:rPr>
          <w:color w:val="000000" w:themeColor="text1"/>
          <w:sz w:val="28"/>
          <w:szCs w:val="28"/>
        </w:rPr>
        <w:lastRenderedPageBreak/>
        <w:t xml:space="preserve">  </w:t>
      </w:r>
      <w:proofErr w:type="spellStart"/>
      <w:r w:rsidRPr="00227049">
        <w:rPr>
          <w:color w:val="000000" w:themeColor="text1"/>
          <w:sz w:val="28"/>
          <w:szCs w:val="28"/>
        </w:rPr>
        <w:t>color</w:t>
      </w:r>
      <w:proofErr w:type="spellEnd"/>
      <w:r w:rsidRPr="00227049">
        <w:rPr>
          <w:color w:val="000000" w:themeColor="text1"/>
          <w:sz w:val="28"/>
          <w:szCs w:val="28"/>
        </w:rPr>
        <w:t xml:space="preserve">: </w:t>
      </w:r>
      <w:proofErr w:type="gramStart"/>
      <w:r w:rsidRPr="00227049">
        <w:rPr>
          <w:color w:val="000000" w:themeColor="text1"/>
          <w:sz w:val="28"/>
          <w:szCs w:val="28"/>
        </w:rPr>
        <w:t>black;</w:t>
      </w:r>
      <w:proofErr w:type="gramEnd"/>
    </w:p>
    <w:p w14:paraId="02528F68"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34544BB1" w14:textId="77777777" w:rsidR="00227049" w:rsidRPr="00227049" w:rsidRDefault="00227049" w:rsidP="00227049">
      <w:pPr>
        <w:spacing w:after="0"/>
        <w:rPr>
          <w:color w:val="000000" w:themeColor="text1"/>
          <w:sz w:val="28"/>
          <w:szCs w:val="28"/>
        </w:rPr>
      </w:pPr>
    </w:p>
    <w:p w14:paraId="20E8A703" w14:textId="77777777" w:rsidR="00227049" w:rsidRPr="00227049" w:rsidRDefault="00227049" w:rsidP="00227049">
      <w:pPr>
        <w:spacing w:after="0"/>
        <w:rPr>
          <w:color w:val="000000" w:themeColor="text1"/>
          <w:sz w:val="28"/>
          <w:szCs w:val="28"/>
        </w:rPr>
      </w:pPr>
      <w:r w:rsidRPr="00227049">
        <w:rPr>
          <w:color w:val="000000" w:themeColor="text1"/>
          <w:sz w:val="28"/>
          <w:szCs w:val="28"/>
        </w:rPr>
        <w:t>/* Create two unequal columns that floats next to each other */</w:t>
      </w:r>
    </w:p>
    <w:p w14:paraId="185BE32D" w14:textId="77777777" w:rsidR="00227049" w:rsidRPr="00227049" w:rsidRDefault="00227049" w:rsidP="00227049">
      <w:pPr>
        <w:spacing w:after="0"/>
        <w:rPr>
          <w:color w:val="000000" w:themeColor="text1"/>
          <w:sz w:val="28"/>
          <w:szCs w:val="28"/>
        </w:rPr>
      </w:pPr>
      <w:r w:rsidRPr="00227049">
        <w:rPr>
          <w:color w:val="000000" w:themeColor="text1"/>
          <w:sz w:val="28"/>
          <w:szCs w:val="28"/>
        </w:rPr>
        <w:t>/* Left column */</w:t>
      </w:r>
    </w:p>
    <w:p w14:paraId="1826FAF5" w14:textId="77777777" w:rsidR="00227049" w:rsidRPr="00227049" w:rsidRDefault="00227049" w:rsidP="00227049">
      <w:pPr>
        <w:spacing w:after="0"/>
        <w:rPr>
          <w:color w:val="000000" w:themeColor="text1"/>
          <w:sz w:val="28"/>
          <w:szCs w:val="28"/>
        </w:rPr>
      </w:pPr>
      <w:proofErr w:type="gramStart"/>
      <w:r w:rsidRPr="00227049">
        <w:rPr>
          <w:color w:val="000000" w:themeColor="text1"/>
          <w:sz w:val="28"/>
          <w:szCs w:val="28"/>
        </w:rPr>
        <w:t>.</w:t>
      </w:r>
      <w:proofErr w:type="spellStart"/>
      <w:r w:rsidRPr="00227049">
        <w:rPr>
          <w:color w:val="000000" w:themeColor="text1"/>
          <w:sz w:val="28"/>
          <w:szCs w:val="28"/>
        </w:rPr>
        <w:t>leftcolumn</w:t>
      </w:r>
      <w:proofErr w:type="spellEnd"/>
      <w:proofErr w:type="gramEnd"/>
      <w:r w:rsidRPr="00227049">
        <w:rPr>
          <w:color w:val="000000" w:themeColor="text1"/>
          <w:sz w:val="28"/>
          <w:szCs w:val="28"/>
        </w:rPr>
        <w:t xml:space="preserve"> {   </w:t>
      </w:r>
    </w:p>
    <w:p w14:paraId="2A765907"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float: </w:t>
      </w:r>
      <w:proofErr w:type="gramStart"/>
      <w:r w:rsidRPr="00227049">
        <w:rPr>
          <w:color w:val="000000" w:themeColor="text1"/>
          <w:sz w:val="28"/>
          <w:szCs w:val="28"/>
        </w:rPr>
        <w:t>left;</w:t>
      </w:r>
      <w:proofErr w:type="gramEnd"/>
    </w:p>
    <w:p w14:paraId="19423B16"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width: </w:t>
      </w:r>
      <w:proofErr w:type="gramStart"/>
      <w:r w:rsidRPr="00227049">
        <w:rPr>
          <w:color w:val="000000" w:themeColor="text1"/>
          <w:sz w:val="28"/>
          <w:szCs w:val="28"/>
        </w:rPr>
        <w:t>75%;</w:t>
      </w:r>
      <w:proofErr w:type="gramEnd"/>
    </w:p>
    <w:p w14:paraId="1CE170CB"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0FB0DF42" w14:textId="77777777" w:rsidR="00227049" w:rsidRPr="00227049" w:rsidRDefault="00227049" w:rsidP="00227049">
      <w:pPr>
        <w:spacing w:after="0"/>
        <w:rPr>
          <w:color w:val="000000" w:themeColor="text1"/>
          <w:sz w:val="28"/>
          <w:szCs w:val="28"/>
        </w:rPr>
      </w:pPr>
    </w:p>
    <w:p w14:paraId="0F71B3B5" w14:textId="77777777" w:rsidR="00227049" w:rsidRPr="00227049" w:rsidRDefault="00227049" w:rsidP="00227049">
      <w:pPr>
        <w:spacing w:after="0"/>
        <w:rPr>
          <w:color w:val="000000" w:themeColor="text1"/>
          <w:sz w:val="28"/>
          <w:szCs w:val="28"/>
        </w:rPr>
      </w:pPr>
      <w:r w:rsidRPr="00227049">
        <w:rPr>
          <w:color w:val="000000" w:themeColor="text1"/>
          <w:sz w:val="28"/>
          <w:szCs w:val="28"/>
        </w:rPr>
        <w:t>/* Right column */</w:t>
      </w:r>
    </w:p>
    <w:p w14:paraId="1807DA3B" w14:textId="77777777" w:rsidR="00227049" w:rsidRPr="00227049" w:rsidRDefault="00227049" w:rsidP="00227049">
      <w:pPr>
        <w:spacing w:after="0"/>
        <w:rPr>
          <w:color w:val="000000" w:themeColor="text1"/>
          <w:sz w:val="28"/>
          <w:szCs w:val="28"/>
        </w:rPr>
      </w:pPr>
      <w:proofErr w:type="gramStart"/>
      <w:r w:rsidRPr="00227049">
        <w:rPr>
          <w:color w:val="000000" w:themeColor="text1"/>
          <w:sz w:val="28"/>
          <w:szCs w:val="28"/>
        </w:rPr>
        <w:t>.</w:t>
      </w:r>
      <w:proofErr w:type="spellStart"/>
      <w:r w:rsidRPr="00227049">
        <w:rPr>
          <w:color w:val="000000" w:themeColor="text1"/>
          <w:sz w:val="28"/>
          <w:szCs w:val="28"/>
        </w:rPr>
        <w:t>rightcolumn</w:t>
      </w:r>
      <w:proofErr w:type="spellEnd"/>
      <w:proofErr w:type="gramEnd"/>
      <w:r w:rsidRPr="00227049">
        <w:rPr>
          <w:color w:val="000000" w:themeColor="text1"/>
          <w:sz w:val="28"/>
          <w:szCs w:val="28"/>
        </w:rPr>
        <w:t xml:space="preserve"> {</w:t>
      </w:r>
    </w:p>
    <w:p w14:paraId="004BDB1C"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float: </w:t>
      </w:r>
      <w:proofErr w:type="gramStart"/>
      <w:r w:rsidRPr="00227049">
        <w:rPr>
          <w:color w:val="000000" w:themeColor="text1"/>
          <w:sz w:val="28"/>
          <w:szCs w:val="28"/>
        </w:rPr>
        <w:t>left;</w:t>
      </w:r>
      <w:proofErr w:type="gramEnd"/>
    </w:p>
    <w:p w14:paraId="79217432"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width: </w:t>
      </w:r>
      <w:proofErr w:type="gramStart"/>
      <w:r w:rsidRPr="00227049">
        <w:rPr>
          <w:color w:val="000000" w:themeColor="text1"/>
          <w:sz w:val="28"/>
          <w:szCs w:val="28"/>
        </w:rPr>
        <w:t>25%;</w:t>
      </w:r>
      <w:proofErr w:type="gramEnd"/>
    </w:p>
    <w:p w14:paraId="137396C2" w14:textId="77777777" w:rsidR="00227049" w:rsidRPr="00227049" w:rsidRDefault="00227049" w:rsidP="00227049">
      <w:pPr>
        <w:spacing w:after="0"/>
        <w:rPr>
          <w:color w:val="000000" w:themeColor="text1"/>
          <w:sz w:val="28"/>
          <w:szCs w:val="28"/>
        </w:rPr>
      </w:pPr>
      <w:r w:rsidRPr="00227049">
        <w:rPr>
          <w:color w:val="000000" w:themeColor="text1"/>
          <w:sz w:val="28"/>
          <w:szCs w:val="28"/>
        </w:rPr>
        <w:t>  background-</w:t>
      </w:r>
      <w:proofErr w:type="spellStart"/>
      <w:r w:rsidRPr="00227049">
        <w:rPr>
          <w:color w:val="000000" w:themeColor="text1"/>
          <w:sz w:val="28"/>
          <w:szCs w:val="28"/>
        </w:rPr>
        <w:t>color</w:t>
      </w:r>
      <w:proofErr w:type="spellEnd"/>
      <w:r w:rsidRPr="00227049">
        <w:rPr>
          <w:color w:val="000000" w:themeColor="text1"/>
          <w:sz w:val="28"/>
          <w:szCs w:val="28"/>
        </w:rPr>
        <w:t>: #</w:t>
      </w:r>
      <w:proofErr w:type="gramStart"/>
      <w:r w:rsidRPr="00227049">
        <w:rPr>
          <w:color w:val="000000" w:themeColor="text1"/>
          <w:sz w:val="28"/>
          <w:szCs w:val="28"/>
        </w:rPr>
        <w:t>f1f1f1;</w:t>
      </w:r>
      <w:proofErr w:type="gramEnd"/>
    </w:p>
    <w:p w14:paraId="546B4440"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padding-left: </w:t>
      </w:r>
      <w:proofErr w:type="gramStart"/>
      <w:r w:rsidRPr="00227049">
        <w:rPr>
          <w:color w:val="000000" w:themeColor="text1"/>
          <w:sz w:val="28"/>
          <w:szCs w:val="28"/>
        </w:rPr>
        <w:t>20px;</w:t>
      </w:r>
      <w:proofErr w:type="gramEnd"/>
    </w:p>
    <w:p w14:paraId="322638CC"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7F5DB303" w14:textId="77777777" w:rsidR="00227049" w:rsidRPr="00227049" w:rsidRDefault="00227049" w:rsidP="00227049">
      <w:pPr>
        <w:spacing w:after="0"/>
        <w:rPr>
          <w:color w:val="000000" w:themeColor="text1"/>
          <w:sz w:val="28"/>
          <w:szCs w:val="28"/>
        </w:rPr>
      </w:pPr>
    </w:p>
    <w:p w14:paraId="48A9702D" w14:textId="77777777" w:rsidR="00227049" w:rsidRPr="00227049" w:rsidRDefault="00227049" w:rsidP="00227049">
      <w:pPr>
        <w:spacing w:after="0"/>
        <w:rPr>
          <w:color w:val="000000" w:themeColor="text1"/>
          <w:sz w:val="28"/>
          <w:szCs w:val="28"/>
        </w:rPr>
      </w:pPr>
      <w:r w:rsidRPr="00227049">
        <w:rPr>
          <w:color w:val="000000" w:themeColor="text1"/>
          <w:sz w:val="28"/>
          <w:szCs w:val="28"/>
        </w:rPr>
        <w:t>/* Fake image */</w:t>
      </w:r>
    </w:p>
    <w:p w14:paraId="27415261" w14:textId="77777777" w:rsidR="00227049" w:rsidRPr="00227049" w:rsidRDefault="00227049" w:rsidP="00227049">
      <w:pPr>
        <w:spacing w:after="0"/>
        <w:rPr>
          <w:color w:val="000000" w:themeColor="text1"/>
          <w:sz w:val="28"/>
          <w:szCs w:val="28"/>
        </w:rPr>
      </w:pPr>
      <w:proofErr w:type="gramStart"/>
      <w:r w:rsidRPr="00227049">
        <w:rPr>
          <w:color w:val="000000" w:themeColor="text1"/>
          <w:sz w:val="28"/>
          <w:szCs w:val="28"/>
        </w:rPr>
        <w:t>.</w:t>
      </w:r>
      <w:proofErr w:type="spellStart"/>
      <w:r w:rsidRPr="00227049">
        <w:rPr>
          <w:color w:val="000000" w:themeColor="text1"/>
          <w:sz w:val="28"/>
          <w:szCs w:val="28"/>
        </w:rPr>
        <w:t>fakeimg</w:t>
      </w:r>
      <w:proofErr w:type="spellEnd"/>
      <w:proofErr w:type="gramEnd"/>
      <w:r w:rsidRPr="00227049">
        <w:rPr>
          <w:color w:val="000000" w:themeColor="text1"/>
          <w:sz w:val="28"/>
          <w:szCs w:val="28"/>
        </w:rPr>
        <w:t xml:space="preserve"> {</w:t>
      </w:r>
    </w:p>
    <w:p w14:paraId="10021986" w14:textId="77777777" w:rsidR="00227049" w:rsidRPr="00227049" w:rsidRDefault="00227049" w:rsidP="00227049">
      <w:pPr>
        <w:spacing w:after="0"/>
        <w:rPr>
          <w:color w:val="000000" w:themeColor="text1"/>
          <w:sz w:val="28"/>
          <w:szCs w:val="28"/>
        </w:rPr>
      </w:pPr>
      <w:r w:rsidRPr="00227049">
        <w:rPr>
          <w:color w:val="000000" w:themeColor="text1"/>
          <w:sz w:val="28"/>
          <w:szCs w:val="28"/>
        </w:rPr>
        <w:t>  background-</w:t>
      </w:r>
      <w:proofErr w:type="spellStart"/>
      <w:r w:rsidRPr="00227049">
        <w:rPr>
          <w:color w:val="000000" w:themeColor="text1"/>
          <w:sz w:val="28"/>
          <w:szCs w:val="28"/>
        </w:rPr>
        <w:t>color</w:t>
      </w:r>
      <w:proofErr w:type="spellEnd"/>
      <w:r w:rsidRPr="00227049">
        <w:rPr>
          <w:color w:val="000000" w:themeColor="text1"/>
          <w:sz w:val="28"/>
          <w:szCs w:val="28"/>
        </w:rPr>
        <w:t>: #</w:t>
      </w:r>
      <w:proofErr w:type="gramStart"/>
      <w:r w:rsidRPr="00227049">
        <w:rPr>
          <w:color w:val="000000" w:themeColor="text1"/>
          <w:sz w:val="28"/>
          <w:szCs w:val="28"/>
        </w:rPr>
        <w:t>aaa;</w:t>
      </w:r>
      <w:proofErr w:type="gramEnd"/>
    </w:p>
    <w:p w14:paraId="3B99EBB1"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width: </w:t>
      </w:r>
      <w:proofErr w:type="gramStart"/>
      <w:r w:rsidRPr="00227049">
        <w:rPr>
          <w:color w:val="000000" w:themeColor="text1"/>
          <w:sz w:val="28"/>
          <w:szCs w:val="28"/>
        </w:rPr>
        <w:t>100%;</w:t>
      </w:r>
      <w:proofErr w:type="gramEnd"/>
    </w:p>
    <w:p w14:paraId="1AF3C01E"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padding: </w:t>
      </w:r>
      <w:proofErr w:type="gramStart"/>
      <w:r w:rsidRPr="00227049">
        <w:rPr>
          <w:color w:val="000000" w:themeColor="text1"/>
          <w:sz w:val="28"/>
          <w:szCs w:val="28"/>
        </w:rPr>
        <w:t>20px;</w:t>
      </w:r>
      <w:proofErr w:type="gramEnd"/>
    </w:p>
    <w:p w14:paraId="141DF812"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5CC294B7" w14:textId="77777777" w:rsidR="00227049" w:rsidRPr="00227049" w:rsidRDefault="00227049" w:rsidP="00227049">
      <w:pPr>
        <w:spacing w:after="0"/>
        <w:rPr>
          <w:color w:val="000000" w:themeColor="text1"/>
          <w:sz w:val="28"/>
          <w:szCs w:val="28"/>
        </w:rPr>
      </w:pPr>
    </w:p>
    <w:p w14:paraId="2FD029F1" w14:textId="77777777" w:rsidR="00227049" w:rsidRPr="00227049" w:rsidRDefault="00227049" w:rsidP="00227049">
      <w:pPr>
        <w:spacing w:after="0"/>
        <w:rPr>
          <w:color w:val="000000" w:themeColor="text1"/>
          <w:sz w:val="28"/>
          <w:szCs w:val="28"/>
        </w:rPr>
      </w:pPr>
      <w:r w:rsidRPr="00227049">
        <w:rPr>
          <w:color w:val="000000" w:themeColor="text1"/>
          <w:sz w:val="28"/>
          <w:szCs w:val="28"/>
        </w:rPr>
        <w:t>/* Add a card effect for articles */</w:t>
      </w:r>
    </w:p>
    <w:p w14:paraId="5FE5C6E2" w14:textId="77777777" w:rsidR="00227049" w:rsidRPr="00227049" w:rsidRDefault="00227049" w:rsidP="00227049">
      <w:pPr>
        <w:spacing w:after="0"/>
        <w:rPr>
          <w:color w:val="000000" w:themeColor="text1"/>
          <w:sz w:val="28"/>
          <w:szCs w:val="28"/>
        </w:rPr>
      </w:pPr>
      <w:proofErr w:type="gramStart"/>
      <w:r w:rsidRPr="00227049">
        <w:rPr>
          <w:color w:val="000000" w:themeColor="text1"/>
          <w:sz w:val="28"/>
          <w:szCs w:val="28"/>
        </w:rPr>
        <w:t>.card</w:t>
      </w:r>
      <w:proofErr w:type="gramEnd"/>
      <w:r w:rsidRPr="00227049">
        <w:rPr>
          <w:color w:val="000000" w:themeColor="text1"/>
          <w:sz w:val="28"/>
          <w:szCs w:val="28"/>
        </w:rPr>
        <w:t xml:space="preserve"> {</w:t>
      </w:r>
    </w:p>
    <w:p w14:paraId="0D0BBF1F" w14:textId="77777777" w:rsidR="00227049" w:rsidRPr="00227049" w:rsidRDefault="00227049" w:rsidP="00227049">
      <w:pPr>
        <w:spacing w:after="0"/>
        <w:rPr>
          <w:color w:val="000000" w:themeColor="text1"/>
          <w:sz w:val="28"/>
          <w:szCs w:val="28"/>
        </w:rPr>
      </w:pPr>
      <w:r w:rsidRPr="00227049">
        <w:rPr>
          <w:color w:val="000000" w:themeColor="text1"/>
          <w:sz w:val="28"/>
          <w:szCs w:val="28"/>
        </w:rPr>
        <w:t>  background-</w:t>
      </w:r>
      <w:proofErr w:type="spellStart"/>
      <w:r w:rsidRPr="00227049">
        <w:rPr>
          <w:color w:val="000000" w:themeColor="text1"/>
          <w:sz w:val="28"/>
          <w:szCs w:val="28"/>
        </w:rPr>
        <w:t>color</w:t>
      </w:r>
      <w:proofErr w:type="spellEnd"/>
      <w:r w:rsidRPr="00227049">
        <w:rPr>
          <w:color w:val="000000" w:themeColor="text1"/>
          <w:sz w:val="28"/>
          <w:szCs w:val="28"/>
        </w:rPr>
        <w:t xml:space="preserve">: </w:t>
      </w:r>
      <w:proofErr w:type="gramStart"/>
      <w:r w:rsidRPr="00227049">
        <w:rPr>
          <w:color w:val="000000" w:themeColor="text1"/>
          <w:sz w:val="28"/>
          <w:szCs w:val="28"/>
        </w:rPr>
        <w:t>white;</w:t>
      </w:r>
      <w:proofErr w:type="gramEnd"/>
    </w:p>
    <w:p w14:paraId="16AFB4C6"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padding: </w:t>
      </w:r>
      <w:proofErr w:type="gramStart"/>
      <w:r w:rsidRPr="00227049">
        <w:rPr>
          <w:color w:val="000000" w:themeColor="text1"/>
          <w:sz w:val="28"/>
          <w:szCs w:val="28"/>
        </w:rPr>
        <w:t>20px;</w:t>
      </w:r>
      <w:proofErr w:type="gramEnd"/>
    </w:p>
    <w:p w14:paraId="6DB6BF5B"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margin-top: </w:t>
      </w:r>
      <w:proofErr w:type="gramStart"/>
      <w:r w:rsidRPr="00227049">
        <w:rPr>
          <w:color w:val="000000" w:themeColor="text1"/>
          <w:sz w:val="28"/>
          <w:szCs w:val="28"/>
        </w:rPr>
        <w:t>20px;</w:t>
      </w:r>
      <w:proofErr w:type="gramEnd"/>
    </w:p>
    <w:p w14:paraId="16D80571"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78556B6E" w14:textId="77777777" w:rsidR="00227049" w:rsidRPr="00227049" w:rsidRDefault="00227049" w:rsidP="00227049">
      <w:pPr>
        <w:spacing w:after="0"/>
        <w:rPr>
          <w:color w:val="000000" w:themeColor="text1"/>
          <w:sz w:val="28"/>
          <w:szCs w:val="28"/>
        </w:rPr>
      </w:pPr>
    </w:p>
    <w:p w14:paraId="000761B0" w14:textId="77777777" w:rsidR="00227049" w:rsidRPr="00227049" w:rsidRDefault="00227049" w:rsidP="00227049">
      <w:pPr>
        <w:spacing w:after="0"/>
        <w:rPr>
          <w:color w:val="000000" w:themeColor="text1"/>
          <w:sz w:val="28"/>
          <w:szCs w:val="28"/>
        </w:rPr>
      </w:pPr>
      <w:r w:rsidRPr="00227049">
        <w:rPr>
          <w:color w:val="000000" w:themeColor="text1"/>
          <w:sz w:val="28"/>
          <w:szCs w:val="28"/>
        </w:rPr>
        <w:lastRenderedPageBreak/>
        <w:t>/* Clear floats after the columns */</w:t>
      </w:r>
    </w:p>
    <w:p w14:paraId="363B40D4" w14:textId="77777777" w:rsidR="00227049" w:rsidRPr="00227049" w:rsidRDefault="00227049" w:rsidP="00227049">
      <w:pPr>
        <w:spacing w:after="0"/>
        <w:rPr>
          <w:color w:val="000000" w:themeColor="text1"/>
          <w:sz w:val="28"/>
          <w:szCs w:val="28"/>
        </w:rPr>
      </w:pPr>
      <w:proofErr w:type="gramStart"/>
      <w:r w:rsidRPr="00227049">
        <w:rPr>
          <w:color w:val="000000" w:themeColor="text1"/>
          <w:sz w:val="28"/>
          <w:szCs w:val="28"/>
        </w:rPr>
        <w:t>.row::</w:t>
      </w:r>
      <w:proofErr w:type="gramEnd"/>
      <w:r w:rsidRPr="00227049">
        <w:rPr>
          <w:color w:val="000000" w:themeColor="text1"/>
          <w:sz w:val="28"/>
          <w:szCs w:val="28"/>
        </w:rPr>
        <w:t>after {</w:t>
      </w:r>
    </w:p>
    <w:p w14:paraId="1A32DF15" w14:textId="77777777" w:rsidR="00227049" w:rsidRPr="00227049" w:rsidRDefault="00227049" w:rsidP="00227049">
      <w:pPr>
        <w:spacing w:after="0"/>
        <w:rPr>
          <w:color w:val="000000" w:themeColor="text1"/>
          <w:sz w:val="28"/>
          <w:szCs w:val="28"/>
        </w:rPr>
      </w:pPr>
      <w:r w:rsidRPr="00227049">
        <w:rPr>
          <w:color w:val="000000" w:themeColor="text1"/>
          <w:sz w:val="28"/>
          <w:szCs w:val="28"/>
        </w:rPr>
        <w:t>  content: "</w:t>
      </w:r>
      <w:proofErr w:type="gramStart"/>
      <w:r w:rsidRPr="00227049">
        <w:rPr>
          <w:color w:val="000000" w:themeColor="text1"/>
          <w:sz w:val="28"/>
          <w:szCs w:val="28"/>
        </w:rPr>
        <w:t>";</w:t>
      </w:r>
      <w:proofErr w:type="gramEnd"/>
    </w:p>
    <w:p w14:paraId="2CA4F67B"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display: </w:t>
      </w:r>
      <w:proofErr w:type="gramStart"/>
      <w:r w:rsidRPr="00227049">
        <w:rPr>
          <w:color w:val="000000" w:themeColor="text1"/>
          <w:sz w:val="28"/>
          <w:szCs w:val="28"/>
        </w:rPr>
        <w:t>table;</w:t>
      </w:r>
      <w:proofErr w:type="gramEnd"/>
    </w:p>
    <w:p w14:paraId="4F909BF5"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clear: </w:t>
      </w:r>
      <w:proofErr w:type="gramStart"/>
      <w:r w:rsidRPr="00227049">
        <w:rPr>
          <w:color w:val="000000" w:themeColor="text1"/>
          <w:sz w:val="28"/>
          <w:szCs w:val="28"/>
        </w:rPr>
        <w:t>both;</w:t>
      </w:r>
      <w:proofErr w:type="gramEnd"/>
    </w:p>
    <w:p w14:paraId="79BBE695"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3889E781" w14:textId="77777777" w:rsidR="00227049" w:rsidRPr="00227049" w:rsidRDefault="00227049" w:rsidP="00227049">
      <w:pPr>
        <w:spacing w:after="0"/>
        <w:rPr>
          <w:color w:val="000000" w:themeColor="text1"/>
          <w:sz w:val="28"/>
          <w:szCs w:val="28"/>
        </w:rPr>
      </w:pPr>
    </w:p>
    <w:p w14:paraId="1D82FFA1" w14:textId="77777777" w:rsidR="00227049" w:rsidRPr="00227049" w:rsidRDefault="00227049" w:rsidP="00227049">
      <w:pPr>
        <w:spacing w:after="0"/>
        <w:rPr>
          <w:color w:val="000000" w:themeColor="text1"/>
          <w:sz w:val="28"/>
          <w:szCs w:val="28"/>
        </w:rPr>
      </w:pPr>
      <w:r w:rsidRPr="00227049">
        <w:rPr>
          <w:color w:val="000000" w:themeColor="text1"/>
          <w:sz w:val="28"/>
          <w:szCs w:val="28"/>
        </w:rPr>
        <w:t>/* Footer */</w:t>
      </w:r>
    </w:p>
    <w:p w14:paraId="45958D11" w14:textId="77777777" w:rsidR="00227049" w:rsidRPr="00227049" w:rsidRDefault="00227049" w:rsidP="00227049">
      <w:pPr>
        <w:spacing w:after="0"/>
        <w:rPr>
          <w:color w:val="000000" w:themeColor="text1"/>
          <w:sz w:val="28"/>
          <w:szCs w:val="28"/>
        </w:rPr>
      </w:pPr>
      <w:proofErr w:type="gramStart"/>
      <w:r w:rsidRPr="00227049">
        <w:rPr>
          <w:color w:val="000000" w:themeColor="text1"/>
          <w:sz w:val="28"/>
          <w:szCs w:val="28"/>
        </w:rPr>
        <w:t>.footer</w:t>
      </w:r>
      <w:proofErr w:type="gramEnd"/>
      <w:r w:rsidRPr="00227049">
        <w:rPr>
          <w:color w:val="000000" w:themeColor="text1"/>
          <w:sz w:val="28"/>
          <w:szCs w:val="28"/>
        </w:rPr>
        <w:t xml:space="preserve"> {</w:t>
      </w:r>
    </w:p>
    <w:p w14:paraId="1551AD41"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padding: </w:t>
      </w:r>
      <w:proofErr w:type="gramStart"/>
      <w:r w:rsidRPr="00227049">
        <w:rPr>
          <w:color w:val="000000" w:themeColor="text1"/>
          <w:sz w:val="28"/>
          <w:szCs w:val="28"/>
        </w:rPr>
        <w:t>20px;</w:t>
      </w:r>
      <w:proofErr w:type="gramEnd"/>
    </w:p>
    <w:p w14:paraId="7970558D"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text-align: </w:t>
      </w:r>
      <w:proofErr w:type="spellStart"/>
      <w:proofErr w:type="gramStart"/>
      <w:r w:rsidRPr="00227049">
        <w:rPr>
          <w:color w:val="000000" w:themeColor="text1"/>
          <w:sz w:val="28"/>
          <w:szCs w:val="28"/>
        </w:rPr>
        <w:t>center</w:t>
      </w:r>
      <w:proofErr w:type="spellEnd"/>
      <w:r w:rsidRPr="00227049">
        <w:rPr>
          <w:color w:val="000000" w:themeColor="text1"/>
          <w:sz w:val="28"/>
          <w:szCs w:val="28"/>
        </w:rPr>
        <w:t>;</w:t>
      </w:r>
      <w:proofErr w:type="gramEnd"/>
    </w:p>
    <w:p w14:paraId="658EF23D" w14:textId="77777777" w:rsidR="00227049" w:rsidRPr="00227049" w:rsidRDefault="00227049" w:rsidP="00227049">
      <w:pPr>
        <w:spacing w:after="0"/>
        <w:rPr>
          <w:color w:val="000000" w:themeColor="text1"/>
          <w:sz w:val="28"/>
          <w:szCs w:val="28"/>
        </w:rPr>
      </w:pPr>
      <w:r w:rsidRPr="00227049">
        <w:rPr>
          <w:color w:val="000000" w:themeColor="text1"/>
          <w:sz w:val="28"/>
          <w:szCs w:val="28"/>
        </w:rPr>
        <w:t>  background: #</w:t>
      </w:r>
      <w:proofErr w:type="gramStart"/>
      <w:r w:rsidRPr="00227049">
        <w:rPr>
          <w:color w:val="000000" w:themeColor="text1"/>
          <w:sz w:val="28"/>
          <w:szCs w:val="28"/>
        </w:rPr>
        <w:t>ddd;</w:t>
      </w:r>
      <w:proofErr w:type="gramEnd"/>
    </w:p>
    <w:p w14:paraId="37EFFD48"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margin-top: </w:t>
      </w:r>
      <w:proofErr w:type="gramStart"/>
      <w:r w:rsidRPr="00227049">
        <w:rPr>
          <w:color w:val="000000" w:themeColor="text1"/>
          <w:sz w:val="28"/>
          <w:szCs w:val="28"/>
        </w:rPr>
        <w:t>20px;</w:t>
      </w:r>
      <w:proofErr w:type="gramEnd"/>
    </w:p>
    <w:p w14:paraId="0CD474F2"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4D972DD2" w14:textId="77777777" w:rsidR="00227049" w:rsidRPr="00227049" w:rsidRDefault="00227049" w:rsidP="00227049">
      <w:pPr>
        <w:spacing w:after="0"/>
        <w:rPr>
          <w:color w:val="000000" w:themeColor="text1"/>
          <w:sz w:val="28"/>
          <w:szCs w:val="28"/>
        </w:rPr>
      </w:pPr>
    </w:p>
    <w:p w14:paraId="3BC5BD30" w14:textId="77777777" w:rsidR="00227049" w:rsidRPr="00227049" w:rsidRDefault="00227049" w:rsidP="00227049">
      <w:pPr>
        <w:spacing w:after="0"/>
        <w:rPr>
          <w:color w:val="000000" w:themeColor="text1"/>
          <w:sz w:val="28"/>
          <w:szCs w:val="28"/>
        </w:rPr>
      </w:pPr>
      <w:r w:rsidRPr="00227049">
        <w:rPr>
          <w:color w:val="000000" w:themeColor="text1"/>
          <w:sz w:val="28"/>
          <w:szCs w:val="28"/>
        </w:rPr>
        <w:t>/* Responsive layout - when the screen is less than 800px wide, make the two columns stack on top of each other instead of next to each other */</w:t>
      </w:r>
    </w:p>
    <w:p w14:paraId="2BF7A37E" w14:textId="77777777" w:rsidR="00227049" w:rsidRPr="00227049" w:rsidRDefault="00227049" w:rsidP="00227049">
      <w:pPr>
        <w:spacing w:after="0"/>
        <w:rPr>
          <w:color w:val="000000" w:themeColor="text1"/>
          <w:sz w:val="28"/>
          <w:szCs w:val="28"/>
        </w:rPr>
      </w:pPr>
      <w:r w:rsidRPr="00227049">
        <w:rPr>
          <w:color w:val="000000" w:themeColor="text1"/>
          <w:sz w:val="28"/>
          <w:szCs w:val="28"/>
        </w:rPr>
        <w:t>@media screen and (max-width: 800px) {</w:t>
      </w:r>
    </w:p>
    <w:p w14:paraId="5647F66F"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w:t>
      </w:r>
      <w:proofErr w:type="gramStart"/>
      <w:r w:rsidRPr="00227049">
        <w:rPr>
          <w:color w:val="000000" w:themeColor="text1"/>
          <w:sz w:val="28"/>
          <w:szCs w:val="28"/>
        </w:rPr>
        <w:t>.</w:t>
      </w:r>
      <w:proofErr w:type="spellStart"/>
      <w:r w:rsidRPr="00227049">
        <w:rPr>
          <w:color w:val="000000" w:themeColor="text1"/>
          <w:sz w:val="28"/>
          <w:szCs w:val="28"/>
        </w:rPr>
        <w:t>leftcolumn</w:t>
      </w:r>
      <w:proofErr w:type="spellEnd"/>
      <w:r w:rsidRPr="00227049">
        <w:rPr>
          <w:color w:val="000000" w:themeColor="text1"/>
          <w:sz w:val="28"/>
          <w:szCs w:val="28"/>
        </w:rPr>
        <w:t>, .</w:t>
      </w:r>
      <w:proofErr w:type="spellStart"/>
      <w:r w:rsidRPr="00227049">
        <w:rPr>
          <w:color w:val="000000" w:themeColor="text1"/>
          <w:sz w:val="28"/>
          <w:szCs w:val="28"/>
        </w:rPr>
        <w:t>rightcolumn</w:t>
      </w:r>
      <w:proofErr w:type="spellEnd"/>
      <w:proofErr w:type="gramEnd"/>
      <w:r w:rsidRPr="00227049">
        <w:rPr>
          <w:color w:val="000000" w:themeColor="text1"/>
          <w:sz w:val="28"/>
          <w:szCs w:val="28"/>
        </w:rPr>
        <w:t xml:space="preserve"> {   </w:t>
      </w:r>
    </w:p>
    <w:p w14:paraId="21C5DC1D"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width: </w:t>
      </w:r>
      <w:proofErr w:type="gramStart"/>
      <w:r w:rsidRPr="00227049">
        <w:rPr>
          <w:color w:val="000000" w:themeColor="text1"/>
          <w:sz w:val="28"/>
          <w:szCs w:val="28"/>
        </w:rPr>
        <w:t>100%;</w:t>
      </w:r>
      <w:proofErr w:type="gramEnd"/>
    </w:p>
    <w:p w14:paraId="3E9A0B91"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padding: </w:t>
      </w:r>
      <w:proofErr w:type="gramStart"/>
      <w:r w:rsidRPr="00227049">
        <w:rPr>
          <w:color w:val="000000" w:themeColor="text1"/>
          <w:sz w:val="28"/>
          <w:szCs w:val="28"/>
        </w:rPr>
        <w:t>0;</w:t>
      </w:r>
      <w:proofErr w:type="gramEnd"/>
    </w:p>
    <w:p w14:paraId="36BA9B02" w14:textId="77777777" w:rsidR="00227049" w:rsidRPr="00227049" w:rsidRDefault="00227049" w:rsidP="00227049">
      <w:pPr>
        <w:spacing w:after="0"/>
        <w:rPr>
          <w:color w:val="000000" w:themeColor="text1"/>
          <w:sz w:val="28"/>
          <w:szCs w:val="28"/>
        </w:rPr>
      </w:pPr>
      <w:r w:rsidRPr="00227049">
        <w:rPr>
          <w:color w:val="000000" w:themeColor="text1"/>
          <w:sz w:val="28"/>
          <w:szCs w:val="28"/>
        </w:rPr>
        <w:t>  }</w:t>
      </w:r>
    </w:p>
    <w:p w14:paraId="2FD973B2"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44383095" w14:textId="77777777" w:rsidR="00227049" w:rsidRPr="00227049" w:rsidRDefault="00227049" w:rsidP="00227049">
      <w:pPr>
        <w:spacing w:after="0"/>
        <w:rPr>
          <w:color w:val="000000" w:themeColor="text1"/>
          <w:sz w:val="28"/>
          <w:szCs w:val="28"/>
        </w:rPr>
      </w:pPr>
    </w:p>
    <w:p w14:paraId="3AAC9175" w14:textId="77777777" w:rsidR="00227049" w:rsidRPr="00227049" w:rsidRDefault="00227049" w:rsidP="00227049">
      <w:pPr>
        <w:spacing w:after="0"/>
        <w:rPr>
          <w:color w:val="000000" w:themeColor="text1"/>
          <w:sz w:val="28"/>
          <w:szCs w:val="28"/>
        </w:rPr>
      </w:pPr>
      <w:r w:rsidRPr="00227049">
        <w:rPr>
          <w:color w:val="000000" w:themeColor="text1"/>
          <w:sz w:val="28"/>
          <w:szCs w:val="28"/>
        </w:rPr>
        <w:t>/* Responsive layout - when the screen is less than 400px wide, make the navigation links stack on top of each other instead of next to each other */</w:t>
      </w:r>
    </w:p>
    <w:p w14:paraId="0954FA5E" w14:textId="77777777" w:rsidR="00227049" w:rsidRPr="00227049" w:rsidRDefault="00227049" w:rsidP="00227049">
      <w:pPr>
        <w:spacing w:after="0"/>
        <w:rPr>
          <w:color w:val="000000" w:themeColor="text1"/>
          <w:sz w:val="28"/>
          <w:szCs w:val="28"/>
        </w:rPr>
      </w:pPr>
      <w:r w:rsidRPr="00227049">
        <w:rPr>
          <w:color w:val="000000" w:themeColor="text1"/>
          <w:sz w:val="28"/>
          <w:szCs w:val="28"/>
        </w:rPr>
        <w:t>@media screen and (max-width: 400px) {</w:t>
      </w:r>
    </w:p>
    <w:p w14:paraId="1C1598DB"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w:t>
      </w:r>
      <w:proofErr w:type="gramStart"/>
      <w:r w:rsidRPr="00227049">
        <w:rPr>
          <w:color w:val="000000" w:themeColor="text1"/>
          <w:sz w:val="28"/>
          <w:szCs w:val="28"/>
        </w:rPr>
        <w:t>.</w:t>
      </w:r>
      <w:proofErr w:type="spellStart"/>
      <w:r w:rsidRPr="00227049">
        <w:rPr>
          <w:color w:val="000000" w:themeColor="text1"/>
          <w:sz w:val="28"/>
          <w:szCs w:val="28"/>
        </w:rPr>
        <w:t>topnav</w:t>
      </w:r>
      <w:proofErr w:type="spellEnd"/>
      <w:proofErr w:type="gramEnd"/>
      <w:r w:rsidRPr="00227049">
        <w:rPr>
          <w:color w:val="000000" w:themeColor="text1"/>
          <w:sz w:val="28"/>
          <w:szCs w:val="28"/>
        </w:rPr>
        <w:t xml:space="preserve"> a {</w:t>
      </w:r>
    </w:p>
    <w:p w14:paraId="0395BF96"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float: </w:t>
      </w:r>
      <w:proofErr w:type="gramStart"/>
      <w:r w:rsidRPr="00227049">
        <w:rPr>
          <w:color w:val="000000" w:themeColor="text1"/>
          <w:sz w:val="28"/>
          <w:szCs w:val="28"/>
        </w:rPr>
        <w:t>none;</w:t>
      </w:r>
      <w:proofErr w:type="gramEnd"/>
    </w:p>
    <w:p w14:paraId="22E38F8C"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width: </w:t>
      </w:r>
      <w:proofErr w:type="gramStart"/>
      <w:r w:rsidRPr="00227049">
        <w:rPr>
          <w:color w:val="000000" w:themeColor="text1"/>
          <w:sz w:val="28"/>
          <w:szCs w:val="28"/>
        </w:rPr>
        <w:t>100%;</w:t>
      </w:r>
      <w:proofErr w:type="gramEnd"/>
    </w:p>
    <w:p w14:paraId="0F06AE3A" w14:textId="77777777" w:rsidR="00227049" w:rsidRPr="00227049" w:rsidRDefault="00227049" w:rsidP="00227049">
      <w:pPr>
        <w:spacing w:after="0"/>
        <w:rPr>
          <w:color w:val="000000" w:themeColor="text1"/>
          <w:sz w:val="28"/>
          <w:szCs w:val="28"/>
        </w:rPr>
      </w:pPr>
      <w:r w:rsidRPr="00227049">
        <w:rPr>
          <w:color w:val="000000" w:themeColor="text1"/>
          <w:sz w:val="28"/>
          <w:szCs w:val="28"/>
        </w:rPr>
        <w:t>  }</w:t>
      </w:r>
    </w:p>
    <w:p w14:paraId="0E569BAC" w14:textId="77777777" w:rsidR="00227049" w:rsidRPr="00227049" w:rsidRDefault="00227049" w:rsidP="00227049">
      <w:pPr>
        <w:spacing w:after="0"/>
        <w:rPr>
          <w:color w:val="000000" w:themeColor="text1"/>
          <w:sz w:val="28"/>
          <w:szCs w:val="28"/>
        </w:rPr>
      </w:pPr>
      <w:r w:rsidRPr="00227049">
        <w:rPr>
          <w:color w:val="000000" w:themeColor="text1"/>
          <w:sz w:val="28"/>
          <w:szCs w:val="28"/>
        </w:rPr>
        <w:t>}</w:t>
      </w:r>
    </w:p>
    <w:p w14:paraId="2B9EDC98" w14:textId="77777777" w:rsidR="00227049" w:rsidRPr="00227049" w:rsidRDefault="00227049" w:rsidP="00227049">
      <w:pPr>
        <w:spacing w:after="0"/>
        <w:rPr>
          <w:color w:val="000000" w:themeColor="text1"/>
          <w:sz w:val="28"/>
          <w:szCs w:val="28"/>
        </w:rPr>
      </w:pPr>
      <w:r w:rsidRPr="00227049">
        <w:rPr>
          <w:color w:val="000000" w:themeColor="text1"/>
          <w:sz w:val="28"/>
          <w:szCs w:val="28"/>
        </w:rPr>
        <w:lastRenderedPageBreak/>
        <w:t>&lt;/style&gt;</w:t>
      </w:r>
    </w:p>
    <w:p w14:paraId="08817529" w14:textId="77777777" w:rsidR="00227049" w:rsidRPr="00227049" w:rsidRDefault="00227049" w:rsidP="00227049">
      <w:pPr>
        <w:spacing w:after="0"/>
        <w:rPr>
          <w:color w:val="000000" w:themeColor="text1"/>
          <w:sz w:val="28"/>
          <w:szCs w:val="28"/>
        </w:rPr>
      </w:pPr>
      <w:r w:rsidRPr="00227049">
        <w:rPr>
          <w:color w:val="000000" w:themeColor="text1"/>
          <w:sz w:val="28"/>
          <w:szCs w:val="28"/>
        </w:rPr>
        <w:t>&lt;/head&gt;</w:t>
      </w:r>
    </w:p>
    <w:p w14:paraId="69785360" w14:textId="77777777" w:rsidR="00227049" w:rsidRPr="00227049" w:rsidRDefault="00227049" w:rsidP="00227049">
      <w:pPr>
        <w:spacing w:after="0"/>
        <w:rPr>
          <w:color w:val="000000" w:themeColor="text1"/>
          <w:sz w:val="28"/>
          <w:szCs w:val="28"/>
        </w:rPr>
      </w:pPr>
      <w:r w:rsidRPr="00227049">
        <w:rPr>
          <w:color w:val="000000" w:themeColor="text1"/>
          <w:sz w:val="28"/>
          <w:szCs w:val="28"/>
        </w:rPr>
        <w:t>&lt;body&gt;</w:t>
      </w:r>
    </w:p>
    <w:p w14:paraId="48236D88" w14:textId="77777777" w:rsidR="00227049" w:rsidRPr="00227049" w:rsidRDefault="00227049" w:rsidP="00227049">
      <w:pPr>
        <w:spacing w:after="0"/>
        <w:rPr>
          <w:color w:val="000000" w:themeColor="text1"/>
          <w:sz w:val="28"/>
          <w:szCs w:val="28"/>
        </w:rPr>
      </w:pPr>
    </w:p>
    <w:p w14:paraId="122DC437" w14:textId="77777777" w:rsidR="00227049" w:rsidRPr="00227049" w:rsidRDefault="00227049" w:rsidP="00227049">
      <w:pPr>
        <w:spacing w:after="0"/>
        <w:rPr>
          <w:color w:val="000000" w:themeColor="text1"/>
          <w:sz w:val="28"/>
          <w:szCs w:val="28"/>
        </w:rPr>
      </w:pPr>
      <w:r w:rsidRPr="00227049">
        <w:rPr>
          <w:color w:val="000000" w:themeColor="text1"/>
          <w:sz w:val="28"/>
          <w:szCs w:val="28"/>
        </w:rPr>
        <w:t>&lt;div class="header"&gt;</w:t>
      </w:r>
    </w:p>
    <w:p w14:paraId="00CD223D" w14:textId="77777777" w:rsidR="00227049" w:rsidRPr="00227049" w:rsidRDefault="00227049" w:rsidP="00227049">
      <w:pPr>
        <w:spacing w:after="0"/>
        <w:rPr>
          <w:color w:val="000000" w:themeColor="text1"/>
          <w:sz w:val="28"/>
          <w:szCs w:val="28"/>
        </w:rPr>
      </w:pPr>
      <w:r w:rsidRPr="00227049">
        <w:rPr>
          <w:color w:val="000000" w:themeColor="text1"/>
          <w:sz w:val="28"/>
          <w:szCs w:val="28"/>
        </w:rPr>
        <w:t>  &lt;h1&gt;My Website&lt;/h1&gt;</w:t>
      </w:r>
    </w:p>
    <w:p w14:paraId="58A730BC"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&lt;p&gt;Resize the browser window to see the </w:t>
      </w:r>
      <w:proofErr w:type="gramStart"/>
      <w:r w:rsidRPr="00227049">
        <w:rPr>
          <w:color w:val="000000" w:themeColor="text1"/>
          <w:sz w:val="28"/>
          <w:szCs w:val="28"/>
        </w:rPr>
        <w:t>effect.&lt;</w:t>
      </w:r>
      <w:proofErr w:type="gramEnd"/>
      <w:r w:rsidRPr="00227049">
        <w:rPr>
          <w:color w:val="000000" w:themeColor="text1"/>
          <w:sz w:val="28"/>
          <w:szCs w:val="28"/>
        </w:rPr>
        <w:t>/p&gt;</w:t>
      </w:r>
    </w:p>
    <w:p w14:paraId="21058D71" w14:textId="77777777" w:rsidR="00227049" w:rsidRPr="00227049" w:rsidRDefault="00227049" w:rsidP="00227049">
      <w:pPr>
        <w:spacing w:after="0"/>
        <w:rPr>
          <w:color w:val="000000" w:themeColor="text1"/>
          <w:sz w:val="28"/>
          <w:szCs w:val="28"/>
        </w:rPr>
      </w:pPr>
      <w:r w:rsidRPr="00227049">
        <w:rPr>
          <w:color w:val="000000" w:themeColor="text1"/>
          <w:sz w:val="28"/>
          <w:szCs w:val="28"/>
        </w:rPr>
        <w:t>&lt;/div&gt;</w:t>
      </w:r>
    </w:p>
    <w:p w14:paraId="6D0FF1A1" w14:textId="77777777" w:rsidR="00227049" w:rsidRPr="00227049" w:rsidRDefault="00227049" w:rsidP="00227049">
      <w:pPr>
        <w:spacing w:after="0"/>
        <w:rPr>
          <w:color w:val="000000" w:themeColor="text1"/>
          <w:sz w:val="28"/>
          <w:szCs w:val="28"/>
        </w:rPr>
      </w:pPr>
    </w:p>
    <w:p w14:paraId="17B59591" w14:textId="77777777" w:rsidR="00227049" w:rsidRPr="00227049" w:rsidRDefault="00227049" w:rsidP="00227049">
      <w:pPr>
        <w:spacing w:after="0"/>
        <w:rPr>
          <w:color w:val="000000" w:themeColor="text1"/>
          <w:sz w:val="28"/>
          <w:szCs w:val="28"/>
        </w:rPr>
      </w:pPr>
      <w:r w:rsidRPr="00227049">
        <w:rPr>
          <w:color w:val="000000" w:themeColor="text1"/>
          <w:sz w:val="28"/>
          <w:szCs w:val="28"/>
        </w:rPr>
        <w:t>&lt;div class="</w:t>
      </w:r>
      <w:proofErr w:type="spellStart"/>
      <w:r w:rsidRPr="00227049">
        <w:rPr>
          <w:color w:val="000000" w:themeColor="text1"/>
          <w:sz w:val="28"/>
          <w:szCs w:val="28"/>
        </w:rPr>
        <w:t>topnav</w:t>
      </w:r>
      <w:proofErr w:type="spellEnd"/>
      <w:r w:rsidRPr="00227049">
        <w:rPr>
          <w:color w:val="000000" w:themeColor="text1"/>
          <w:sz w:val="28"/>
          <w:szCs w:val="28"/>
        </w:rPr>
        <w:t>"&gt;</w:t>
      </w:r>
    </w:p>
    <w:p w14:paraId="2C379AB1"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&lt;a </w:t>
      </w:r>
      <w:proofErr w:type="spellStart"/>
      <w:r w:rsidRPr="00227049">
        <w:rPr>
          <w:color w:val="000000" w:themeColor="text1"/>
          <w:sz w:val="28"/>
          <w:szCs w:val="28"/>
        </w:rPr>
        <w:t>href</w:t>
      </w:r>
      <w:proofErr w:type="spellEnd"/>
      <w:r w:rsidRPr="00227049">
        <w:rPr>
          <w:color w:val="000000" w:themeColor="text1"/>
          <w:sz w:val="28"/>
          <w:szCs w:val="28"/>
        </w:rPr>
        <w:t>="#"&gt;Link&lt;/a&gt;</w:t>
      </w:r>
    </w:p>
    <w:p w14:paraId="6C3648EC"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&lt;a </w:t>
      </w:r>
      <w:proofErr w:type="spellStart"/>
      <w:r w:rsidRPr="00227049">
        <w:rPr>
          <w:color w:val="000000" w:themeColor="text1"/>
          <w:sz w:val="28"/>
          <w:szCs w:val="28"/>
        </w:rPr>
        <w:t>href</w:t>
      </w:r>
      <w:proofErr w:type="spellEnd"/>
      <w:r w:rsidRPr="00227049">
        <w:rPr>
          <w:color w:val="000000" w:themeColor="text1"/>
          <w:sz w:val="28"/>
          <w:szCs w:val="28"/>
        </w:rPr>
        <w:t>="#"&gt;Link&lt;/a&gt;</w:t>
      </w:r>
    </w:p>
    <w:p w14:paraId="799870A7"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&lt;a </w:t>
      </w:r>
      <w:proofErr w:type="spellStart"/>
      <w:r w:rsidRPr="00227049">
        <w:rPr>
          <w:color w:val="000000" w:themeColor="text1"/>
          <w:sz w:val="28"/>
          <w:szCs w:val="28"/>
        </w:rPr>
        <w:t>href</w:t>
      </w:r>
      <w:proofErr w:type="spellEnd"/>
      <w:r w:rsidRPr="00227049">
        <w:rPr>
          <w:color w:val="000000" w:themeColor="text1"/>
          <w:sz w:val="28"/>
          <w:szCs w:val="28"/>
        </w:rPr>
        <w:t>="#"&gt;Link&lt;/a&gt;</w:t>
      </w:r>
    </w:p>
    <w:p w14:paraId="6826BEA9"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&lt;a </w:t>
      </w:r>
      <w:proofErr w:type="spellStart"/>
      <w:r w:rsidRPr="00227049">
        <w:rPr>
          <w:color w:val="000000" w:themeColor="text1"/>
          <w:sz w:val="28"/>
          <w:szCs w:val="28"/>
        </w:rPr>
        <w:t>href</w:t>
      </w:r>
      <w:proofErr w:type="spellEnd"/>
      <w:r w:rsidRPr="00227049">
        <w:rPr>
          <w:color w:val="000000" w:themeColor="text1"/>
          <w:sz w:val="28"/>
          <w:szCs w:val="28"/>
        </w:rPr>
        <w:t>="#" style="</w:t>
      </w:r>
      <w:proofErr w:type="spellStart"/>
      <w:proofErr w:type="gramStart"/>
      <w:r w:rsidRPr="00227049">
        <w:rPr>
          <w:color w:val="000000" w:themeColor="text1"/>
          <w:sz w:val="28"/>
          <w:szCs w:val="28"/>
        </w:rPr>
        <w:t>float:right</w:t>
      </w:r>
      <w:proofErr w:type="spellEnd"/>
      <w:proofErr w:type="gramEnd"/>
      <w:r w:rsidRPr="00227049">
        <w:rPr>
          <w:color w:val="000000" w:themeColor="text1"/>
          <w:sz w:val="28"/>
          <w:szCs w:val="28"/>
        </w:rPr>
        <w:t>"&gt;Link&lt;/a&gt;</w:t>
      </w:r>
    </w:p>
    <w:p w14:paraId="316D4D4F" w14:textId="77777777" w:rsidR="00227049" w:rsidRPr="00227049" w:rsidRDefault="00227049" w:rsidP="00227049">
      <w:pPr>
        <w:spacing w:after="0"/>
        <w:rPr>
          <w:color w:val="000000" w:themeColor="text1"/>
          <w:sz w:val="28"/>
          <w:szCs w:val="28"/>
        </w:rPr>
      </w:pPr>
      <w:r w:rsidRPr="00227049">
        <w:rPr>
          <w:color w:val="000000" w:themeColor="text1"/>
          <w:sz w:val="28"/>
          <w:szCs w:val="28"/>
        </w:rPr>
        <w:t>&lt;/div&gt;</w:t>
      </w:r>
    </w:p>
    <w:p w14:paraId="493BA977" w14:textId="77777777" w:rsidR="00227049" w:rsidRPr="00227049" w:rsidRDefault="00227049" w:rsidP="00227049">
      <w:pPr>
        <w:spacing w:after="0"/>
        <w:rPr>
          <w:color w:val="000000" w:themeColor="text1"/>
          <w:sz w:val="28"/>
          <w:szCs w:val="28"/>
        </w:rPr>
      </w:pPr>
    </w:p>
    <w:p w14:paraId="10E104F0" w14:textId="77777777" w:rsidR="00227049" w:rsidRPr="00227049" w:rsidRDefault="00227049" w:rsidP="00227049">
      <w:pPr>
        <w:spacing w:after="0"/>
        <w:rPr>
          <w:color w:val="000000" w:themeColor="text1"/>
          <w:sz w:val="28"/>
          <w:szCs w:val="28"/>
        </w:rPr>
      </w:pPr>
      <w:r w:rsidRPr="00227049">
        <w:rPr>
          <w:color w:val="000000" w:themeColor="text1"/>
          <w:sz w:val="28"/>
          <w:szCs w:val="28"/>
        </w:rPr>
        <w:t>&lt;div class="row"&gt;</w:t>
      </w:r>
    </w:p>
    <w:p w14:paraId="23872256"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w:t>
      </w:r>
      <w:proofErr w:type="spellStart"/>
      <w:r w:rsidRPr="00227049">
        <w:rPr>
          <w:color w:val="000000" w:themeColor="text1"/>
          <w:sz w:val="28"/>
          <w:szCs w:val="28"/>
        </w:rPr>
        <w:t>leftcolumn</w:t>
      </w:r>
      <w:proofErr w:type="spellEnd"/>
      <w:r w:rsidRPr="00227049">
        <w:rPr>
          <w:color w:val="000000" w:themeColor="text1"/>
          <w:sz w:val="28"/>
          <w:szCs w:val="28"/>
        </w:rPr>
        <w:t>"&gt;</w:t>
      </w:r>
    </w:p>
    <w:p w14:paraId="123D0B19"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class="card"&gt;</w:t>
      </w:r>
    </w:p>
    <w:p w14:paraId="4ADF66FE" w14:textId="77777777" w:rsidR="00227049" w:rsidRPr="00227049" w:rsidRDefault="00227049" w:rsidP="00227049">
      <w:pPr>
        <w:spacing w:after="0"/>
        <w:rPr>
          <w:color w:val="000000" w:themeColor="text1"/>
          <w:sz w:val="28"/>
          <w:szCs w:val="28"/>
        </w:rPr>
      </w:pPr>
      <w:r w:rsidRPr="00227049">
        <w:rPr>
          <w:color w:val="000000" w:themeColor="text1"/>
          <w:sz w:val="28"/>
          <w:szCs w:val="28"/>
        </w:rPr>
        <w:t>      &lt;h2&gt;TITLE HEADING&lt;/h2&gt;</w:t>
      </w:r>
    </w:p>
    <w:p w14:paraId="777EFEDA" w14:textId="77777777" w:rsidR="00227049" w:rsidRPr="00227049" w:rsidRDefault="00227049" w:rsidP="00227049">
      <w:pPr>
        <w:spacing w:after="0"/>
        <w:rPr>
          <w:color w:val="000000" w:themeColor="text1"/>
          <w:sz w:val="28"/>
          <w:szCs w:val="28"/>
        </w:rPr>
      </w:pPr>
      <w:r w:rsidRPr="00227049">
        <w:rPr>
          <w:color w:val="000000" w:themeColor="text1"/>
          <w:sz w:val="28"/>
          <w:szCs w:val="28"/>
        </w:rPr>
        <w:t>      &lt;h5&gt;Title description, Dec 7, 2017&lt;/h5&gt;</w:t>
      </w:r>
    </w:p>
    <w:p w14:paraId="5E03F691"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w:t>
      </w:r>
      <w:proofErr w:type="spellStart"/>
      <w:r w:rsidRPr="00227049">
        <w:rPr>
          <w:color w:val="000000" w:themeColor="text1"/>
          <w:sz w:val="28"/>
          <w:szCs w:val="28"/>
        </w:rPr>
        <w:t>fakeimg</w:t>
      </w:r>
      <w:proofErr w:type="spellEnd"/>
      <w:r w:rsidRPr="00227049">
        <w:rPr>
          <w:color w:val="000000" w:themeColor="text1"/>
          <w:sz w:val="28"/>
          <w:szCs w:val="28"/>
        </w:rPr>
        <w:t>" style="height:200px;"&gt;Image&lt;/div&gt;</w:t>
      </w:r>
    </w:p>
    <w:p w14:paraId="5916FECD"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&lt;p&gt;Some </w:t>
      </w:r>
      <w:proofErr w:type="gramStart"/>
      <w:r w:rsidRPr="00227049">
        <w:rPr>
          <w:color w:val="000000" w:themeColor="text1"/>
          <w:sz w:val="28"/>
          <w:szCs w:val="28"/>
        </w:rPr>
        <w:t>text..</w:t>
      </w:r>
      <w:proofErr w:type="gramEnd"/>
      <w:r w:rsidRPr="00227049">
        <w:rPr>
          <w:color w:val="000000" w:themeColor="text1"/>
          <w:sz w:val="28"/>
          <w:szCs w:val="28"/>
        </w:rPr>
        <w:t>&lt;/p&gt;</w:t>
      </w:r>
    </w:p>
    <w:p w14:paraId="6239EE6A"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&lt;p&gt;Sunt in culpa qui </w:t>
      </w:r>
      <w:proofErr w:type="spellStart"/>
      <w:r w:rsidRPr="00227049">
        <w:rPr>
          <w:color w:val="000000" w:themeColor="text1"/>
          <w:sz w:val="28"/>
          <w:szCs w:val="28"/>
        </w:rPr>
        <w:t>officia</w:t>
      </w:r>
      <w:proofErr w:type="spellEnd"/>
      <w:r w:rsidRPr="00227049">
        <w:rPr>
          <w:color w:val="000000" w:themeColor="text1"/>
          <w:sz w:val="28"/>
          <w:szCs w:val="28"/>
        </w:rPr>
        <w:t xml:space="preserve"> </w:t>
      </w:r>
      <w:proofErr w:type="spellStart"/>
      <w:r w:rsidRPr="00227049">
        <w:rPr>
          <w:color w:val="000000" w:themeColor="text1"/>
          <w:sz w:val="28"/>
          <w:szCs w:val="28"/>
        </w:rPr>
        <w:t>deserunt</w:t>
      </w:r>
      <w:proofErr w:type="spellEnd"/>
      <w:r w:rsidRPr="00227049">
        <w:rPr>
          <w:color w:val="000000" w:themeColor="text1"/>
          <w:sz w:val="28"/>
          <w:szCs w:val="28"/>
        </w:rPr>
        <w:t xml:space="preserve"> </w:t>
      </w:r>
      <w:proofErr w:type="spellStart"/>
      <w:r w:rsidRPr="00227049">
        <w:rPr>
          <w:color w:val="000000" w:themeColor="text1"/>
          <w:sz w:val="28"/>
          <w:szCs w:val="28"/>
        </w:rPr>
        <w:t>mollit</w:t>
      </w:r>
      <w:proofErr w:type="spellEnd"/>
      <w:r w:rsidRPr="00227049">
        <w:rPr>
          <w:color w:val="000000" w:themeColor="text1"/>
          <w:sz w:val="28"/>
          <w:szCs w:val="28"/>
        </w:rPr>
        <w:t xml:space="preserve"> </w:t>
      </w:r>
      <w:proofErr w:type="spellStart"/>
      <w:r w:rsidRPr="00227049">
        <w:rPr>
          <w:color w:val="000000" w:themeColor="text1"/>
          <w:sz w:val="28"/>
          <w:szCs w:val="28"/>
        </w:rPr>
        <w:t>anim</w:t>
      </w:r>
      <w:proofErr w:type="spellEnd"/>
      <w:r w:rsidRPr="00227049">
        <w:rPr>
          <w:color w:val="000000" w:themeColor="text1"/>
          <w:sz w:val="28"/>
          <w:szCs w:val="28"/>
        </w:rPr>
        <w:t xml:space="preserve"> id </w:t>
      </w:r>
      <w:proofErr w:type="spellStart"/>
      <w:r w:rsidRPr="00227049">
        <w:rPr>
          <w:color w:val="000000" w:themeColor="text1"/>
          <w:sz w:val="28"/>
          <w:szCs w:val="28"/>
        </w:rPr>
        <w:t>est</w:t>
      </w:r>
      <w:proofErr w:type="spellEnd"/>
      <w:r w:rsidRPr="00227049">
        <w:rPr>
          <w:color w:val="000000" w:themeColor="text1"/>
          <w:sz w:val="28"/>
          <w:szCs w:val="28"/>
        </w:rPr>
        <w:t xml:space="preserve"> </w:t>
      </w:r>
      <w:proofErr w:type="spellStart"/>
      <w:r w:rsidRPr="00227049">
        <w:rPr>
          <w:color w:val="000000" w:themeColor="text1"/>
          <w:sz w:val="28"/>
          <w:szCs w:val="28"/>
        </w:rPr>
        <w:t>laborum</w:t>
      </w:r>
      <w:proofErr w:type="spellEnd"/>
      <w:r w:rsidRPr="00227049">
        <w:rPr>
          <w:color w:val="000000" w:themeColor="text1"/>
          <w:sz w:val="28"/>
          <w:szCs w:val="28"/>
        </w:rPr>
        <w:t xml:space="preserve"> </w:t>
      </w:r>
      <w:proofErr w:type="spellStart"/>
      <w:r w:rsidRPr="00227049">
        <w:rPr>
          <w:color w:val="000000" w:themeColor="text1"/>
          <w:sz w:val="28"/>
          <w:szCs w:val="28"/>
        </w:rPr>
        <w:t>consectetur</w:t>
      </w:r>
      <w:proofErr w:type="spellEnd"/>
      <w:r w:rsidRPr="00227049">
        <w:rPr>
          <w:color w:val="000000" w:themeColor="text1"/>
          <w:sz w:val="28"/>
          <w:szCs w:val="28"/>
        </w:rPr>
        <w:t xml:space="preserve"> </w:t>
      </w:r>
      <w:proofErr w:type="spellStart"/>
      <w:r w:rsidRPr="00227049">
        <w:rPr>
          <w:color w:val="000000" w:themeColor="text1"/>
          <w:sz w:val="28"/>
          <w:szCs w:val="28"/>
        </w:rPr>
        <w:t>adipiscing</w:t>
      </w:r>
      <w:proofErr w:type="spellEnd"/>
      <w:r w:rsidRPr="00227049">
        <w:rPr>
          <w:color w:val="000000" w:themeColor="text1"/>
          <w:sz w:val="28"/>
          <w:szCs w:val="28"/>
        </w:rPr>
        <w:t xml:space="preserve"> </w:t>
      </w:r>
      <w:proofErr w:type="spellStart"/>
      <w:r w:rsidRPr="00227049">
        <w:rPr>
          <w:color w:val="000000" w:themeColor="text1"/>
          <w:sz w:val="28"/>
          <w:szCs w:val="28"/>
        </w:rPr>
        <w:t>elit</w:t>
      </w:r>
      <w:proofErr w:type="spellEnd"/>
      <w:r w:rsidRPr="00227049">
        <w:rPr>
          <w:color w:val="000000" w:themeColor="text1"/>
          <w:sz w:val="28"/>
          <w:szCs w:val="28"/>
        </w:rPr>
        <w:t xml:space="preserve">, </w:t>
      </w:r>
      <w:proofErr w:type="spellStart"/>
      <w:r w:rsidRPr="00227049">
        <w:rPr>
          <w:color w:val="000000" w:themeColor="text1"/>
          <w:sz w:val="28"/>
          <w:szCs w:val="28"/>
        </w:rPr>
        <w:t>sed</w:t>
      </w:r>
      <w:proofErr w:type="spellEnd"/>
      <w:r w:rsidRPr="00227049">
        <w:rPr>
          <w:color w:val="000000" w:themeColor="text1"/>
          <w:sz w:val="28"/>
          <w:szCs w:val="28"/>
        </w:rPr>
        <w:t xml:space="preserve"> do </w:t>
      </w:r>
      <w:proofErr w:type="spellStart"/>
      <w:r w:rsidRPr="00227049">
        <w:rPr>
          <w:color w:val="000000" w:themeColor="text1"/>
          <w:sz w:val="28"/>
          <w:szCs w:val="28"/>
        </w:rPr>
        <w:t>eiusmod</w:t>
      </w:r>
      <w:proofErr w:type="spellEnd"/>
      <w:r w:rsidRPr="00227049">
        <w:rPr>
          <w:color w:val="000000" w:themeColor="text1"/>
          <w:sz w:val="28"/>
          <w:szCs w:val="28"/>
        </w:rPr>
        <w:t xml:space="preserve"> </w:t>
      </w:r>
      <w:proofErr w:type="spellStart"/>
      <w:r w:rsidRPr="00227049">
        <w:rPr>
          <w:color w:val="000000" w:themeColor="text1"/>
          <w:sz w:val="28"/>
          <w:szCs w:val="28"/>
        </w:rPr>
        <w:t>tempor</w:t>
      </w:r>
      <w:proofErr w:type="spellEnd"/>
      <w:r w:rsidRPr="00227049">
        <w:rPr>
          <w:color w:val="000000" w:themeColor="text1"/>
          <w:sz w:val="28"/>
          <w:szCs w:val="28"/>
        </w:rPr>
        <w:t xml:space="preserve"> </w:t>
      </w:r>
      <w:proofErr w:type="spellStart"/>
      <w:r w:rsidRPr="00227049">
        <w:rPr>
          <w:color w:val="000000" w:themeColor="text1"/>
          <w:sz w:val="28"/>
          <w:szCs w:val="28"/>
        </w:rPr>
        <w:t>incididunt</w:t>
      </w:r>
      <w:proofErr w:type="spellEnd"/>
      <w:r w:rsidRPr="00227049">
        <w:rPr>
          <w:color w:val="000000" w:themeColor="text1"/>
          <w:sz w:val="28"/>
          <w:szCs w:val="28"/>
        </w:rPr>
        <w:t xml:space="preserve"> </w:t>
      </w:r>
      <w:proofErr w:type="spellStart"/>
      <w:r w:rsidRPr="00227049">
        <w:rPr>
          <w:color w:val="000000" w:themeColor="text1"/>
          <w:sz w:val="28"/>
          <w:szCs w:val="28"/>
        </w:rPr>
        <w:t>ut</w:t>
      </w:r>
      <w:proofErr w:type="spellEnd"/>
      <w:r w:rsidRPr="00227049">
        <w:rPr>
          <w:color w:val="000000" w:themeColor="text1"/>
          <w:sz w:val="28"/>
          <w:szCs w:val="28"/>
        </w:rPr>
        <w:t xml:space="preserve"> labore et dolore magna </w:t>
      </w:r>
      <w:proofErr w:type="spellStart"/>
      <w:r w:rsidRPr="00227049">
        <w:rPr>
          <w:color w:val="000000" w:themeColor="text1"/>
          <w:sz w:val="28"/>
          <w:szCs w:val="28"/>
        </w:rPr>
        <w:t>aliqua</w:t>
      </w:r>
      <w:proofErr w:type="spellEnd"/>
      <w:r w:rsidRPr="00227049">
        <w:rPr>
          <w:color w:val="000000" w:themeColor="text1"/>
          <w:sz w:val="28"/>
          <w:szCs w:val="28"/>
        </w:rPr>
        <w:t xml:space="preserve">. Ut </w:t>
      </w:r>
      <w:proofErr w:type="spellStart"/>
      <w:r w:rsidRPr="00227049">
        <w:rPr>
          <w:color w:val="000000" w:themeColor="text1"/>
          <w:sz w:val="28"/>
          <w:szCs w:val="28"/>
        </w:rPr>
        <w:t>enim</w:t>
      </w:r>
      <w:proofErr w:type="spellEnd"/>
      <w:r w:rsidRPr="00227049">
        <w:rPr>
          <w:color w:val="000000" w:themeColor="text1"/>
          <w:sz w:val="28"/>
          <w:szCs w:val="28"/>
        </w:rPr>
        <w:t xml:space="preserve"> ad minim </w:t>
      </w:r>
      <w:proofErr w:type="spellStart"/>
      <w:r w:rsidRPr="00227049">
        <w:rPr>
          <w:color w:val="000000" w:themeColor="text1"/>
          <w:sz w:val="28"/>
          <w:szCs w:val="28"/>
        </w:rPr>
        <w:t>veniam</w:t>
      </w:r>
      <w:proofErr w:type="spellEnd"/>
      <w:r w:rsidRPr="00227049">
        <w:rPr>
          <w:color w:val="000000" w:themeColor="text1"/>
          <w:sz w:val="28"/>
          <w:szCs w:val="28"/>
        </w:rPr>
        <w:t xml:space="preserve">, </w:t>
      </w:r>
      <w:proofErr w:type="spellStart"/>
      <w:r w:rsidRPr="00227049">
        <w:rPr>
          <w:color w:val="000000" w:themeColor="text1"/>
          <w:sz w:val="28"/>
          <w:szCs w:val="28"/>
        </w:rPr>
        <w:t>quis</w:t>
      </w:r>
      <w:proofErr w:type="spellEnd"/>
      <w:r w:rsidRPr="00227049">
        <w:rPr>
          <w:color w:val="000000" w:themeColor="text1"/>
          <w:sz w:val="28"/>
          <w:szCs w:val="28"/>
        </w:rPr>
        <w:t xml:space="preserve"> </w:t>
      </w:r>
      <w:proofErr w:type="spellStart"/>
      <w:r w:rsidRPr="00227049">
        <w:rPr>
          <w:color w:val="000000" w:themeColor="text1"/>
          <w:sz w:val="28"/>
          <w:szCs w:val="28"/>
        </w:rPr>
        <w:t>nostrud</w:t>
      </w:r>
      <w:proofErr w:type="spellEnd"/>
      <w:r w:rsidRPr="00227049">
        <w:rPr>
          <w:color w:val="000000" w:themeColor="text1"/>
          <w:sz w:val="28"/>
          <w:szCs w:val="28"/>
        </w:rPr>
        <w:t xml:space="preserve"> exercitation </w:t>
      </w:r>
      <w:proofErr w:type="spellStart"/>
      <w:proofErr w:type="gramStart"/>
      <w:r w:rsidRPr="00227049">
        <w:rPr>
          <w:color w:val="000000" w:themeColor="text1"/>
          <w:sz w:val="28"/>
          <w:szCs w:val="28"/>
        </w:rPr>
        <w:t>ullamco</w:t>
      </w:r>
      <w:proofErr w:type="spellEnd"/>
      <w:r w:rsidRPr="00227049">
        <w:rPr>
          <w:color w:val="000000" w:themeColor="text1"/>
          <w:sz w:val="28"/>
          <w:szCs w:val="28"/>
        </w:rPr>
        <w:t>.&lt;</w:t>
      </w:r>
      <w:proofErr w:type="gramEnd"/>
      <w:r w:rsidRPr="00227049">
        <w:rPr>
          <w:color w:val="000000" w:themeColor="text1"/>
          <w:sz w:val="28"/>
          <w:szCs w:val="28"/>
        </w:rPr>
        <w:t>/p&gt;</w:t>
      </w:r>
    </w:p>
    <w:p w14:paraId="637C4095"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&lt;/div&gt;</w:t>
      </w:r>
    </w:p>
    <w:p w14:paraId="30C6796F"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class="card"&gt;</w:t>
      </w:r>
    </w:p>
    <w:p w14:paraId="492D60FA" w14:textId="77777777" w:rsidR="00227049" w:rsidRPr="00227049" w:rsidRDefault="00227049" w:rsidP="00227049">
      <w:pPr>
        <w:spacing w:after="0"/>
        <w:rPr>
          <w:color w:val="000000" w:themeColor="text1"/>
          <w:sz w:val="28"/>
          <w:szCs w:val="28"/>
        </w:rPr>
      </w:pPr>
      <w:r w:rsidRPr="00227049">
        <w:rPr>
          <w:color w:val="000000" w:themeColor="text1"/>
          <w:sz w:val="28"/>
          <w:szCs w:val="28"/>
        </w:rPr>
        <w:t>      &lt;h2&gt;TITLE HEADING&lt;/h2&gt;</w:t>
      </w:r>
    </w:p>
    <w:p w14:paraId="6CEE45DD" w14:textId="77777777" w:rsidR="00227049" w:rsidRPr="00227049" w:rsidRDefault="00227049" w:rsidP="00227049">
      <w:pPr>
        <w:spacing w:after="0"/>
        <w:rPr>
          <w:color w:val="000000" w:themeColor="text1"/>
          <w:sz w:val="28"/>
          <w:szCs w:val="28"/>
        </w:rPr>
      </w:pPr>
      <w:r w:rsidRPr="00227049">
        <w:rPr>
          <w:color w:val="000000" w:themeColor="text1"/>
          <w:sz w:val="28"/>
          <w:szCs w:val="28"/>
        </w:rPr>
        <w:t>      &lt;h5&gt;Title description, Sep 2, 2017&lt;/h5&gt;</w:t>
      </w:r>
    </w:p>
    <w:p w14:paraId="0BFB1078"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w:t>
      </w:r>
      <w:proofErr w:type="spellStart"/>
      <w:r w:rsidRPr="00227049">
        <w:rPr>
          <w:color w:val="000000" w:themeColor="text1"/>
          <w:sz w:val="28"/>
          <w:szCs w:val="28"/>
        </w:rPr>
        <w:t>fakeimg</w:t>
      </w:r>
      <w:proofErr w:type="spellEnd"/>
      <w:r w:rsidRPr="00227049">
        <w:rPr>
          <w:color w:val="000000" w:themeColor="text1"/>
          <w:sz w:val="28"/>
          <w:szCs w:val="28"/>
        </w:rPr>
        <w:t>" style="height:200px;"&gt;Image&lt;/div&gt;</w:t>
      </w:r>
    </w:p>
    <w:p w14:paraId="39B395B3" w14:textId="77777777" w:rsidR="00227049" w:rsidRPr="00227049" w:rsidRDefault="00227049" w:rsidP="00227049">
      <w:pPr>
        <w:spacing w:after="0"/>
        <w:rPr>
          <w:color w:val="000000" w:themeColor="text1"/>
          <w:sz w:val="28"/>
          <w:szCs w:val="28"/>
        </w:rPr>
      </w:pPr>
      <w:r w:rsidRPr="00227049">
        <w:rPr>
          <w:color w:val="000000" w:themeColor="text1"/>
          <w:sz w:val="28"/>
          <w:szCs w:val="28"/>
        </w:rPr>
        <w:lastRenderedPageBreak/>
        <w:t xml:space="preserve">      &lt;p&gt;Some </w:t>
      </w:r>
      <w:proofErr w:type="gramStart"/>
      <w:r w:rsidRPr="00227049">
        <w:rPr>
          <w:color w:val="000000" w:themeColor="text1"/>
          <w:sz w:val="28"/>
          <w:szCs w:val="28"/>
        </w:rPr>
        <w:t>text..</w:t>
      </w:r>
      <w:proofErr w:type="gramEnd"/>
      <w:r w:rsidRPr="00227049">
        <w:rPr>
          <w:color w:val="000000" w:themeColor="text1"/>
          <w:sz w:val="28"/>
          <w:szCs w:val="28"/>
        </w:rPr>
        <w:t>&lt;/p&gt;</w:t>
      </w:r>
    </w:p>
    <w:p w14:paraId="3982C028"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&lt;p&gt;Sunt in culpa qui </w:t>
      </w:r>
      <w:proofErr w:type="spellStart"/>
      <w:r w:rsidRPr="00227049">
        <w:rPr>
          <w:color w:val="000000" w:themeColor="text1"/>
          <w:sz w:val="28"/>
          <w:szCs w:val="28"/>
        </w:rPr>
        <w:t>officia</w:t>
      </w:r>
      <w:proofErr w:type="spellEnd"/>
      <w:r w:rsidRPr="00227049">
        <w:rPr>
          <w:color w:val="000000" w:themeColor="text1"/>
          <w:sz w:val="28"/>
          <w:szCs w:val="28"/>
        </w:rPr>
        <w:t xml:space="preserve"> </w:t>
      </w:r>
      <w:proofErr w:type="spellStart"/>
      <w:r w:rsidRPr="00227049">
        <w:rPr>
          <w:color w:val="000000" w:themeColor="text1"/>
          <w:sz w:val="28"/>
          <w:szCs w:val="28"/>
        </w:rPr>
        <w:t>deserunt</w:t>
      </w:r>
      <w:proofErr w:type="spellEnd"/>
      <w:r w:rsidRPr="00227049">
        <w:rPr>
          <w:color w:val="000000" w:themeColor="text1"/>
          <w:sz w:val="28"/>
          <w:szCs w:val="28"/>
        </w:rPr>
        <w:t xml:space="preserve"> </w:t>
      </w:r>
      <w:proofErr w:type="spellStart"/>
      <w:r w:rsidRPr="00227049">
        <w:rPr>
          <w:color w:val="000000" w:themeColor="text1"/>
          <w:sz w:val="28"/>
          <w:szCs w:val="28"/>
        </w:rPr>
        <w:t>mollit</w:t>
      </w:r>
      <w:proofErr w:type="spellEnd"/>
      <w:r w:rsidRPr="00227049">
        <w:rPr>
          <w:color w:val="000000" w:themeColor="text1"/>
          <w:sz w:val="28"/>
          <w:szCs w:val="28"/>
        </w:rPr>
        <w:t xml:space="preserve"> </w:t>
      </w:r>
      <w:proofErr w:type="spellStart"/>
      <w:r w:rsidRPr="00227049">
        <w:rPr>
          <w:color w:val="000000" w:themeColor="text1"/>
          <w:sz w:val="28"/>
          <w:szCs w:val="28"/>
        </w:rPr>
        <w:t>anim</w:t>
      </w:r>
      <w:proofErr w:type="spellEnd"/>
      <w:r w:rsidRPr="00227049">
        <w:rPr>
          <w:color w:val="000000" w:themeColor="text1"/>
          <w:sz w:val="28"/>
          <w:szCs w:val="28"/>
        </w:rPr>
        <w:t xml:space="preserve"> id </w:t>
      </w:r>
      <w:proofErr w:type="spellStart"/>
      <w:r w:rsidRPr="00227049">
        <w:rPr>
          <w:color w:val="000000" w:themeColor="text1"/>
          <w:sz w:val="28"/>
          <w:szCs w:val="28"/>
        </w:rPr>
        <w:t>est</w:t>
      </w:r>
      <w:proofErr w:type="spellEnd"/>
      <w:r w:rsidRPr="00227049">
        <w:rPr>
          <w:color w:val="000000" w:themeColor="text1"/>
          <w:sz w:val="28"/>
          <w:szCs w:val="28"/>
        </w:rPr>
        <w:t xml:space="preserve"> </w:t>
      </w:r>
      <w:proofErr w:type="spellStart"/>
      <w:r w:rsidRPr="00227049">
        <w:rPr>
          <w:color w:val="000000" w:themeColor="text1"/>
          <w:sz w:val="28"/>
          <w:szCs w:val="28"/>
        </w:rPr>
        <w:t>laborum</w:t>
      </w:r>
      <w:proofErr w:type="spellEnd"/>
      <w:r w:rsidRPr="00227049">
        <w:rPr>
          <w:color w:val="000000" w:themeColor="text1"/>
          <w:sz w:val="28"/>
          <w:szCs w:val="28"/>
        </w:rPr>
        <w:t xml:space="preserve"> </w:t>
      </w:r>
      <w:proofErr w:type="spellStart"/>
      <w:r w:rsidRPr="00227049">
        <w:rPr>
          <w:color w:val="000000" w:themeColor="text1"/>
          <w:sz w:val="28"/>
          <w:szCs w:val="28"/>
        </w:rPr>
        <w:t>consectetur</w:t>
      </w:r>
      <w:proofErr w:type="spellEnd"/>
      <w:r w:rsidRPr="00227049">
        <w:rPr>
          <w:color w:val="000000" w:themeColor="text1"/>
          <w:sz w:val="28"/>
          <w:szCs w:val="28"/>
        </w:rPr>
        <w:t xml:space="preserve"> </w:t>
      </w:r>
      <w:proofErr w:type="spellStart"/>
      <w:r w:rsidRPr="00227049">
        <w:rPr>
          <w:color w:val="000000" w:themeColor="text1"/>
          <w:sz w:val="28"/>
          <w:szCs w:val="28"/>
        </w:rPr>
        <w:t>adipiscing</w:t>
      </w:r>
      <w:proofErr w:type="spellEnd"/>
      <w:r w:rsidRPr="00227049">
        <w:rPr>
          <w:color w:val="000000" w:themeColor="text1"/>
          <w:sz w:val="28"/>
          <w:szCs w:val="28"/>
        </w:rPr>
        <w:t xml:space="preserve"> </w:t>
      </w:r>
      <w:proofErr w:type="spellStart"/>
      <w:r w:rsidRPr="00227049">
        <w:rPr>
          <w:color w:val="000000" w:themeColor="text1"/>
          <w:sz w:val="28"/>
          <w:szCs w:val="28"/>
        </w:rPr>
        <w:t>elit</w:t>
      </w:r>
      <w:proofErr w:type="spellEnd"/>
      <w:r w:rsidRPr="00227049">
        <w:rPr>
          <w:color w:val="000000" w:themeColor="text1"/>
          <w:sz w:val="28"/>
          <w:szCs w:val="28"/>
        </w:rPr>
        <w:t xml:space="preserve">, </w:t>
      </w:r>
      <w:proofErr w:type="spellStart"/>
      <w:r w:rsidRPr="00227049">
        <w:rPr>
          <w:color w:val="000000" w:themeColor="text1"/>
          <w:sz w:val="28"/>
          <w:szCs w:val="28"/>
        </w:rPr>
        <w:t>sed</w:t>
      </w:r>
      <w:proofErr w:type="spellEnd"/>
      <w:r w:rsidRPr="00227049">
        <w:rPr>
          <w:color w:val="000000" w:themeColor="text1"/>
          <w:sz w:val="28"/>
          <w:szCs w:val="28"/>
        </w:rPr>
        <w:t xml:space="preserve"> do </w:t>
      </w:r>
      <w:proofErr w:type="spellStart"/>
      <w:r w:rsidRPr="00227049">
        <w:rPr>
          <w:color w:val="000000" w:themeColor="text1"/>
          <w:sz w:val="28"/>
          <w:szCs w:val="28"/>
        </w:rPr>
        <w:t>eiusmod</w:t>
      </w:r>
      <w:proofErr w:type="spellEnd"/>
      <w:r w:rsidRPr="00227049">
        <w:rPr>
          <w:color w:val="000000" w:themeColor="text1"/>
          <w:sz w:val="28"/>
          <w:szCs w:val="28"/>
        </w:rPr>
        <w:t xml:space="preserve"> </w:t>
      </w:r>
      <w:proofErr w:type="spellStart"/>
      <w:r w:rsidRPr="00227049">
        <w:rPr>
          <w:color w:val="000000" w:themeColor="text1"/>
          <w:sz w:val="28"/>
          <w:szCs w:val="28"/>
        </w:rPr>
        <w:t>tempor</w:t>
      </w:r>
      <w:proofErr w:type="spellEnd"/>
      <w:r w:rsidRPr="00227049">
        <w:rPr>
          <w:color w:val="000000" w:themeColor="text1"/>
          <w:sz w:val="28"/>
          <w:szCs w:val="28"/>
        </w:rPr>
        <w:t xml:space="preserve"> </w:t>
      </w:r>
      <w:proofErr w:type="spellStart"/>
      <w:r w:rsidRPr="00227049">
        <w:rPr>
          <w:color w:val="000000" w:themeColor="text1"/>
          <w:sz w:val="28"/>
          <w:szCs w:val="28"/>
        </w:rPr>
        <w:t>incididunt</w:t>
      </w:r>
      <w:proofErr w:type="spellEnd"/>
      <w:r w:rsidRPr="00227049">
        <w:rPr>
          <w:color w:val="000000" w:themeColor="text1"/>
          <w:sz w:val="28"/>
          <w:szCs w:val="28"/>
        </w:rPr>
        <w:t xml:space="preserve"> </w:t>
      </w:r>
      <w:proofErr w:type="spellStart"/>
      <w:r w:rsidRPr="00227049">
        <w:rPr>
          <w:color w:val="000000" w:themeColor="text1"/>
          <w:sz w:val="28"/>
          <w:szCs w:val="28"/>
        </w:rPr>
        <w:t>ut</w:t>
      </w:r>
      <w:proofErr w:type="spellEnd"/>
      <w:r w:rsidRPr="00227049">
        <w:rPr>
          <w:color w:val="000000" w:themeColor="text1"/>
          <w:sz w:val="28"/>
          <w:szCs w:val="28"/>
        </w:rPr>
        <w:t xml:space="preserve"> labore et dolore magna </w:t>
      </w:r>
      <w:proofErr w:type="spellStart"/>
      <w:r w:rsidRPr="00227049">
        <w:rPr>
          <w:color w:val="000000" w:themeColor="text1"/>
          <w:sz w:val="28"/>
          <w:szCs w:val="28"/>
        </w:rPr>
        <w:t>aliqua</w:t>
      </w:r>
      <w:proofErr w:type="spellEnd"/>
      <w:r w:rsidRPr="00227049">
        <w:rPr>
          <w:color w:val="000000" w:themeColor="text1"/>
          <w:sz w:val="28"/>
          <w:szCs w:val="28"/>
        </w:rPr>
        <w:t xml:space="preserve">. Ut </w:t>
      </w:r>
      <w:proofErr w:type="spellStart"/>
      <w:r w:rsidRPr="00227049">
        <w:rPr>
          <w:color w:val="000000" w:themeColor="text1"/>
          <w:sz w:val="28"/>
          <w:szCs w:val="28"/>
        </w:rPr>
        <w:t>enim</w:t>
      </w:r>
      <w:proofErr w:type="spellEnd"/>
      <w:r w:rsidRPr="00227049">
        <w:rPr>
          <w:color w:val="000000" w:themeColor="text1"/>
          <w:sz w:val="28"/>
          <w:szCs w:val="28"/>
        </w:rPr>
        <w:t xml:space="preserve"> ad minim </w:t>
      </w:r>
      <w:proofErr w:type="spellStart"/>
      <w:r w:rsidRPr="00227049">
        <w:rPr>
          <w:color w:val="000000" w:themeColor="text1"/>
          <w:sz w:val="28"/>
          <w:szCs w:val="28"/>
        </w:rPr>
        <w:t>veniam</w:t>
      </w:r>
      <w:proofErr w:type="spellEnd"/>
      <w:r w:rsidRPr="00227049">
        <w:rPr>
          <w:color w:val="000000" w:themeColor="text1"/>
          <w:sz w:val="28"/>
          <w:szCs w:val="28"/>
        </w:rPr>
        <w:t xml:space="preserve">, </w:t>
      </w:r>
      <w:proofErr w:type="spellStart"/>
      <w:r w:rsidRPr="00227049">
        <w:rPr>
          <w:color w:val="000000" w:themeColor="text1"/>
          <w:sz w:val="28"/>
          <w:szCs w:val="28"/>
        </w:rPr>
        <w:t>quis</w:t>
      </w:r>
      <w:proofErr w:type="spellEnd"/>
      <w:r w:rsidRPr="00227049">
        <w:rPr>
          <w:color w:val="000000" w:themeColor="text1"/>
          <w:sz w:val="28"/>
          <w:szCs w:val="28"/>
        </w:rPr>
        <w:t xml:space="preserve"> </w:t>
      </w:r>
      <w:proofErr w:type="spellStart"/>
      <w:r w:rsidRPr="00227049">
        <w:rPr>
          <w:color w:val="000000" w:themeColor="text1"/>
          <w:sz w:val="28"/>
          <w:szCs w:val="28"/>
        </w:rPr>
        <w:t>nostrud</w:t>
      </w:r>
      <w:proofErr w:type="spellEnd"/>
      <w:r w:rsidRPr="00227049">
        <w:rPr>
          <w:color w:val="000000" w:themeColor="text1"/>
          <w:sz w:val="28"/>
          <w:szCs w:val="28"/>
        </w:rPr>
        <w:t xml:space="preserve"> exercitation </w:t>
      </w:r>
      <w:proofErr w:type="spellStart"/>
      <w:proofErr w:type="gramStart"/>
      <w:r w:rsidRPr="00227049">
        <w:rPr>
          <w:color w:val="000000" w:themeColor="text1"/>
          <w:sz w:val="28"/>
          <w:szCs w:val="28"/>
        </w:rPr>
        <w:t>ullamco</w:t>
      </w:r>
      <w:proofErr w:type="spellEnd"/>
      <w:r w:rsidRPr="00227049">
        <w:rPr>
          <w:color w:val="000000" w:themeColor="text1"/>
          <w:sz w:val="28"/>
          <w:szCs w:val="28"/>
        </w:rPr>
        <w:t>.&lt;</w:t>
      </w:r>
      <w:proofErr w:type="gramEnd"/>
      <w:r w:rsidRPr="00227049">
        <w:rPr>
          <w:color w:val="000000" w:themeColor="text1"/>
          <w:sz w:val="28"/>
          <w:szCs w:val="28"/>
        </w:rPr>
        <w:t>/p&gt;</w:t>
      </w:r>
    </w:p>
    <w:p w14:paraId="681286FC"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&lt;/div&gt;</w:t>
      </w:r>
    </w:p>
    <w:p w14:paraId="29D16430"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&lt;/div&gt;</w:t>
      </w:r>
    </w:p>
    <w:p w14:paraId="60FD5BD4"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w:t>
      </w:r>
      <w:proofErr w:type="spellStart"/>
      <w:r w:rsidRPr="00227049">
        <w:rPr>
          <w:color w:val="000000" w:themeColor="text1"/>
          <w:sz w:val="28"/>
          <w:szCs w:val="28"/>
        </w:rPr>
        <w:t>rightcolumn</w:t>
      </w:r>
      <w:proofErr w:type="spellEnd"/>
      <w:r w:rsidRPr="00227049">
        <w:rPr>
          <w:color w:val="000000" w:themeColor="text1"/>
          <w:sz w:val="28"/>
          <w:szCs w:val="28"/>
        </w:rPr>
        <w:t>"&gt;</w:t>
      </w:r>
    </w:p>
    <w:p w14:paraId="72B8BE69"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class="card"&gt;</w:t>
      </w:r>
    </w:p>
    <w:p w14:paraId="346DBFA7" w14:textId="77777777" w:rsidR="00227049" w:rsidRPr="00227049" w:rsidRDefault="00227049" w:rsidP="00227049">
      <w:pPr>
        <w:spacing w:after="0"/>
        <w:rPr>
          <w:color w:val="000000" w:themeColor="text1"/>
          <w:sz w:val="28"/>
          <w:szCs w:val="28"/>
        </w:rPr>
      </w:pPr>
      <w:r w:rsidRPr="00227049">
        <w:rPr>
          <w:color w:val="000000" w:themeColor="text1"/>
          <w:sz w:val="28"/>
          <w:szCs w:val="28"/>
        </w:rPr>
        <w:t>      &lt;h2&gt;About Me&lt;/h2&gt;</w:t>
      </w:r>
    </w:p>
    <w:p w14:paraId="715E26BB"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w:t>
      </w:r>
      <w:proofErr w:type="spellStart"/>
      <w:r w:rsidRPr="00227049">
        <w:rPr>
          <w:color w:val="000000" w:themeColor="text1"/>
          <w:sz w:val="28"/>
          <w:szCs w:val="28"/>
        </w:rPr>
        <w:t>fakeimg</w:t>
      </w:r>
      <w:proofErr w:type="spellEnd"/>
      <w:r w:rsidRPr="00227049">
        <w:rPr>
          <w:color w:val="000000" w:themeColor="text1"/>
          <w:sz w:val="28"/>
          <w:szCs w:val="28"/>
        </w:rPr>
        <w:t>" style="height:100px;"&gt;Image&lt;/div&gt;</w:t>
      </w:r>
    </w:p>
    <w:p w14:paraId="4400D58F"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&lt;p&gt;Some text about me in culpa qui </w:t>
      </w:r>
      <w:proofErr w:type="spellStart"/>
      <w:r w:rsidRPr="00227049">
        <w:rPr>
          <w:color w:val="000000" w:themeColor="text1"/>
          <w:sz w:val="28"/>
          <w:szCs w:val="28"/>
        </w:rPr>
        <w:t>officia</w:t>
      </w:r>
      <w:proofErr w:type="spellEnd"/>
      <w:r w:rsidRPr="00227049">
        <w:rPr>
          <w:color w:val="000000" w:themeColor="text1"/>
          <w:sz w:val="28"/>
          <w:szCs w:val="28"/>
        </w:rPr>
        <w:t xml:space="preserve"> </w:t>
      </w:r>
      <w:proofErr w:type="spellStart"/>
      <w:r w:rsidRPr="00227049">
        <w:rPr>
          <w:color w:val="000000" w:themeColor="text1"/>
          <w:sz w:val="28"/>
          <w:szCs w:val="28"/>
        </w:rPr>
        <w:t>deserunt</w:t>
      </w:r>
      <w:proofErr w:type="spellEnd"/>
      <w:r w:rsidRPr="00227049">
        <w:rPr>
          <w:color w:val="000000" w:themeColor="text1"/>
          <w:sz w:val="28"/>
          <w:szCs w:val="28"/>
        </w:rPr>
        <w:t xml:space="preserve"> </w:t>
      </w:r>
      <w:proofErr w:type="spellStart"/>
      <w:r w:rsidRPr="00227049">
        <w:rPr>
          <w:color w:val="000000" w:themeColor="text1"/>
          <w:sz w:val="28"/>
          <w:szCs w:val="28"/>
        </w:rPr>
        <w:t>mollit</w:t>
      </w:r>
      <w:proofErr w:type="spellEnd"/>
      <w:r w:rsidRPr="00227049">
        <w:rPr>
          <w:color w:val="000000" w:themeColor="text1"/>
          <w:sz w:val="28"/>
          <w:szCs w:val="28"/>
        </w:rPr>
        <w:t xml:space="preserve"> </w:t>
      </w:r>
      <w:proofErr w:type="gramStart"/>
      <w:r w:rsidRPr="00227049">
        <w:rPr>
          <w:color w:val="000000" w:themeColor="text1"/>
          <w:sz w:val="28"/>
          <w:szCs w:val="28"/>
        </w:rPr>
        <w:t>anim..&lt;</w:t>
      </w:r>
      <w:proofErr w:type="gramEnd"/>
      <w:r w:rsidRPr="00227049">
        <w:rPr>
          <w:color w:val="000000" w:themeColor="text1"/>
          <w:sz w:val="28"/>
          <w:szCs w:val="28"/>
        </w:rPr>
        <w:t>/p&gt;</w:t>
      </w:r>
    </w:p>
    <w:p w14:paraId="6F0DB214"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&lt;/div&gt;</w:t>
      </w:r>
    </w:p>
    <w:p w14:paraId="7B758F04"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class="card"&gt;</w:t>
      </w:r>
    </w:p>
    <w:p w14:paraId="67FC8011" w14:textId="77777777" w:rsidR="00227049" w:rsidRPr="00227049" w:rsidRDefault="00227049" w:rsidP="00227049">
      <w:pPr>
        <w:spacing w:after="0"/>
        <w:rPr>
          <w:color w:val="000000" w:themeColor="text1"/>
          <w:sz w:val="28"/>
          <w:szCs w:val="28"/>
        </w:rPr>
      </w:pPr>
      <w:r w:rsidRPr="00227049">
        <w:rPr>
          <w:color w:val="000000" w:themeColor="text1"/>
          <w:sz w:val="28"/>
          <w:szCs w:val="28"/>
        </w:rPr>
        <w:t>      &lt;h3&gt;Popular Post&lt;/h3&gt;</w:t>
      </w:r>
    </w:p>
    <w:p w14:paraId="5CC9F081"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w:t>
      </w:r>
      <w:proofErr w:type="spellStart"/>
      <w:r w:rsidRPr="00227049">
        <w:rPr>
          <w:color w:val="000000" w:themeColor="text1"/>
          <w:sz w:val="28"/>
          <w:szCs w:val="28"/>
        </w:rPr>
        <w:t>fakeimg</w:t>
      </w:r>
      <w:proofErr w:type="spellEnd"/>
      <w:r w:rsidRPr="00227049">
        <w:rPr>
          <w:color w:val="000000" w:themeColor="text1"/>
          <w:sz w:val="28"/>
          <w:szCs w:val="28"/>
        </w:rPr>
        <w:t>"&gt;&lt;p&gt;Image&lt;/p&gt;&lt;/div&gt;</w:t>
      </w:r>
    </w:p>
    <w:p w14:paraId="4A1C6705"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w:t>
      </w:r>
      <w:proofErr w:type="spellStart"/>
      <w:r w:rsidRPr="00227049">
        <w:rPr>
          <w:color w:val="000000" w:themeColor="text1"/>
          <w:sz w:val="28"/>
          <w:szCs w:val="28"/>
        </w:rPr>
        <w:t>fakeimg</w:t>
      </w:r>
      <w:proofErr w:type="spellEnd"/>
      <w:r w:rsidRPr="00227049">
        <w:rPr>
          <w:color w:val="000000" w:themeColor="text1"/>
          <w:sz w:val="28"/>
          <w:szCs w:val="28"/>
        </w:rPr>
        <w:t>"&gt;&lt;p&gt;Image&lt;/p&gt;&lt;/div&gt;</w:t>
      </w:r>
    </w:p>
    <w:p w14:paraId="3EA902B5"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w:t>
      </w:r>
      <w:proofErr w:type="spellStart"/>
      <w:r w:rsidRPr="00227049">
        <w:rPr>
          <w:color w:val="000000" w:themeColor="text1"/>
          <w:sz w:val="28"/>
          <w:szCs w:val="28"/>
        </w:rPr>
        <w:t>fakeimg</w:t>
      </w:r>
      <w:proofErr w:type="spellEnd"/>
      <w:r w:rsidRPr="00227049">
        <w:rPr>
          <w:color w:val="000000" w:themeColor="text1"/>
          <w:sz w:val="28"/>
          <w:szCs w:val="28"/>
        </w:rPr>
        <w:t>"&gt;&lt;p&gt;Image&lt;/p&gt;&lt;/div&gt;</w:t>
      </w:r>
    </w:p>
    <w:p w14:paraId="74D9B610"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&lt;/div&gt;</w:t>
      </w:r>
    </w:p>
    <w:p w14:paraId="5F2A7B9F"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 class="card"&gt;</w:t>
      </w:r>
    </w:p>
    <w:p w14:paraId="7BD56DAE" w14:textId="77777777" w:rsidR="00227049" w:rsidRPr="00227049" w:rsidRDefault="00227049" w:rsidP="00227049">
      <w:pPr>
        <w:spacing w:after="0"/>
        <w:rPr>
          <w:color w:val="000000" w:themeColor="text1"/>
          <w:sz w:val="28"/>
          <w:szCs w:val="28"/>
        </w:rPr>
      </w:pPr>
      <w:r w:rsidRPr="00227049">
        <w:rPr>
          <w:color w:val="000000" w:themeColor="text1"/>
          <w:sz w:val="28"/>
          <w:szCs w:val="28"/>
        </w:rPr>
        <w:t>      &lt;h3&gt;Follow Me&lt;/h3&gt;</w:t>
      </w:r>
    </w:p>
    <w:p w14:paraId="45DDB421" w14:textId="77777777" w:rsidR="00227049" w:rsidRPr="00227049" w:rsidRDefault="00227049" w:rsidP="00227049">
      <w:pPr>
        <w:spacing w:after="0"/>
        <w:rPr>
          <w:color w:val="000000" w:themeColor="text1"/>
          <w:sz w:val="28"/>
          <w:szCs w:val="28"/>
        </w:rPr>
      </w:pPr>
      <w:r w:rsidRPr="00227049">
        <w:rPr>
          <w:color w:val="000000" w:themeColor="text1"/>
          <w:sz w:val="28"/>
          <w:szCs w:val="28"/>
        </w:rPr>
        <w:t xml:space="preserve">      &lt;p&gt;Some </w:t>
      </w:r>
      <w:proofErr w:type="gramStart"/>
      <w:r w:rsidRPr="00227049">
        <w:rPr>
          <w:color w:val="000000" w:themeColor="text1"/>
          <w:sz w:val="28"/>
          <w:szCs w:val="28"/>
        </w:rPr>
        <w:t>text..</w:t>
      </w:r>
      <w:proofErr w:type="gramEnd"/>
      <w:r w:rsidRPr="00227049">
        <w:rPr>
          <w:color w:val="000000" w:themeColor="text1"/>
          <w:sz w:val="28"/>
          <w:szCs w:val="28"/>
        </w:rPr>
        <w:t>&lt;/p&gt;</w:t>
      </w:r>
    </w:p>
    <w:p w14:paraId="65544302"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&lt;/div&gt;</w:t>
      </w:r>
    </w:p>
    <w:p w14:paraId="6C9B8894" w14:textId="77777777" w:rsidR="00227049" w:rsidRPr="00227049" w:rsidRDefault="00227049" w:rsidP="00227049">
      <w:pPr>
        <w:spacing w:after="0"/>
        <w:rPr>
          <w:color w:val="000000" w:themeColor="text1"/>
          <w:sz w:val="28"/>
          <w:szCs w:val="28"/>
        </w:rPr>
      </w:pPr>
      <w:r w:rsidRPr="00227049">
        <w:rPr>
          <w:color w:val="000000" w:themeColor="text1"/>
          <w:sz w:val="28"/>
          <w:szCs w:val="28"/>
        </w:rPr>
        <w:t>  &lt;/div&gt;</w:t>
      </w:r>
    </w:p>
    <w:p w14:paraId="25D38257" w14:textId="77777777" w:rsidR="00227049" w:rsidRPr="00227049" w:rsidRDefault="00227049" w:rsidP="00227049">
      <w:pPr>
        <w:spacing w:after="0"/>
        <w:rPr>
          <w:color w:val="000000" w:themeColor="text1"/>
          <w:sz w:val="28"/>
          <w:szCs w:val="28"/>
        </w:rPr>
      </w:pPr>
      <w:r w:rsidRPr="00227049">
        <w:rPr>
          <w:color w:val="000000" w:themeColor="text1"/>
          <w:sz w:val="28"/>
          <w:szCs w:val="28"/>
        </w:rPr>
        <w:t>&lt;/div&gt;</w:t>
      </w:r>
    </w:p>
    <w:p w14:paraId="3E3BFEB9" w14:textId="77777777" w:rsidR="00227049" w:rsidRPr="00227049" w:rsidRDefault="00227049" w:rsidP="00227049">
      <w:pPr>
        <w:spacing w:after="0"/>
        <w:rPr>
          <w:color w:val="000000" w:themeColor="text1"/>
          <w:sz w:val="28"/>
          <w:szCs w:val="28"/>
        </w:rPr>
      </w:pPr>
    </w:p>
    <w:p w14:paraId="1EA7E51D" w14:textId="77777777" w:rsidR="00227049" w:rsidRPr="00227049" w:rsidRDefault="00227049" w:rsidP="00227049">
      <w:pPr>
        <w:spacing w:after="0"/>
        <w:rPr>
          <w:color w:val="000000" w:themeColor="text1"/>
          <w:sz w:val="28"/>
          <w:szCs w:val="28"/>
        </w:rPr>
      </w:pPr>
      <w:r w:rsidRPr="00227049">
        <w:rPr>
          <w:color w:val="000000" w:themeColor="text1"/>
          <w:sz w:val="28"/>
          <w:szCs w:val="28"/>
        </w:rPr>
        <w:t>&lt;div class="footer"&gt;</w:t>
      </w:r>
    </w:p>
    <w:p w14:paraId="2A0D3E36" w14:textId="77777777" w:rsidR="00227049" w:rsidRPr="00227049" w:rsidRDefault="00227049" w:rsidP="00227049">
      <w:pPr>
        <w:spacing w:after="0"/>
        <w:rPr>
          <w:color w:val="000000" w:themeColor="text1"/>
          <w:sz w:val="28"/>
          <w:szCs w:val="28"/>
        </w:rPr>
      </w:pPr>
      <w:r w:rsidRPr="00227049">
        <w:rPr>
          <w:color w:val="000000" w:themeColor="text1"/>
          <w:sz w:val="28"/>
          <w:szCs w:val="28"/>
        </w:rPr>
        <w:t>  &lt;h2&gt;Footer&lt;/h2&gt;</w:t>
      </w:r>
    </w:p>
    <w:p w14:paraId="59186BB1" w14:textId="77777777" w:rsidR="00227049" w:rsidRPr="00227049" w:rsidRDefault="00227049" w:rsidP="00227049">
      <w:pPr>
        <w:spacing w:after="0"/>
        <w:rPr>
          <w:color w:val="000000" w:themeColor="text1"/>
          <w:sz w:val="28"/>
          <w:szCs w:val="28"/>
        </w:rPr>
      </w:pPr>
      <w:r w:rsidRPr="00227049">
        <w:rPr>
          <w:color w:val="000000" w:themeColor="text1"/>
          <w:sz w:val="28"/>
          <w:szCs w:val="28"/>
        </w:rPr>
        <w:t>&lt;/div&gt;</w:t>
      </w:r>
    </w:p>
    <w:p w14:paraId="18E8497C" w14:textId="77777777" w:rsidR="00227049" w:rsidRPr="00227049" w:rsidRDefault="00227049" w:rsidP="00227049">
      <w:pPr>
        <w:spacing w:after="0"/>
        <w:rPr>
          <w:color w:val="000000" w:themeColor="text1"/>
          <w:sz w:val="28"/>
          <w:szCs w:val="28"/>
        </w:rPr>
      </w:pPr>
    </w:p>
    <w:p w14:paraId="2257C7E8" w14:textId="77777777" w:rsidR="00227049" w:rsidRPr="00227049" w:rsidRDefault="00227049" w:rsidP="00227049">
      <w:pPr>
        <w:spacing w:after="0"/>
        <w:rPr>
          <w:color w:val="000000" w:themeColor="text1"/>
          <w:sz w:val="28"/>
          <w:szCs w:val="28"/>
        </w:rPr>
      </w:pPr>
      <w:r w:rsidRPr="00227049">
        <w:rPr>
          <w:color w:val="000000" w:themeColor="text1"/>
          <w:sz w:val="28"/>
          <w:szCs w:val="28"/>
        </w:rPr>
        <w:t>&lt;/body&gt;</w:t>
      </w:r>
    </w:p>
    <w:p w14:paraId="1C9CC90E" w14:textId="77777777" w:rsidR="00227049" w:rsidRPr="00227049" w:rsidRDefault="00227049" w:rsidP="00227049">
      <w:pPr>
        <w:spacing w:after="0"/>
        <w:rPr>
          <w:color w:val="000000" w:themeColor="text1"/>
          <w:sz w:val="28"/>
          <w:szCs w:val="28"/>
        </w:rPr>
      </w:pPr>
      <w:r w:rsidRPr="00227049">
        <w:rPr>
          <w:color w:val="000000" w:themeColor="text1"/>
          <w:sz w:val="28"/>
          <w:szCs w:val="28"/>
        </w:rPr>
        <w:t>&lt;/html&gt;</w:t>
      </w:r>
    </w:p>
    <w:p w14:paraId="5B622A21" w14:textId="4FAE0274" w:rsidR="00433E7C" w:rsidRPr="00966D43" w:rsidRDefault="00411E0F" w:rsidP="00C976B0">
      <w:pPr>
        <w:spacing w:after="0"/>
        <w:rPr>
          <w:color w:val="000000" w:themeColor="text1"/>
          <w:sz w:val="28"/>
          <w:szCs w:val="28"/>
        </w:rPr>
      </w:pPr>
      <w:r>
        <w:rPr>
          <w:noProof/>
          <w:color w:val="000000" w:themeColor="text1"/>
          <w:sz w:val="28"/>
          <w:szCs w:val="28"/>
        </w:rPr>
        <w:lastRenderedPageBreak/>
        <mc:AlternateContent>
          <mc:Choice Requires="wps">
            <w:drawing>
              <wp:anchor distT="0" distB="0" distL="114300" distR="114300" simplePos="0" relativeHeight="251713536" behindDoc="0" locked="0" layoutInCell="1" allowOverlap="1" wp14:anchorId="61A100EB" wp14:editId="6605E944">
                <wp:simplePos x="0" y="0"/>
                <wp:positionH relativeFrom="column">
                  <wp:posOffset>-198120</wp:posOffset>
                </wp:positionH>
                <wp:positionV relativeFrom="paragraph">
                  <wp:posOffset>127635</wp:posOffset>
                </wp:positionV>
                <wp:extent cx="6225540" cy="3749040"/>
                <wp:effectExtent l="0" t="0" r="3810" b="3810"/>
                <wp:wrapNone/>
                <wp:docPr id="225340455" name="Rectangle 57"/>
                <wp:cNvGraphicFramePr/>
                <a:graphic xmlns:a="http://schemas.openxmlformats.org/drawingml/2006/main">
                  <a:graphicData uri="http://schemas.microsoft.com/office/word/2010/wordprocessingShape">
                    <wps:wsp>
                      <wps:cNvSpPr/>
                      <wps:spPr>
                        <a:xfrm>
                          <a:off x="0" y="0"/>
                          <a:ext cx="6225540" cy="3749040"/>
                        </a:xfrm>
                        <a:prstGeom prst="rect">
                          <a:avLst/>
                        </a:prstGeom>
                        <a:blipFill dpi="0" rotWithShape="1">
                          <a:blip r:embed="rId12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361D59" id="Rectangle 57" o:spid="_x0000_s1026" style="position:absolute;margin-left:-15.6pt;margin-top:10.05pt;width:490.2pt;height:295.2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" stroked="f" strokeweight="1.5pt">
                <v:fill r:id="rId127" o:title="" recolor="t" rotate="t" type="frame"/>
              </v:rect>
            </w:pict>
          </mc:Fallback>
        </mc:AlternateContent>
      </w:r>
    </w:p>
    <w:p w14:paraId="5E9C9686" w14:textId="7C4C9934" w:rsidR="00A00B72" w:rsidRDefault="00211E81" w:rsidP="00BD4649">
      <w:pPr>
        <w:spacing w:after="0"/>
        <w:rPr>
          <w:color w:val="000000" w:themeColor="text1"/>
          <w:sz w:val="28"/>
          <w:szCs w:val="28"/>
        </w:rPr>
      </w:pPr>
      <w:r>
        <w:rPr>
          <w:color w:val="000000" w:themeColor="text1"/>
          <w:sz w:val="28"/>
          <w:szCs w:val="28"/>
        </w:rPr>
        <w:t xml:space="preserve"> </w:t>
      </w:r>
    </w:p>
    <w:p w14:paraId="51EAE0B5" w14:textId="77777777" w:rsidR="00211E81" w:rsidRDefault="00211E81" w:rsidP="00BD4649">
      <w:pPr>
        <w:spacing w:after="0"/>
        <w:rPr>
          <w:color w:val="000000" w:themeColor="text1"/>
          <w:sz w:val="28"/>
          <w:szCs w:val="28"/>
        </w:rPr>
      </w:pPr>
    </w:p>
    <w:p w14:paraId="44206315" w14:textId="77777777" w:rsidR="00211E81" w:rsidRDefault="00211E81" w:rsidP="00BD4649">
      <w:pPr>
        <w:spacing w:after="0"/>
        <w:rPr>
          <w:color w:val="000000" w:themeColor="text1"/>
          <w:sz w:val="28"/>
          <w:szCs w:val="28"/>
        </w:rPr>
      </w:pPr>
    </w:p>
    <w:p w14:paraId="15C86EB0" w14:textId="77777777" w:rsidR="00211E81" w:rsidRDefault="00211E81" w:rsidP="00BD4649">
      <w:pPr>
        <w:spacing w:after="0"/>
        <w:rPr>
          <w:color w:val="000000" w:themeColor="text1"/>
          <w:sz w:val="28"/>
          <w:szCs w:val="28"/>
        </w:rPr>
      </w:pPr>
    </w:p>
    <w:p w14:paraId="6C2208C1" w14:textId="77777777" w:rsidR="00211E81" w:rsidRDefault="00211E81" w:rsidP="00BD4649">
      <w:pPr>
        <w:spacing w:after="0"/>
        <w:rPr>
          <w:color w:val="000000" w:themeColor="text1"/>
          <w:sz w:val="28"/>
          <w:szCs w:val="28"/>
        </w:rPr>
      </w:pPr>
    </w:p>
    <w:p w14:paraId="2D39046C" w14:textId="77777777" w:rsidR="00211E81" w:rsidRDefault="00211E81" w:rsidP="00BD4649">
      <w:pPr>
        <w:spacing w:after="0"/>
        <w:rPr>
          <w:color w:val="000000" w:themeColor="text1"/>
          <w:sz w:val="28"/>
          <w:szCs w:val="28"/>
        </w:rPr>
      </w:pPr>
    </w:p>
    <w:p w14:paraId="59879520" w14:textId="77777777" w:rsidR="00211E81" w:rsidRDefault="00211E81" w:rsidP="00BD4649">
      <w:pPr>
        <w:spacing w:after="0"/>
        <w:rPr>
          <w:color w:val="000000" w:themeColor="text1"/>
          <w:sz w:val="28"/>
          <w:szCs w:val="28"/>
        </w:rPr>
      </w:pPr>
    </w:p>
    <w:p w14:paraId="20188248" w14:textId="77777777" w:rsidR="00211E81" w:rsidRDefault="00211E81" w:rsidP="00BD4649">
      <w:pPr>
        <w:spacing w:after="0"/>
        <w:rPr>
          <w:color w:val="000000" w:themeColor="text1"/>
          <w:sz w:val="28"/>
          <w:szCs w:val="28"/>
        </w:rPr>
      </w:pPr>
    </w:p>
    <w:p w14:paraId="3B703120" w14:textId="77777777" w:rsidR="00211E81" w:rsidRDefault="00211E81" w:rsidP="00BD4649">
      <w:pPr>
        <w:spacing w:after="0"/>
        <w:rPr>
          <w:color w:val="000000" w:themeColor="text1"/>
          <w:sz w:val="28"/>
          <w:szCs w:val="28"/>
        </w:rPr>
      </w:pPr>
    </w:p>
    <w:p w14:paraId="19EAB7B4" w14:textId="77777777" w:rsidR="00211E81" w:rsidRDefault="00211E81" w:rsidP="00BD4649">
      <w:pPr>
        <w:spacing w:after="0"/>
        <w:rPr>
          <w:color w:val="000000" w:themeColor="text1"/>
          <w:sz w:val="28"/>
          <w:szCs w:val="28"/>
        </w:rPr>
      </w:pPr>
    </w:p>
    <w:p w14:paraId="08C07319" w14:textId="77777777" w:rsidR="00211E81" w:rsidRDefault="00211E81" w:rsidP="00BD4649">
      <w:pPr>
        <w:spacing w:after="0"/>
        <w:rPr>
          <w:color w:val="000000" w:themeColor="text1"/>
          <w:sz w:val="28"/>
          <w:szCs w:val="28"/>
        </w:rPr>
      </w:pPr>
    </w:p>
    <w:p w14:paraId="2305E93E" w14:textId="77777777" w:rsidR="00211E81" w:rsidRDefault="00211E81" w:rsidP="00BD4649">
      <w:pPr>
        <w:spacing w:after="0"/>
        <w:rPr>
          <w:color w:val="000000" w:themeColor="text1"/>
          <w:sz w:val="28"/>
          <w:szCs w:val="28"/>
        </w:rPr>
      </w:pPr>
    </w:p>
    <w:p w14:paraId="6C7AA53C" w14:textId="77777777" w:rsidR="00211E81" w:rsidRDefault="00211E81" w:rsidP="00BD4649">
      <w:pPr>
        <w:spacing w:after="0"/>
        <w:rPr>
          <w:color w:val="000000" w:themeColor="text1"/>
          <w:sz w:val="28"/>
          <w:szCs w:val="28"/>
        </w:rPr>
      </w:pPr>
    </w:p>
    <w:p w14:paraId="064B423D" w14:textId="77777777" w:rsidR="00211E81" w:rsidRDefault="00211E81" w:rsidP="00BD4649">
      <w:pPr>
        <w:spacing w:after="0"/>
        <w:rPr>
          <w:color w:val="000000" w:themeColor="text1"/>
          <w:sz w:val="28"/>
          <w:szCs w:val="28"/>
        </w:rPr>
      </w:pPr>
    </w:p>
    <w:p w14:paraId="6CDDE242" w14:textId="77777777" w:rsidR="00211E81" w:rsidRDefault="00211E81" w:rsidP="00BD4649">
      <w:pPr>
        <w:spacing w:after="0"/>
        <w:rPr>
          <w:color w:val="000000" w:themeColor="text1"/>
          <w:sz w:val="28"/>
          <w:szCs w:val="28"/>
        </w:rPr>
      </w:pPr>
    </w:p>
    <w:p w14:paraId="3DD778B5" w14:textId="77777777" w:rsidR="00211E81" w:rsidRDefault="00211E81" w:rsidP="00BD4649">
      <w:pPr>
        <w:spacing w:after="0"/>
        <w:rPr>
          <w:color w:val="000000" w:themeColor="text1"/>
          <w:sz w:val="28"/>
          <w:szCs w:val="28"/>
        </w:rPr>
      </w:pPr>
    </w:p>
    <w:p w14:paraId="65EF2DD3" w14:textId="0CE367F4" w:rsidR="00211E81" w:rsidRDefault="00211E81" w:rsidP="00211E81">
      <w:pPr>
        <w:spacing w:after="0"/>
        <w:rPr>
          <w:color w:val="000000" w:themeColor="text1"/>
          <w:sz w:val="28"/>
          <w:szCs w:val="28"/>
        </w:rPr>
      </w:pPr>
      <w:r w:rsidRPr="00211E81">
        <w:rPr>
          <w:color w:val="000000" w:themeColor="text1"/>
          <w:sz w:val="28"/>
          <w:szCs w:val="28"/>
        </w:rPr>
        <w:t>The border-radius Property</w:t>
      </w:r>
      <w:r>
        <w:rPr>
          <w:color w:val="000000" w:themeColor="text1"/>
          <w:sz w:val="28"/>
          <w:szCs w:val="28"/>
        </w:rPr>
        <w:t>:</w:t>
      </w:r>
    </w:p>
    <w:p w14:paraId="4EAAD175" w14:textId="77777777" w:rsidR="003B79F3" w:rsidRPr="003B79F3" w:rsidRDefault="003B79F3" w:rsidP="003B79F3">
      <w:pPr>
        <w:spacing w:after="0"/>
        <w:rPr>
          <w:color w:val="000000" w:themeColor="text1"/>
          <w:sz w:val="28"/>
          <w:szCs w:val="28"/>
        </w:rPr>
      </w:pPr>
      <w:r w:rsidRPr="003B79F3">
        <w:rPr>
          <w:color w:val="000000" w:themeColor="text1"/>
          <w:sz w:val="28"/>
          <w:szCs w:val="28"/>
        </w:rPr>
        <w:t>&lt;!DOCTYPE html&gt;</w:t>
      </w:r>
    </w:p>
    <w:p w14:paraId="0A326659" w14:textId="77777777" w:rsidR="003B79F3" w:rsidRPr="003B79F3" w:rsidRDefault="003B79F3" w:rsidP="003B79F3">
      <w:pPr>
        <w:spacing w:after="0"/>
        <w:rPr>
          <w:color w:val="000000" w:themeColor="text1"/>
          <w:sz w:val="28"/>
          <w:szCs w:val="28"/>
        </w:rPr>
      </w:pPr>
      <w:r w:rsidRPr="003B79F3">
        <w:rPr>
          <w:color w:val="000000" w:themeColor="text1"/>
          <w:sz w:val="28"/>
          <w:szCs w:val="28"/>
        </w:rPr>
        <w:t>&lt;html&gt;</w:t>
      </w:r>
    </w:p>
    <w:p w14:paraId="4A8D2CF0" w14:textId="77777777" w:rsidR="003B79F3" w:rsidRPr="003B79F3" w:rsidRDefault="003B79F3" w:rsidP="003B79F3">
      <w:pPr>
        <w:spacing w:after="0"/>
        <w:rPr>
          <w:color w:val="000000" w:themeColor="text1"/>
          <w:sz w:val="28"/>
          <w:szCs w:val="28"/>
        </w:rPr>
      </w:pPr>
      <w:r w:rsidRPr="003B79F3">
        <w:rPr>
          <w:color w:val="000000" w:themeColor="text1"/>
          <w:sz w:val="28"/>
          <w:szCs w:val="28"/>
        </w:rPr>
        <w:t>&lt;head&gt;</w:t>
      </w:r>
    </w:p>
    <w:p w14:paraId="2501CD67"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&lt;style&gt; </w:t>
      </w:r>
    </w:p>
    <w:p w14:paraId="5131B691" w14:textId="77777777" w:rsidR="003B79F3" w:rsidRPr="003B79F3" w:rsidRDefault="003B79F3" w:rsidP="003B79F3">
      <w:pPr>
        <w:spacing w:after="0"/>
        <w:rPr>
          <w:color w:val="000000" w:themeColor="text1"/>
          <w:sz w:val="28"/>
          <w:szCs w:val="28"/>
        </w:rPr>
      </w:pPr>
      <w:r w:rsidRPr="003B79F3">
        <w:rPr>
          <w:color w:val="000000" w:themeColor="text1"/>
          <w:sz w:val="28"/>
          <w:szCs w:val="28"/>
        </w:rPr>
        <w:t>#rcorners1 {</w:t>
      </w:r>
    </w:p>
    <w:p w14:paraId="7B35C3D2"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border-radius: </w:t>
      </w:r>
      <w:proofErr w:type="gramStart"/>
      <w:r w:rsidRPr="003B79F3">
        <w:rPr>
          <w:color w:val="000000" w:themeColor="text1"/>
          <w:sz w:val="28"/>
          <w:szCs w:val="28"/>
        </w:rPr>
        <w:t>25px;</w:t>
      </w:r>
      <w:proofErr w:type="gramEnd"/>
    </w:p>
    <w:p w14:paraId="58A645C0" w14:textId="77777777" w:rsidR="003B79F3" w:rsidRPr="003B79F3" w:rsidRDefault="003B79F3" w:rsidP="003B79F3">
      <w:pPr>
        <w:spacing w:after="0"/>
        <w:rPr>
          <w:color w:val="000000" w:themeColor="text1"/>
          <w:sz w:val="28"/>
          <w:szCs w:val="28"/>
        </w:rPr>
      </w:pPr>
      <w:r w:rsidRPr="003B79F3">
        <w:rPr>
          <w:color w:val="000000" w:themeColor="text1"/>
          <w:sz w:val="28"/>
          <w:szCs w:val="28"/>
        </w:rPr>
        <w:t>  background: #</w:t>
      </w:r>
      <w:proofErr w:type="gramStart"/>
      <w:r w:rsidRPr="003B79F3">
        <w:rPr>
          <w:color w:val="000000" w:themeColor="text1"/>
          <w:sz w:val="28"/>
          <w:szCs w:val="28"/>
        </w:rPr>
        <w:t>73AD21;</w:t>
      </w:r>
      <w:proofErr w:type="gramEnd"/>
    </w:p>
    <w:p w14:paraId="7DCEB754"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padding: </w:t>
      </w:r>
      <w:proofErr w:type="gramStart"/>
      <w:r w:rsidRPr="003B79F3">
        <w:rPr>
          <w:color w:val="000000" w:themeColor="text1"/>
          <w:sz w:val="28"/>
          <w:szCs w:val="28"/>
        </w:rPr>
        <w:t>20px;</w:t>
      </w:r>
      <w:proofErr w:type="gramEnd"/>
      <w:r w:rsidRPr="003B79F3">
        <w:rPr>
          <w:color w:val="000000" w:themeColor="text1"/>
          <w:sz w:val="28"/>
          <w:szCs w:val="28"/>
        </w:rPr>
        <w:t xml:space="preserve"> </w:t>
      </w:r>
    </w:p>
    <w:p w14:paraId="7E5C16E2"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width: </w:t>
      </w:r>
      <w:proofErr w:type="gramStart"/>
      <w:r w:rsidRPr="003B79F3">
        <w:rPr>
          <w:color w:val="000000" w:themeColor="text1"/>
          <w:sz w:val="28"/>
          <w:szCs w:val="28"/>
        </w:rPr>
        <w:t>200px;</w:t>
      </w:r>
      <w:proofErr w:type="gramEnd"/>
    </w:p>
    <w:p w14:paraId="2DE6E898"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height: </w:t>
      </w:r>
      <w:proofErr w:type="gramStart"/>
      <w:r w:rsidRPr="003B79F3">
        <w:rPr>
          <w:color w:val="000000" w:themeColor="text1"/>
          <w:sz w:val="28"/>
          <w:szCs w:val="28"/>
        </w:rPr>
        <w:t>150px;</w:t>
      </w:r>
      <w:proofErr w:type="gramEnd"/>
      <w:r w:rsidRPr="003B79F3">
        <w:rPr>
          <w:color w:val="000000" w:themeColor="text1"/>
          <w:sz w:val="28"/>
          <w:szCs w:val="28"/>
        </w:rPr>
        <w:t xml:space="preserve">  </w:t>
      </w:r>
    </w:p>
    <w:p w14:paraId="0E75D8E0" w14:textId="77777777" w:rsidR="003B79F3" w:rsidRPr="003B79F3" w:rsidRDefault="003B79F3" w:rsidP="003B79F3">
      <w:pPr>
        <w:spacing w:after="0"/>
        <w:rPr>
          <w:color w:val="000000" w:themeColor="text1"/>
          <w:sz w:val="28"/>
          <w:szCs w:val="28"/>
        </w:rPr>
      </w:pPr>
      <w:r w:rsidRPr="003B79F3">
        <w:rPr>
          <w:color w:val="000000" w:themeColor="text1"/>
          <w:sz w:val="28"/>
          <w:szCs w:val="28"/>
        </w:rPr>
        <w:t>}</w:t>
      </w:r>
    </w:p>
    <w:p w14:paraId="5A0DD20E" w14:textId="77777777" w:rsidR="003B79F3" w:rsidRPr="003B79F3" w:rsidRDefault="003B79F3" w:rsidP="003B79F3">
      <w:pPr>
        <w:spacing w:after="0"/>
        <w:rPr>
          <w:color w:val="000000" w:themeColor="text1"/>
          <w:sz w:val="28"/>
          <w:szCs w:val="28"/>
        </w:rPr>
      </w:pPr>
    </w:p>
    <w:p w14:paraId="5F404444" w14:textId="77777777" w:rsidR="003B79F3" w:rsidRPr="003B79F3" w:rsidRDefault="003B79F3" w:rsidP="003B79F3">
      <w:pPr>
        <w:spacing w:after="0"/>
        <w:rPr>
          <w:color w:val="000000" w:themeColor="text1"/>
          <w:sz w:val="28"/>
          <w:szCs w:val="28"/>
        </w:rPr>
      </w:pPr>
      <w:r w:rsidRPr="003B79F3">
        <w:rPr>
          <w:color w:val="000000" w:themeColor="text1"/>
          <w:sz w:val="28"/>
          <w:szCs w:val="28"/>
        </w:rPr>
        <w:t>#rcorners2 {</w:t>
      </w:r>
    </w:p>
    <w:p w14:paraId="3F87D519"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border-radius: </w:t>
      </w:r>
      <w:proofErr w:type="gramStart"/>
      <w:r w:rsidRPr="003B79F3">
        <w:rPr>
          <w:color w:val="000000" w:themeColor="text1"/>
          <w:sz w:val="28"/>
          <w:szCs w:val="28"/>
        </w:rPr>
        <w:t>25px;</w:t>
      </w:r>
      <w:proofErr w:type="gramEnd"/>
    </w:p>
    <w:p w14:paraId="5906E53D" w14:textId="77777777" w:rsidR="003B79F3" w:rsidRPr="003B79F3" w:rsidRDefault="003B79F3" w:rsidP="003B79F3">
      <w:pPr>
        <w:spacing w:after="0"/>
        <w:rPr>
          <w:color w:val="000000" w:themeColor="text1"/>
          <w:sz w:val="28"/>
          <w:szCs w:val="28"/>
        </w:rPr>
      </w:pPr>
      <w:r w:rsidRPr="003B79F3">
        <w:rPr>
          <w:color w:val="000000" w:themeColor="text1"/>
          <w:sz w:val="28"/>
          <w:szCs w:val="28"/>
        </w:rPr>
        <w:lastRenderedPageBreak/>
        <w:t>  border: 2px solid #</w:t>
      </w:r>
      <w:proofErr w:type="gramStart"/>
      <w:r w:rsidRPr="003B79F3">
        <w:rPr>
          <w:color w:val="000000" w:themeColor="text1"/>
          <w:sz w:val="28"/>
          <w:szCs w:val="28"/>
        </w:rPr>
        <w:t>73AD21;</w:t>
      </w:r>
      <w:proofErr w:type="gramEnd"/>
    </w:p>
    <w:p w14:paraId="78954819"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padding: </w:t>
      </w:r>
      <w:proofErr w:type="gramStart"/>
      <w:r w:rsidRPr="003B79F3">
        <w:rPr>
          <w:color w:val="000000" w:themeColor="text1"/>
          <w:sz w:val="28"/>
          <w:szCs w:val="28"/>
        </w:rPr>
        <w:t>20px;</w:t>
      </w:r>
      <w:proofErr w:type="gramEnd"/>
      <w:r w:rsidRPr="003B79F3">
        <w:rPr>
          <w:color w:val="000000" w:themeColor="text1"/>
          <w:sz w:val="28"/>
          <w:szCs w:val="28"/>
        </w:rPr>
        <w:t xml:space="preserve"> </w:t>
      </w:r>
    </w:p>
    <w:p w14:paraId="11FBD95A"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width: </w:t>
      </w:r>
      <w:proofErr w:type="gramStart"/>
      <w:r w:rsidRPr="003B79F3">
        <w:rPr>
          <w:color w:val="000000" w:themeColor="text1"/>
          <w:sz w:val="28"/>
          <w:szCs w:val="28"/>
        </w:rPr>
        <w:t>200px;</w:t>
      </w:r>
      <w:proofErr w:type="gramEnd"/>
    </w:p>
    <w:p w14:paraId="05CE0553"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height: </w:t>
      </w:r>
      <w:proofErr w:type="gramStart"/>
      <w:r w:rsidRPr="003B79F3">
        <w:rPr>
          <w:color w:val="000000" w:themeColor="text1"/>
          <w:sz w:val="28"/>
          <w:szCs w:val="28"/>
        </w:rPr>
        <w:t>150px;</w:t>
      </w:r>
      <w:proofErr w:type="gramEnd"/>
      <w:r w:rsidRPr="003B79F3">
        <w:rPr>
          <w:color w:val="000000" w:themeColor="text1"/>
          <w:sz w:val="28"/>
          <w:szCs w:val="28"/>
        </w:rPr>
        <w:t xml:space="preserve">  </w:t>
      </w:r>
    </w:p>
    <w:p w14:paraId="4BAEFA66" w14:textId="77777777" w:rsidR="003B79F3" w:rsidRPr="003B79F3" w:rsidRDefault="003B79F3" w:rsidP="003B79F3">
      <w:pPr>
        <w:spacing w:after="0"/>
        <w:rPr>
          <w:color w:val="000000" w:themeColor="text1"/>
          <w:sz w:val="28"/>
          <w:szCs w:val="28"/>
        </w:rPr>
      </w:pPr>
      <w:r w:rsidRPr="003B79F3">
        <w:rPr>
          <w:color w:val="000000" w:themeColor="text1"/>
          <w:sz w:val="28"/>
          <w:szCs w:val="28"/>
        </w:rPr>
        <w:t>}</w:t>
      </w:r>
    </w:p>
    <w:p w14:paraId="12C8EC35" w14:textId="77777777" w:rsidR="003B79F3" w:rsidRPr="003B79F3" w:rsidRDefault="003B79F3" w:rsidP="003B79F3">
      <w:pPr>
        <w:spacing w:after="0"/>
        <w:rPr>
          <w:color w:val="000000" w:themeColor="text1"/>
          <w:sz w:val="28"/>
          <w:szCs w:val="28"/>
        </w:rPr>
      </w:pPr>
    </w:p>
    <w:p w14:paraId="411A55DE" w14:textId="77777777" w:rsidR="003B79F3" w:rsidRPr="003B79F3" w:rsidRDefault="003B79F3" w:rsidP="003B79F3">
      <w:pPr>
        <w:spacing w:after="0"/>
        <w:rPr>
          <w:color w:val="000000" w:themeColor="text1"/>
          <w:sz w:val="28"/>
          <w:szCs w:val="28"/>
        </w:rPr>
      </w:pPr>
      <w:r w:rsidRPr="003B79F3">
        <w:rPr>
          <w:color w:val="000000" w:themeColor="text1"/>
          <w:sz w:val="28"/>
          <w:szCs w:val="28"/>
        </w:rPr>
        <w:t>#rcorners3 {</w:t>
      </w:r>
    </w:p>
    <w:p w14:paraId="2A5CEA5C"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border-radius: </w:t>
      </w:r>
      <w:proofErr w:type="gramStart"/>
      <w:r w:rsidRPr="003B79F3">
        <w:rPr>
          <w:color w:val="000000" w:themeColor="text1"/>
          <w:sz w:val="28"/>
          <w:szCs w:val="28"/>
        </w:rPr>
        <w:t>25px;</w:t>
      </w:r>
      <w:proofErr w:type="gramEnd"/>
    </w:p>
    <w:p w14:paraId="4997948D"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background: </w:t>
      </w:r>
      <w:proofErr w:type="spellStart"/>
      <w:r w:rsidRPr="003B79F3">
        <w:rPr>
          <w:color w:val="000000" w:themeColor="text1"/>
          <w:sz w:val="28"/>
          <w:szCs w:val="28"/>
        </w:rPr>
        <w:t>url</w:t>
      </w:r>
      <w:proofErr w:type="spellEnd"/>
      <w:r w:rsidRPr="003B79F3">
        <w:rPr>
          <w:color w:val="000000" w:themeColor="text1"/>
          <w:sz w:val="28"/>
          <w:szCs w:val="28"/>
        </w:rPr>
        <w:t>(paper.gif</w:t>
      </w:r>
      <w:proofErr w:type="gramStart"/>
      <w:r w:rsidRPr="003B79F3">
        <w:rPr>
          <w:color w:val="000000" w:themeColor="text1"/>
          <w:sz w:val="28"/>
          <w:szCs w:val="28"/>
        </w:rPr>
        <w:t>);</w:t>
      </w:r>
      <w:proofErr w:type="gramEnd"/>
    </w:p>
    <w:p w14:paraId="572AC9DA" w14:textId="77777777" w:rsidR="003B79F3" w:rsidRPr="003B79F3" w:rsidRDefault="003B79F3" w:rsidP="003B79F3">
      <w:pPr>
        <w:spacing w:after="0"/>
        <w:rPr>
          <w:color w:val="000000" w:themeColor="text1"/>
          <w:sz w:val="28"/>
          <w:szCs w:val="28"/>
        </w:rPr>
      </w:pPr>
      <w:r w:rsidRPr="003B79F3">
        <w:rPr>
          <w:color w:val="000000" w:themeColor="text1"/>
          <w:sz w:val="28"/>
          <w:szCs w:val="28"/>
        </w:rPr>
        <w:t>  background-</w:t>
      </w:r>
      <w:proofErr w:type="gramStart"/>
      <w:r w:rsidRPr="003B79F3">
        <w:rPr>
          <w:color w:val="000000" w:themeColor="text1"/>
          <w:sz w:val="28"/>
          <w:szCs w:val="28"/>
        </w:rPr>
        <w:t>position:</w:t>
      </w:r>
      <w:proofErr w:type="gramEnd"/>
      <w:r w:rsidRPr="003B79F3">
        <w:rPr>
          <w:color w:val="000000" w:themeColor="text1"/>
          <w:sz w:val="28"/>
          <w:szCs w:val="28"/>
        </w:rPr>
        <w:t xml:space="preserve"> left </w:t>
      </w:r>
      <w:proofErr w:type="gramStart"/>
      <w:r w:rsidRPr="003B79F3">
        <w:rPr>
          <w:color w:val="000000" w:themeColor="text1"/>
          <w:sz w:val="28"/>
          <w:szCs w:val="28"/>
        </w:rPr>
        <w:t>top;</w:t>
      </w:r>
      <w:proofErr w:type="gramEnd"/>
    </w:p>
    <w:p w14:paraId="1F8E87DD"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background-repeat: </w:t>
      </w:r>
      <w:proofErr w:type="gramStart"/>
      <w:r w:rsidRPr="003B79F3">
        <w:rPr>
          <w:color w:val="000000" w:themeColor="text1"/>
          <w:sz w:val="28"/>
          <w:szCs w:val="28"/>
        </w:rPr>
        <w:t>repeat;</w:t>
      </w:r>
      <w:proofErr w:type="gramEnd"/>
    </w:p>
    <w:p w14:paraId="39FEF0B1"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padding: </w:t>
      </w:r>
      <w:proofErr w:type="gramStart"/>
      <w:r w:rsidRPr="003B79F3">
        <w:rPr>
          <w:color w:val="000000" w:themeColor="text1"/>
          <w:sz w:val="28"/>
          <w:szCs w:val="28"/>
        </w:rPr>
        <w:t>20px;</w:t>
      </w:r>
      <w:proofErr w:type="gramEnd"/>
      <w:r w:rsidRPr="003B79F3">
        <w:rPr>
          <w:color w:val="000000" w:themeColor="text1"/>
          <w:sz w:val="28"/>
          <w:szCs w:val="28"/>
        </w:rPr>
        <w:t xml:space="preserve"> </w:t>
      </w:r>
    </w:p>
    <w:p w14:paraId="0464941D"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width: </w:t>
      </w:r>
      <w:proofErr w:type="gramStart"/>
      <w:r w:rsidRPr="003B79F3">
        <w:rPr>
          <w:color w:val="000000" w:themeColor="text1"/>
          <w:sz w:val="28"/>
          <w:szCs w:val="28"/>
        </w:rPr>
        <w:t>200px;</w:t>
      </w:r>
      <w:proofErr w:type="gramEnd"/>
    </w:p>
    <w:p w14:paraId="2192DFE6"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  height: </w:t>
      </w:r>
      <w:proofErr w:type="gramStart"/>
      <w:r w:rsidRPr="003B79F3">
        <w:rPr>
          <w:color w:val="000000" w:themeColor="text1"/>
          <w:sz w:val="28"/>
          <w:szCs w:val="28"/>
        </w:rPr>
        <w:t>150px;</w:t>
      </w:r>
      <w:proofErr w:type="gramEnd"/>
      <w:r w:rsidRPr="003B79F3">
        <w:rPr>
          <w:color w:val="000000" w:themeColor="text1"/>
          <w:sz w:val="28"/>
          <w:szCs w:val="28"/>
        </w:rPr>
        <w:t xml:space="preserve">  </w:t>
      </w:r>
    </w:p>
    <w:p w14:paraId="1AA43959" w14:textId="77777777" w:rsidR="003B79F3" w:rsidRPr="003B79F3" w:rsidRDefault="003B79F3" w:rsidP="003B79F3">
      <w:pPr>
        <w:spacing w:after="0"/>
        <w:rPr>
          <w:color w:val="000000" w:themeColor="text1"/>
          <w:sz w:val="28"/>
          <w:szCs w:val="28"/>
        </w:rPr>
      </w:pPr>
      <w:r w:rsidRPr="003B79F3">
        <w:rPr>
          <w:color w:val="000000" w:themeColor="text1"/>
          <w:sz w:val="28"/>
          <w:szCs w:val="28"/>
        </w:rPr>
        <w:t>}</w:t>
      </w:r>
    </w:p>
    <w:p w14:paraId="2938C70D" w14:textId="77777777" w:rsidR="003B79F3" w:rsidRPr="003B79F3" w:rsidRDefault="003B79F3" w:rsidP="003B79F3">
      <w:pPr>
        <w:spacing w:after="0"/>
        <w:rPr>
          <w:color w:val="000000" w:themeColor="text1"/>
          <w:sz w:val="28"/>
          <w:szCs w:val="28"/>
        </w:rPr>
      </w:pPr>
      <w:r w:rsidRPr="003B79F3">
        <w:rPr>
          <w:color w:val="000000" w:themeColor="text1"/>
          <w:sz w:val="28"/>
          <w:szCs w:val="28"/>
        </w:rPr>
        <w:t>&lt;/style&gt;</w:t>
      </w:r>
    </w:p>
    <w:p w14:paraId="02390EA6" w14:textId="77777777" w:rsidR="003B79F3" w:rsidRPr="003B79F3" w:rsidRDefault="003B79F3" w:rsidP="003B79F3">
      <w:pPr>
        <w:spacing w:after="0"/>
        <w:rPr>
          <w:color w:val="000000" w:themeColor="text1"/>
          <w:sz w:val="28"/>
          <w:szCs w:val="28"/>
        </w:rPr>
      </w:pPr>
      <w:r w:rsidRPr="003B79F3">
        <w:rPr>
          <w:color w:val="000000" w:themeColor="text1"/>
          <w:sz w:val="28"/>
          <w:szCs w:val="28"/>
        </w:rPr>
        <w:t>&lt;/head&gt;</w:t>
      </w:r>
    </w:p>
    <w:p w14:paraId="61F3B05F" w14:textId="77777777" w:rsidR="003B79F3" w:rsidRPr="003B79F3" w:rsidRDefault="003B79F3" w:rsidP="003B79F3">
      <w:pPr>
        <w:spacing w:after="0"/>
        <w:rPr>
          <w:color w:val="000000" w:themeColor="text1"/>
          <w:sz w:val="28"/>
          <w:szCs w:val="28"/>
        </w:rPr>
      </w:pPr>
      <w:r w:rsidRPr="003B79F3">
        <w:rPr>
          <w:color w:val="000000" w:themeColor="text1"/>
          <w:sz w:val="28"/>
          <w:szCs w:val="28"/>
        </w:rPr>
        <w:t>&lt;body&gt;</w:t>
      </w:r>
    </w:p>
    <w:p w14:paraId="5CC223F3" w14:textId="77777777" w:rsidR="003B79F3" w:rsidRPr="003B79F3" w:rsidRDefault="003B79F3" w:rsidP="003B79F3">
      <w:pPr>
        <w:spacing w:after="0"/>
        <w:rPr>
          <w:color w:val="000000" w:themeColor="text1"/>
          <w:sz w:val="28"/>
          <w:szCs w:val="28"/>
        </w:rPr>
      </w:pPr>
    </w:p>
    <w:p w14:paraId="1EEA004A" w14:textId="77777777" w:rsidR="003B79F3" w:rsidRPr="003B79F3" w:rsidRDefault="003B79F3" w:rsidP="003B79F3">
      <w:pPr>
        <w:spacing w:after="0"/>
        <w:rPr>
          <w:color w:val="000000" w:themeColor="text1"/>
          <w:sz w:val="28"/>
          <w:szCs w:val="28"/>
        </w:rPr>
      </w:pPr>
      <w:r w:rsidRPr="003B79F3">
        <w:rPr>
          <w:color w:val="000000" w:themeColor="text1"/>
          <w:sz w:val="28"/>
          <w:szCs w:val="28"/>
        </w:rPr>
        <w:t>&lt;h1&gt;The border-radius Property&lt;/h1&gt;</w:t>
      </w:r>
    </w:p>
    <w:p w14:paraId="1219D6A6" w14:textId="77777777" w:rsidR="003B79F3" w:rsidRPr="003B79F3" w:rsidRDefault="003B79F3" w:rsidP="003B79F3">
      <w:pPr>
        <w:spacing w:after="0"/>
        <w:rPr>
          <w:color w:val="000000" w:themeColor="text1"/>
          <w:sz w:val="28"/>
          <w:szCs w:val="28"/>
        </w:rPr>
      </w:pPr>
    </w:p>
    <w:p w14:paraId="044C67E3"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&lt;p&gt;Rounded corners for an element with a specified background </w:t>
      </w:r>
      <w:proofErr w:type="spellStart"/>
      <w:r w:rsidRPr="003B79F3">
        <w:rPr>
          <w:color w:val="000000" w:themeColor="text1"/>
          <w:sz w:val="28"/>
          <w:szCs w:val="28"/>
        </w:rPr>
        <w:t>color</w:t>
      </w:r>
      <w:proofErr w:type="spellEnd"/>
      <w:r w:rsidRPr="003B79F3">
        <w:rPr>
          <w:color w:val="000000" w:themeColor="text1"/>
          <w:sz w:val="28"/>
          <w:szCs w:val="28"/>
        </w:rPr>
        <w:t>:&lt;/p&gt;</w:t>
      </w:r>
    </w:p>
    <w:p w14:paraId="023A312E"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&lt;p id="rcorners1"&gt;Rounded </w:t>
      </w:r>
      <w:proofErr w:type="gramStart"/>
      <w:r w:rsidRPr="003B79F3">
        <w:rPr>
          <w:color w:val="000000" w:themeColor="text1"/>
          <w:sz w:val="28"/>
          <w:szCs w:val="28"/>
        </w:rPr>
        <w:t>corners!&lt;</w:t>
      </w:r>
      <w:proofErr w:type="gramEnd"/>
      <w:r w:rsidRPr="003B79F3">
        <w:rPr>
          <w:color w:val="000000" w:themeColor="text1"/>
          <w:sz w:val="28"/>
          <w:szCs w:val="28"/>
        </w:rPr>
        <w:t>/p&gt;</w:t>
      </w:r>
    </w:p>
    <w:p w14:paraId="0D7D70A7" w14:textId="77777777" w:rsidR="003B79F3" w:rsidRPr="003B79F3" w:rsidRDefault="003B79F3" w:rsidP="003B79F3">
      <w:pPr>
        <w:spacing w:after="0"/>
        <w:rPr>
          <w:color w:val="000000" w:themeColor="text1"/>
          <w:sz w:val="28"/>
          <w:szCs w:val="28"/>
        </w:rPr>
      </w:pPr>
      <w:r w:rsidRPr="003B79F3">
        <w:rPr>
          <w:color w:val="000000" w:themeColor="text1"/>
          <w:sz w:val="28"/>
          <w:szCs w:val="28"/>
        </w:rPr>
        <w:t>&lt;p&gt;Rounded corners for an element with a border:&lt;/p&gt;</w:t>
      </w:r>
    </w:p>
    <w:p w14:paraId="20578054"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&lt;p id="rcorners2"&gt;Rounded </w:t>
      </w:r>
      <w:proofErr w:type="gramStart"/>
      <w:r w:rsidRPr="003B79F3">
        <w:rPr>
          <w:color w:val="000000" w:themeColor="text1"/>
          <w:sz w:val="28"/>
          <w:szCs w:val="28"/>
        </w:rPr>
        <w:t>corners!&lt;</w:t>
      </w:r>
      <w:proofErr w:type="gramEnd"/>
      <w:r w:rsidRPr="003B79F3">
        <w:rPr>
          <w:color w:val="000000" w:themeColor="text1"/>
          <w:sz w:val="28"/>
          <w:szCs w:val="28"/>
        </w:rPr>
        <w:t>/p&gt;</w:t>
      </w:r>
    </w:p>
    <w:p w14:paraId="57E2CFD6" w14:textId="77777777" w:rsidR="003B79F3" w:rsidRPr="003B79F3" w:rsidRDefault="003B79F3" w:rsidP="003B79F3">
      <w:pPr>
        <w:spacing w:after="0"/>
        <w:rPr>
          <w:color w:val="000000" w:themeColor="text1"/>
          <w:sz w:val="28"/>
          <w:szCs w:val="28"/>
        </w:rPr>
      </w:pPr>
      <w:r w:rsidRPr="003B79F3">
        <w:rPr>
          <w:color w:val="000000" w:themeColor="text1"/>
          <w:sz w:val="28"/>
          <w:szCs w:val="28"/>
        </w:rPr>
        <w:t>&lt;p&gt;Rounded corners for an element with a background image:&lt;/p&gt;</w:t>
      </w:r>
    </w:p>
    <w:p w14:paraId="334C1CDC" w14:textId="77777777" w:rsidR="003B79F3" w:rsidRPr="003B79F3" w:rsidRDefault="003B79F3" w:rsidP="003B79F3">
      <w:pPr>
        <w:spacing w:after="0"/>
        <w:rPr>
          <w:color w:val="000000" w:themeColor="text1"/>
          <w:sz w:val="28"/>
          <w:szCs w:val="28"/>
        </w:rPr>
      </w:pPr>
      <w:r w:rsidRPr="003B79F3">
        <w:rPr>
          <w:color w:val="000000" w:themeColor="text1"/>
          <w:sz w:val="28"/>
          <w:szCs w:val="28"/>
        </w:rPr>
        <w:t xml:space="preserve">&lt;p id="rcorners3"&gt;Rounded </w:t>
      </w:r>
      <w:proofErr w:type="gramStart"/>
      <w:r w:rsidRPr="003B79F3">
        <w:rPr>
          <w:color w:val="000000" w:themeColor="text1"/>
          <w:sz w:val="28"/>
          <w:szCs w:val="28"/>
        </w:rPr>
        <w:t>corners!&lt;</w:t>
      </w:r>
      <w:proofErr w:type="gramEnd"/>
      <w:r w:rsidRPr="003B79F3">
        <w:rPr>
          <w:color w:val="000000" w:themeColor="text1"/>
          <w:sz w:val="28"/>
          <w:szCs w:val="28"/>
        </w:rPr>
        <w:t>/p&gt;</w:t>
      </w:r>
    </w:p>
    <w:p w14:paraId="09FBEEC7" w14:textId="77777777" w:rsidR="003B79F3" w:rsidRPr="003B79F3" w:rsidRDefault="003B79F3" w:rsidP="003B79F3">
      <w:pPr>
        <w:spacing w:after="0"/>
        <w:rPr>
          <w:color w:val="000000" w:themeColor="text1"/>
          <w:sz w:val="28"/>
          <w:szCs w:val="28"/>
        </w:rPr>
      </w:pPr>
    </w:p>
    <w:p w14:paraId="21040D61" w14:textId="77777777" w:rsidR="003B79F3" w:rsidRPr="003B79F3" w:rsidRDefault="003B79F3" w:rsidP="003B79F3">
      <w:pPr>
        <w:spacing w:after="0"/>
        <w:rPr>
          <w:color w:val="000000" w:themeColor="text1"/>
          <w:sz w:val="28"/>
          <w:szCs w:val="28"/>
        </w:rPr>
      </w:pPr>
      <w:r w:rsidRPr="003B79F3">
        <w:rPr>
          <w:color w:val="000000" w:themeColor="text1"/>
          <w:sz w:val="28"/>
          <w:szCs w:val="28"/>
        </w:rPr>
        <w:t>&lt;/body&gt;</w:t>
      </w:r>
    </w:p>
    <w:p w14:paraId="338207D9" w14:textId="77777777" w:rsidR="003B79F3" w:rsidRPr="003B79F3" w:rsidRDefault="003B79F3" w:rsidP="003B79F3">
      <w:pPr>
        <w:spacing w:after="0"/>
        <w:rPr>
          <w:color w:val="000000" w:themeColor="text1"/>
          <w:sz w:val="28"/>
          <w:szCs w:val="28"/>
        </w:rPr>
      </w:pPr>
      <w:r w:rsidRPr="003B79F3">
        <w:rPr>
          <w:color w:val="000000" w:themeColor="text1"/>
          <w:sz w:val="28"/>
          <w:szCs w:val="28"/>
        </w:rPr>
        <w:t>&lt;/html&gt;</w:t>
      </w:r>
    </w:p>
    <w:p w14:paraId="25753148" w14:textId="77777777" w:rsidR="00211E81" w:rsidRPr="00211E81" w:rsidRDefault="00211E81" w:rsidP="00211E81">
      <w:pPr>
        <w:spacing w:after="0"/>
        <w:rPr>
          <w:color w:val="000000" w:themeColor="text1"/>
          <w:sz w:val="28"/>
          <w:szCs w:val="28"/>
        </w:rPr>
      </w:pPr>
    </w:p>
    <w:p w14:paraId="0E988619" w14:textId="0F0DAE2C" w:rsidR="00211E81" w:rsidRDefault="009D208E" w:rsidP="00BD4649">
      <w:pPr>
        <w:spacing w:after="0"/>
        <w:rPr>
          <w:color w:val="000000" w:themeColor="text1"/>
          <w:sz w:val="28"/>
          <w:szCs w:val="28"/>
        </w:rPr>
      </w:pPr>
      <w:r>
        <w:rPr>
          <w:noProof/>
          <w:color w:val="000000" w:themeColor="text1"/>
          <w:sz w:val="28"/>
          <w:szCs w:val="28"/>
        </w:rPr>
        <w:lastRenderedPageBreak/>
        <mc:AlternateContent>
          <mc:Choice Requires="wps">
            <w:drawing>
              <wp:anchor distT="0" distB="0" distL="114300" distR="114300" simplePos="0" relativeHeight="251714560" behindDoc="0" locked="0" layoutInCell="1" allowOverlap="1" wp14:anchorId="37E5D4AF" wp14:editId="60C219DD">
                <wp:simplePos x="0" y="0"/>
                <wp:positionH relativeFrom="column">
                  <wp:posOffset>144780</wp:posOffset>
                </wp:positionH>
                <wp:positionV relativeFrom="paragraph">
                  <wp:posOffset>-24765</wp:posOffset>
                </wp:positionV>
                <wp:extent cx="4061460" cy="3916680"/>
                <wp:effectExtent l="0" t="0" r="0" b="7620"/>
                <wp:wrapNone/>
                <wp:docPr id="730307889" name="Rectangle 58"/>
                <wp:cNvGraphicFramePr/>
                <a:graphic xmlns:a="http://schemas.openxmlformats.org/drawingml/2006/main">
                  <a:graphicData uri="http://schemas.microsoft.com/office/word/2010/wordprocessingShape">
                    <wps:wsp>
                      <wps:cNvSpPr/>
                      <wps:spPr>
                        <a:xfrm>
                          <a:off x="0" y="0"/>
                          <a:ext cx="4061460" cy="3916680"/>
                        </a:xfrm>
                        <a:prstGeom prst="rect">
                          <a:avLst/>
                        </a:prstGeom>
                        <a:blipFill dpi="0" rotWithShape="1">
                          <a:blip r:embed="rId128">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DA31F" id="Rectangle 58" o:spid="_x0000_s1026" style="position:absolute;margin-left:11.4pt;margin-top:-1.95pt;width:319.8pt;height:308.4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" stroked="f" strokeweight="1.5pt">
                <v:fill r:id="rId129" o:title="" recolor="t" rotate="t" type="frame"/>
              </v:rect>
            </w:pict>
          </mc:Fallback>
        </mc:AlternateContent>
      </w:r>
      <w:r w:rsidR="004E375C">
        <w:rPr>
          <w:color w:val="000000" w:themeColor="text1"/>
          <w:sz w:val="28"/>
          <w:szCs w:val="28"/>
        </w:rPr>
        <w:t xml:space="preserve"> </w:t>
      </w:r>
    </w:p>
    <w:p w14:paraId="0DC3A308" w14:textId="77777777" w:rsidR="004E375C" w:rsidRDefault="004E375C" w:rsidP="00BD4649">
      <w:pPr>
        <w:spacing w:after="0"/>
        <w:rPr>
          <w:color w:val="000000" w:themeColor="text1"/>
          <w:sz w:val="28"/>
          <w:szCs w:val="28"/>
        </w:rPr>
      </w:pPr>
    </w:p>
    <w:p w14:paraId="5A0D2C78" w14:textId="77777777" w:rsidR="004E375C" w:rsidRDefault="004E375C" w:rsidP="00BD4649">
      <w:pPr>
        <w:spacing w:after="0"/>
        <w:rPr>
          <w:color w:val="000000" w:themeColor="text1"/>
          <w:sz w:val="28"/>
          <w:szCs w:val="28"/>
        </w:rPr>
      </w:pPr>
    </w:p>
    <w:p w14:paraId="4F710B11" w14:textId="77777777" w:rsidR="004E375C" w:rsidRDefault="004E375C" w:rsidP="00BD4649">
      <w:pPr>
        <w:spacing w:after="0"/>
        <w:rPr>
          <w:color w:val="000000" w:themeColor="text1"/>
          <w:sz w:val="28"/>
          <w:szCs w:val="28"/>
        </w:rPr>
      </w:pPr>
    </w:p>
    <w:p w14:paraId="43C6AF52" w14:textId="77777777" w:rsidR="004E375C" w:rsidRDefault="004E375C" w:rsidP="00BD4649">
      <w:pPr>
        <w:spacing w:after="0"/>
        <w:rPr>
          <w:color w:val="000000" w:themeColor="text1"/>
          <w:sz w:val="28"/>
          <w:szCs w:val="28"/>
        </w:rPr>
      </w:pPr>
    </w:p>
    <w:p w14:paraId="27B358C1" w14:textId="77777777" w:rsidR="004E375C" w:rsidRDefault="004E375C" w:rsidP="00BD4649">
      <w:pPr>
        <w:spacing w:after="0"/>
        <w:rPr>
          <w:color w:val="000000" w:themeColor="text1"/>
          <w:sz w:val="28"/>
          <w:szCs w:val="28"/>
        </w:rPr>
      </w:pPr>
    </w:p>
    <w:p w14:paraId="65C64972" w14:textId="77777777" w:rsidR="004E375C" w:rsidRDefault="004E375C" w:rsidP="00BD4649">
      <w:pPr>
        <w:spacing w:after="0"/>
        <w:rPr>
          <w:color w:val="000000" w:themeColor="text1"/>
          <w:sz w:val="28"/>
          <w:szCs w:val="28"/>
        </w:rPr>
      </w:pPr>
    </w:p>
    <w:p w14:paraId="2A1E921F" w14:textId="77777777" w:rsidR="004E375C" w:rsidRDefault="004E375C" w:rsidP="00BD4649">
      <w:pPr>
        <w:spacing w:after="0"/>
        <w:rPr>
          <w:color w:val="000000" w:themeColor="text1"/>
          <w:sz w:val="28"/>
          <w:szCs w:val="28"/>
        </w:rPr>
      </w:pPr>
    </w:p>
    <w:p w14:paraId="1B3031B3" w14:textId="77777777" w:rsidR="004E375C" w:rsidRDefault="004E375C" w:rsidP="00BD4649">
      <w:pPr>
        <w:spacing w:after="0"/>
        <w:rPr>
          <w:color w:val="000000" w:themeColor="text1"/>
          <w:sz w:val="28"/>
          <w:szCs w:val="28"/>
        </w:rPr>
      </w:pPr>
    </w:p>
    <w:p w14:paraId="55AAA7C5" w14:textId="77777777" w:rsidR="004E375C" w:rsidRDefault="004E375C" w:rsidP="00BD4649">
      <w:pPr>
        <w:spacing w:after="0"/>
        <w:rPr>
          <w:color w:val="000000" w:themeColor="text1"/>
          <w:sz w:val="28"/>
          <w:szCs w:val="28"/>
        </w:rPr>
      </w:pPr>
    </w:p>
    <w:p w14:paraId="20752054" w14:textId="77777777" w:rsidR="004E375C" w:rsidRDefault="004E375C" w:rsidP="00BD4649">
      <w:pPr>
        <w:spacing w:after="0"/>
        <w:rPr>
          <w:color w:val="000000" w:themeColor="text1"/>
          <w:sz w:val="28"/>
          <w:szCs w:val="28"/>
        </w:rPr>
      </w:pPr>
    </w:p>
    <w:p w14:paraId="0D91501D" w14:textId="77777777" w:rsidR="004E375C" w:rsidRDefault="004E375C" w:rsidP="00BD4649">
      <w:pPr>
        <w:spacing w:after="0"/>
        <w:rPr>
          <w:color w:val="000000" w:themeColor="text1"/>
          <w:sz w:val="28"/>
          <w:szCs w:val="28"/>
        </w:rPr>
      </w:pPr>
    </w:p>
    <w:p w14:paraId="19B81389" w14:textId="77777777" w:rsidR="004E375C" w:rsidRDefault="004E375C" w:rsidP="00BD4649">
      <w:pPr>
        <w:spacing w:after="0"/>
        <w:rPr>
          <w:color w:val="000000" w:themeColor="text1"/>
          <w:sz w:val="28"/>
          <w:szCs w:val="28"/>
        </w:rPr>
      </w:pPr>
    </w:p>
    <w:p w14:paraId="2D8EED7C" w14:textId="77777777" w:rsidR="004E375C" w:rsidRDefault="004E375C" w:rsidP="00BD4649">
      <w:pPr>
        <w:spacing w:after="0"/>
        <w:rPr>
          <w:color w:val="000000" w:themeColor="text1"/>
          <w:sz w:val="28"/>
          <w:szCs w:val="28"/>
        </w:rPr>
      </w:pPr>
    </w:p>
    <w:p w14:paraId="3C7828A3" w14:textId="77777777" w:rsidR="004E375C" w:rsidRDefault="004E375C" w:rsidP="00BD4649">
      <w:pPr>
        <w:spacing w:after="0"/>
        <w:rPr>
          <w:color w:val="000000" w:themeColor="text1"/>
          <w:sz w:val="28"/>
          <w:szCs w:val="28"/>
        </w:rPr>
      </w:pPr>
    </w:p>
    <w:p w14:paraId="09450F47" w14:textId="77777777" w:rsidR="004E375C" w:rsidRDefault="004E375C" w:rsidP="00BD4649">
      <w:pPr>
        <w:spacing w:after="0"/>
        <w:rPr>
          <w:color w:val="000000" w:themeColor="text1"/>
          <w:sz w:val="28"/>
          <w:szCs w:val="28"/>
        </w:rPr>
      </w:pPr>
    </w:p>
    <w:p w14:paraId="5D884D95" w14:textId="77777777" w:rsidR="004E375C" w:rsidRDefault="004E375C" w:rsidP="00BD4649">
      <w:pPr>
        <w:spacing w:after="0"/>
        <w:rPr>
          <w:color w:val="000000" w:themeColor="text1"/>
          <w:sz w:val="28"/>
          <w:szCs w:val="28"/>
        </w:rPr>
      </w:pPr>
    </w:p>
    <w:p w14:paraId="5CDFB729" w14:textId="00E35DF2" w:rsidR="00575A22" w:rsidRDefault="00575A22" w:rsidP="00575A22">
      <w:pPr>
        <w:spacing w:after="0"/>
        <w:rPr>
          <w:sz w:val="28"/>
          <w:szCs w:val="28"/>
        </w:rPr>
      </w:pPr>
      <w:r>
        <w:rPr>
          <w:sz w:val="28"/>
          <w:szCs w:val="28"/>
        </w:rPr>
        <w:t>DATE-2</w:t>
      </w:r>
      <w:r w:rsidR="00C81725">
        <w:rPr>
          <w:sz w:val="28"/>
          <w:szCs w:val="28"/>
        </w:rPr>
        <w:t>5</w:t>
      </w:r>
      <w:r>
        <w:rPr>
          <w:sz w:val="28"/>
          <w:szCs w:val="28"/>
        </w:rPr>
        <w:t>/07/25                                   DAY -1</w:t>
      </w:r>
      <w:r w:rsidR="00775F66">
        <w:rPr>
          <w:sz w:val="28"/>
          <w:szCs w:val="28"/>
        </w:rPr>
        <w:t>8</w:t>
      </w:r>
    </w:p>
    <w:p w14:paraId="0D827F95" w14:textId="77777777" w:rsidR="00575A22" w:rsidRDefault="00575A22" w:rsidP="00575A22">
      <w:pPr>
        <w:spacing w:after="0"/>
        <w:rPr>
          <w:sz w:val="28"/>
          <w:szCs w:val="28"/>
        </w:rPr>
      </w:pPr>
    </w:p>
    <w:p w14:paraId="626528E1" w14:textId="729EEE8B" w:rsidR="00575A22" w:rsidRDefault="00575A22" w:rsidP="00575A22">
      <w:pPr>
        <w:spacing w:after="0"/>
        <w:rPr>
          <w:sz w:val="28"/>
          <w:szCs w:val="28"/>
        </w:rPr>
      </w:pPr>
      <w:r>
        <w:rPr>
          <w:sz w:val="28"/>
          <w:szCs w:val="28"/>
        </w:rPr>
        <w:t xml:space="preserve">AIM: </w:t>
      </w:r>
      <w:proofErr w:type="gramStart"/>
      <w:r w:rsidR="00E664A6">
        <w:rPr>
          <w:sz w:val="28"/>
          <w:szCs w:val="28"/>
        </w:rPr>
        <w:t>MASKING ,</w:t>
      </w:r>
      <w:proofErr w:type="gramEnd"/>
    </w:p>
    <w:p w14:paraId="5E4F560D" w14:textId="4B68B859" w:rsidR="00E664A6" w:rsidRDefault="00C01487" w:rsidP="00575A22">
      <w:pPr>
        <w:spacing w:after="0"/>
        <w:rPr>
          <w:sz w:val="28"/>
          <w:szCs w:val="28"/>
        </w:rPr>
      </w:pPr>
      <w:r>
        <w:rPr>
          <w:sz w:val="28"/>
          <w:szCs w:val="28"/>
        </w:rPr>
        <w:t>MASKING CODE:</w:t>
      </w:r>
    </w:p>
    <w:p w14:paraId="5F81D6DD" w14:textId="77777777" w:rsidR="00145EB4" w:rsidRPr="00145EB4" w:rsidRDefault="00145EB4" w:rsidP="00145EB4">
      <w:pPr>
        <w:spacing w:after="0"/>
        <w:rPr>
          <w:sz w:val="28"/>
          <w:szCs w:val="28"/>
        </w:rPr>
      </w:pPr>
      <w:r w:rsidRPr="00145EB4">
        <w:rPr>
          <w:sz w:val="28"/>
          <w:szCs w:val="28"/>
        </w:rPr>
        <w:t>&lt;!DOCTYPE html&gt;</w:t>
      </w:r>
    </w:p>
    <w:p w14:paraId="131CCBB5" w14:textId="77777777" w:rsidR="00145EB4" w:rsidRPr="00145EB4" w:rsidRDefault="00145EB4" w:rsidP="00145EB4">
      <w:pPr>
        <w:spacing w:after="0"/>
        <w:rPr>
          <w:sz w:val="28"/>
          <w:szCs w:val="28"/>
        </w:rPr>
      </w:pPr>
      <w:r w:rsidRPr="00145EB4">
        <w:rPr>
          <w:sz w:val="28"/>
          <w:szCs w:val="28"/>
        </w:rPr>
        <w:t>&lt;html&gt;</w:t>
      </w:r>
    </w:p>
    <w:p w14:paraId="52BF960D" w14:textId="77777777" w:rsidR="00145EB4" w:rsidRPr="00145EB4" w:rsidRDefault="00145EB4" w:rsidP="00145EB4">
      <w:pPr>
        <w:spacing w:after="0"/>
        <w:rPr>
          <w:sz w:val="28"/>
          <w:szCs w:val="28"/>
        </w:rPr>
      </w:pPr>
      <w:r w:rsidRPr="00145EB4">
        <w:rPr>
          <w:sz w:val="28"/>
          <w:szCs w:val="28"/>
        </w:rPr>
        <w:t>&lt;head&gt;</w:t>
      </w:r>
    </w:p>
    <w:p w14:paraId="1AEC4C83" w14:textId="77777777" w:rsidR="00145EB4" w:rsidRPr="00145EB4" w:rsidRDefault="00145EB4" w:rsidP="00145EB4">
      <w:pPr>
        <w:spacing w:after="0"/>
        <w:rPr>
          <w:sz w:val="28"/>
          <w:szCs w:val="28"/>
        </w:rPr>
      </w:pPr>
      <w:r w:rsidRPr="00145EB4">
        <w:rPr>
          <w:sz w:val="28"/>
          <w:szCs w:val="28"/>
        </w:rPr>
        <w:t>&lt;/head&gt;</w:t>
      </w:r>
    </w:p>
    <w:p w14:paraId="7640049E" w14:textId="77777777" w:rsidR="00145EB4" w:rsidRPr="00145EB4" w:rsidRDefault="00145EB4" w:rsidP="00145EB4">
      <w:pPr>
        <w:spacing w:after="0"/>
        <w:rPr>
          <w:sz w:val="28"/>
          <w:szCs w:val="28"/>
        </w:rPr>
      </w:pPr>
      <w:r w:rsidRPr="00145EB4">
        <w:rPr>
          <w:sz w:val="28"/>
          <w:szCs w:val="28"/>
        </w:rPr>
        <w:t>&lt;body&gt;</w:t>
      </w:r>
    </w:p>
    <w:p w14:paraId="10FE2919" w14:textId="77777777" w:rsidR="00145EB4" w:rsidRPr="00145EB4" w:rsidRDefault="00145EB4" w:rsidP="00145EB4">
      <w:pPr>
        <w:spacing w:after="0"/>
        <w:rPr>
          <w:sz w:val="28"/>
          <w:szCs w:val="28"/>
        </w:rPr>
      </w:pPr>
    </w:p>
    <w:p w14:paraId="017B55C3" w14:textId="77777777" w:rsidR="00145EB4" w:rsidRPr="00145EB4" w:rsidRDefault="00145EB4" w:rsidP="00145EB4">
      <w:pPr>
        <w:spacing w:after="0"/>
        <w:rPr>
          <w:sz w:val="28"/>
          <w:szCs w:val="28"/>
        </w:rPr>
      </w:pPr>
      <w:r w:rsidRPr="00145EB4">
        <w:rPr>
          <w:sz w:val="28"/>
          <w:szCs w:val="28"/>
        </w:rPr>
        <w:t>&lt;h1&gt;The mask-image Property&lt;/h1&gt;</w:t>
      </w:r>
    </w:p>
    <w:p w14:paraId="7395DDB9" w14:textId="77777777" w:rsidR="00145EB4" w:rsidRPr="00145EB4" w:rsidRDefault="00145EB4" w:rsidP="00145EB4">
      <w:pPr>
        <w:spacing w:after="0"/>
        <w:rPr>
          <w:sz w:val="28"/>
          <w:szCs w:val="28"/>
        </w:rPr>
      </w:pPr>
    </w:p>
    <w:p w14:paraId="5767F1C6" w14:textId="77777777" w:rsidR="00145EB4" w:rsidRPr="00145EB4" w:rsidRDefault="00145EB4" w:rsidP="00145EB4">
      <w:pPr>
        <w:spacing w:after="0"/>
        <w:rPr>
          <w:sz w:val="28"/>
          <w:szCs w:val="28"/>
        </w:rPr>
      </w:pPr>
      <w:r w:rsidRPr="00145EB4">
        <w:rPr>
          <w:sz w:val="28"/>
          <w:szCs w:val="28"/>
        </w:rPr>
        <w:t xml:space="preserve">&lt;h3&gt;An SVG mask layer (formed as </w:t>
      </w:r>
      <w:proofErr w:type="gramStart"/>
      <w:r w:rsidRPr="00145EB4">
        <w:rPr>
          <w:sz w:val="28"/>
          <w:szCs w:val="28"/>
        </w:rPr>
        <w:t>circles):&lt;</w:t>
      </w:r>
      <w:proofErr w:type="gramEnd"/>
      <w:r w:rsidRPr="00145EB4">
        <w:rPr>
          <w:sz w:val="28"/>
          <w:szCs w:val="28"/>
        </w:rPr>
        <w:t>/h3&gt;</w:t>
      </w:r>
    </w:p>
    <w:p w14:paraId="49B33024" w14:textId="77777777" w:rsidR="00145EB4" w:rsidRPr="00145EB4" w:rsidRDefault="00145EB4" w:rsidP="00145EB4">
      <w:pPr>
        <w:spacing w:after="0"/>
        <w:rPr>
          <w:sz w:val="28"/>
          <w:szCs w:val="28"/>
        </w:rPr>
      </w:pPr>
      <w:r w:rsidRPr="00145EB4">
        <w:rPr>
          <w:sz w:val="28"/>
          <w:szCs w:val="28"/>
        </w:rPr>
        <w:t>&lt;</w:t>
      </w:r>
      <w:proofErr w:type="spellStart"/>
      <w:r w:rsidRPr="00145EB4">
        <w:rPr>
          <w:sz w:val="28"/>
          <w:szCs w:val="28"/>
        </w:rPr>
        <w:t>svg</w:t>
      </w:r>
      <w:proofErr w:type="spellEnd"/>
      <w:r w:rsidRPr="00145EB4">
        <w:rPr>
          <w:sz w:val="28"/>
          <w:szCs w:val="28"/>
        </w:rPr>
        <w:t xml:space="preserve"> width="600" height="400"&gt;</w:t>
      </w:r>
    </w:p>
    <w:p w14:paraId="7A4AAE8A" w14:textId="77777777" w:rsidR="00145EB4" w:rsidRPr="00145EB4" w:rsidRDefault="00145EB4" w:rsidP="00145EB4">
      <w:pPr>
        <w:spacing w:after="0"/>
        <w:rPr>
          <w:sz w:val="28"/>
          <w:szCs w:val="28"/>
        </w:rPr>
      </w:pPr>
      <w:r w:rsidRPr="00145EB4">
        <w:rPr>
          <w:sz w:val="28"/>
          <w:szCs w:val="28"/>
        </w:rPr>
        <w:t xml:space="preserve">  &lt;mask id="svgmask3"&gt;</w:t>
      </w:r>
    </w:p>
    <w:p w14:paraId="1E16DFB1" w14:textId="77777777" w:rsidR="00145EB4" w:rsidRPr="00145EB4" w:rsidRDefault="00145EB4" w:rsidP="00145EB4">
      <w:pPr>
        <w:spacing w:after="0"/>
        <w:rPr>
          <w:sz w:val="28"/>
          <w:szCs w:val="28"/>
        </w:rPr>
      </w:pPr>
      <w:r w:rsidRPr="00145EB4">
        <w:rPr>
          <w:sz w:val="28"/>
          <w:szCs w:val="28"/>
        </w:rPr>
        <w:lastRenderedPageBreak/>
        <w:t xml:space="preserve">    &lt;circle fill="#</w:t>
      </w:r>
      <w:proofErr w:type="spellStart"/>
      <w:r w:rsidRPr="00145EB4">
        <w:rPr>
          <w:sz w:val="28"/>
          <w:szCs w:val="28"/>
        </w:rPr>
        <w:t>ffffff</w:t>
      </w:r>
      <w:proofErr w:type="spellEnd"/>
      <w:r w:rsidRPr="00145EB4">
        <w:rPr>
          <w:sz w:val="28"/>
          <w:szCs w:val="28"/>
        </w:rPr>
        <w:t>" cx="75" cy="75" r="75"&gt;&lt;/circle&gt;</w:t>
      </w:r>
    </w:p>
    <w:p w14:paraId="6E905101" w14:textId="77777777" w:rsidR="00145EB4" w:rsidRPr="00145EB4" w:rsidRDefault="00145EB4" w:rsidP="00145EB4">
      <w:pPr>
        <w:spacing w:after="0"/>
        <w:rPr>
          <w:sz w:val="28"/>
          <w:szCs w:val="28"/>
        </w:rPr>
      </w:pPr>
      <w:r w:rsidRPr="00145EB4">
        <w:rPr>
          <w:sz w:val="28"/>
          <w:szCs w:val="28"/>
        </w:rPr>
        <w:t xml:space="preserve">    &lt;circle fill="#</w:t>
      </w:r>
      <w:proofErr w:type="spellStart"/>
      <w:r w:rsidRPr="00145EB4">
        <w:rPr>
          <w:sz w:val="28"/>
          <w:szCs w:val="28"/>
        </w:rPr>
        <w:t>ffffff</w:t>
      </w:r>
      <w:proofErr w:type="spellEnd"/>
      <w:r w:rsidRPr="00145EB4">
        <w:rPr>
          <w:sz w:val="28"/>
          <w:szCs w:val="28"/>
        </w:rPr>
        <w:t>" cx="80" cy="260" r="75"&gt;&lt;/circle&gt;</w:t>
      </w:r>
    </w:p>
    <w:p w14:paraId="31808D0C" w14:textId="77777777" w:rsidR="00145EB4" w:rsidRPr="00145EB4" w:rsidRDefault="00145EB4" w:rsidP="00145EB4">
      <w:pPr>
        <w:spacing w:after="0"/>
        <w:rPr>
          <w:sz w:val="28"/>
          <w:szCs w:val="28"/>
        </w:rPr>
      </w:pPr>
      <w:r w:rsidRPr="00145EB4">
        <w:rPr>
          <w:sz w:val="28"/>
          <w:szCs w:val="28"/>
        </w:rPr>
        <w:t xml:space="preserve">    &lt;circle fill="#</w:t>
      </w:r>
      <w:proofErr w:type="spellStart"/>
      <w:r w:rsidRPr="00145EB4">
        <w:rPr>
          <w:sz w:val="28"/>
          <w:szCs w:val="28"/>
        </w:rPr>
        <w:t>ffffff</w:t>
      </w:r>
      <w:proofErr w:type="spellEnd"/>
      <w:r w:rsidRPr="00145EB4">
        <w:rPr>
          <w:sz w:val="28"/>
          <w:szCs w:val="28"/>
        </w:rPr>
        <w:t>" cx="270" cy="160" r="75"&gt;&lt;/circle&gt;</w:t>
      </w:r>
    </w:p>
    <w:p w14:paraId="2BAFDE9A" w14:textId="77777777" w:rsidR="00145EB4" w:rsidRPr="00145EB4" w:rsidRDefault="00145EB4" w:rsidP="00145EB4">
      <w:pPr>
        <w:spacing w:after="0"/>
        <w:rPr>
          <w:sz w:val="28"/>
          <w:szCs w:val="28"/>
        </w:rPr>
      </w:pPr>
      <w:r w:rsidRPr="00145EB4">
        <w:rPr>
          <w:sz w:val="28"/>
          <w:szCs w:val="28"/>
        </w:rPr>
        <w:t xml:space="preserve">  &lt;/mask&gt;</w:t>
      </w:r>
    </w:p>
    <w:p w14:paraId="14FB7A3D" w14:textId="77777777" w:rsidR="00145EB4" w:rsidRPr="00145EB4" w:rsidRDefault="00145EB4" w:rsidP="00145EB4">
      <w:pPr>
        <w:spacing w:after="0"/>
        <w:rPr>
          <w:sz w:val="28"/>
          <w:szCs w:val="28"/>
        </w:rPr>
      </w:pPr>
      <w:r w:rsidRPr="00145EB4">
        <w:rPr>
          <w:sz w:val="28"/>
          <w:szCs w:val="28"/>
        </w:rPr>
        <w:t xml:space="preserve">  &lt;image </w:t>
      </w:r>
      <w:proofErr w:type="spellStart"/>
      <w:proofErr w:type="gramStart"/>
      <w:r w:rsidRPr="00145EB4">
        <w:rPr>
          <w:sz w:val="28"/>
          <w:szCs w:val="28"/>
        </w:rPr>
        <w:t>xmlns:xlink</w:t>
      </w:r>
      <w:proofErr w:type="spellEnd"/>
      <w:proofErr w:type="gramEnd"/>
      <w:r w:rsidRPr="00145EB4">
        <w:rPr>
          <w:sz w:val="28"/>
          <w:szCs w:val="28"/>
        </w:rPr>
        <w:t xml:space="preserve">="http://www.w3.org/1999/xlink" </w:t>
      </w:r>
      <w:proofErr w:type="spellStart"/>
      <w:proofErr w:type="gramStart"/>
      <w:r w:rsidRPr="00145EB4">
        <w:rPr>
          <w:sz w:val="28"/>
          <w:szCs w:val="28"/>
        </w:rPr>
        <w:t>xlink:href</w:t>
      </w:r>
      <w:proofErr w:type="spellEnd"/>
      <w:proofErr w:type="gramEnd"/>
      <w:r w:rsidRPr="00145EB4">
        <w:rPr>
          <w:sz w:val="28"/>
          <w:szCs w:val="28"/>
        </w:rPr>
        <w:t>="img_5terre.jpg" mask="</w:t>
      </w:r>
      <w:proofErr w:type="spellStart"/>
      <w:r w:rsidRPr="00145EB4">
        <w:rPr>
          <w:sz w:val="28"/>
          <w:szCs w:val="28"/>
        </w:rPr>
        <w:t>url</w:t>
      </w:r>
      <w:proofErr w:type="spellEnd"/>
      <w:r w:rsidRPr="00145EB4">
        <w:rPr>
          <w:sz w:val="28"/>
          <w:szCs w:val="28"/>
        </w:rPr>
        <w:t>(#svgmask3)"&gt;&lt;/image&gt;</w:t>
      </w:r>
    </w:p>
    <w:p w14:paraId="0E8D23CB" w14:textId="77777777" w:rsidR="00145EB4" w:rsidRPr="00145EB4" w:rsidRDefault="00145EB4" w:rsidP="00145EB4">
      <w:pPr>
        <w:spacing w:after="0"/>
        <w:rPr>
          <w:sz w:val="28"/>
          <w:szCs w:val="28"/>
        </w:rPr>
      </w:pPr>
      <w:r w:rsidRPr="00145EB4">
        <w:rPr>
          <w:sz w:val="28"/>
          <w:szCs w:val="28"/>
        </w:rPr>
        <w:t>&lt;/</w:t>
      </w:r>
      <w:proofErr w:type="spellStart"/>
      <w:r w:rsidRPr="00145EB4">
        <w:rPr>
          <w:sz w:val="28"/>
          <w:szCs w:val="28"/>
        </w:rPr>
        <w:t>svg</w:t>
      </w:r>
      <w:proofErr w:type="spellEnd"/>
      <w:r w:rsidRPr="00145EB4">
        <w:rPr>
          <w:sz w:val="28"/>
          <w:szCs w:val="28"/>
        </w:rPr>
        <w:t>&gt;</w:t>
      </w:r>
    </w:p>
    <w:p w14:paraId="57A2EDF9" w14:textId="77777777" w:rsidR="00145EB4" w:rsidRPr="00145EB4" w:rsidRDefault="00145EB4" w:rsidP="00145EB4">
      <w:pPr>
        <w:spacing w:after="0"/>
        <w:rPr>
          <w:sz w:val="28"/>
          <w:szCs w:val="28"/>
        </w:rPr>
      </w:pPr>
    </w:p>
    <w:p w14:paraId="20905163" w14:textId="77777777" w:rsidR="00145EB4" w:rsidRPr="00145EB4" w:rsidRDefault="00145EB4" w:rsidP="00145EB4">
      <w:pPr>
        <w:spacing w:after="0"/>
        <w:rPr>
          <w:sz w:val="28"/>
          <w:szCs w:val="28"/>
        </w:rPr>
      </w:pPr>
      <w:r w:rsidRPr="00145EB4">
        <w:rPr>
          <w:sz w:val="28"/>
          <w:szCs w:val="28"/>
        </w:rPr>
        <w:t>&lt;h3&gt;Original image:&lt;/h3&gt;</w:t>
      </w:r>
    </w:p>
    <w:p w14:paraId="5B8EF3F7" w14:textId="77777777" w:rsidR="00145EB4" w:rsidRPr="00145EB4" w:rsidRDefault="00145EB4" w:rsidP="00145EB4">
      <w:pPr>
        <w:spacing w:after="0"/>
        <w:rPr>
          <w:sz w:val="28"/>
          <w:szCs w:val="28"/>
        </w:rPr>
      </w:pPr>
      <w:r w:rsidRPr="00145EB4">
        <w:rPr>
          <w:sz w:val="28"/>
          <w:szCs w:val="28"/>
        </w:rPr>
        <w:t>&lt;</w:t>
      </w:r>
      <w:proofErr w:type="spellStart"/>
      <w:r w:rsidRPr="00145EB4">
        <w:rPr>
          <w:sz w:val="28"/>
          <w:szCs w:val="28"/>
        </w:rPr>
        <w:t>img</w:t>
      </w:r>
      <w:proofErr w:type="spellEnd"/>
      <w:r w:rsidRPr="00145EB4">
        <w:rPr>
          <w:sz w:val="28"/>
          <w:szCs w:val="28"/>
        </w:rPr>
        <w:t xml:space="preserve"> </w:t>
      </w:r>
      <w:proofErr w:type="spellStart"/>
      <w:r w:rsidRPr="00145EB4">
        <w:rPr>
          <w:sz w:val="28"/>
          <w:szCs w:val="28"/>
        </w:rPr>
        <w:t>src</w:t>
      </w:r>
      <w:proofErr w:type="spellEnd"/>
      <w:r w:rsidRPr="00145EB4">
        <w:rPr>
          <w:sz w:val="28"/>
          <w:szCs w:val="28"/>
        </w:rPr>
        <w:t>="img_5terre.jpg" alt="Cinque Terre" width="600" height="400"&gt;</w:t>
      </w:r>
    </w:p>
    <w:p w14:paraId="163242FE" w14:textId="77777777" w:rsidR="00145EB4" w:rsidRPr="00145EB4" w:rsidRDefault="00145EB4" w:rsidP="00145EB4">
      <w:pPr>
        <w:spacing w:after="0"/>
        <w:rPr>
          <w:sz w:val="28"/>
          <w:szCs w:val="28"/>
        </w:rPr>
      </w:pPr>
    </w:p>
    <w:p w14:paraId="2140D235" w14:textId="77777777" w:rsidR="00145EB4" w:rsidRPr="00145EB4" w:rsidRDefault="00145EB4" w:rsidP="00145EB4">
      <w:pPr>
        <w:spacing w:after="0"/>
        <w:rPr>
          <w:sz w:val="28"/>
          <w:szCs w:val="28"/>
        </w:rPr>
      </w:pPr>
      <w:r w:rsidRPr="00145EB4">
        <w:rPr>
          <w:sz w:val="28"/>
          <w:szCs w:val="28"/>
        </w:rPr>
        <w:t>&lt;/body&gt;</w:t>
      </w:r>
    </w:p>
    <w:p w14:paraId="4ECCFD1E" w14:textId="77777777" w:rsidR="00145EB4" w:rsidRPr="00145EB4" w:rsidRDefault="00145EB4" w:rsidP="00145EB4">
      <w:pPr>
        <w:spacing w:after="0"/>
        <w:rPr>
          <w:sz w:val="28"/>
          <w:szCs w:val="28"/>
        </w:rPr>
      </w:pPr>
      <w:r w:rsidRPr="00145EB4">
        <w:rPr>
          <w:sz w:val="28"/>
          <w:szCs w:val="28"/>
        </w:rPr>
        <w:t>&lt;/html&gt;</w:t>
      </w:r>
    </w:p>
    <w:p w14:paraId="291734C7" w14:textId="77777777" w:rsidR="00145EB4" w:rsidRPr="00145EB4" w:rsidRDefault="00145EB4" w:rsidP="00145EB4">
      <w:pPr>
        <w:spacing w:after="0"/>
        <w:rPr>
          <w:sz w:val="28"/>
          <w:szCs w:val="28"/>
        </w:rPr>
      </w:pPr>
    </w:p>
    <w:p w14:paraId="252601E1" w14:textId="4832787E" w:rsidR="00C01487" w:rsidRDefault="00145EB4" w:rsidP="00575A22">
      <w:pPr>
        <w:spacing w:after="0"/>
        <w:rPr>
          <w:sz w:val="28"/>
          <w:szCs w:val="28"/>
        </w:rPr>
      </w:pPr>
      <w:r>
        <w:rPr>
          <w:sz w:val="28"/>
          <w:szCs w:val="28"/>
        </w:rPr>
        <w:t xml:space="preserve">OUTPUT: </w:t>
      </w:r>
    </w:p>
    <w:p w14:paraId="27EFE554" w14:textId="0E5E87E8" w:rsidR="00145EB4" w:rsidRDefault="002B67E5" w:rsidP="00575A22">
      <w:pPr>
        <w:spacing w:after="0"/>
        <w:rPr>
          <w:sz w:val="28"/>
          <w:szCs w:val="28"/>
        </w:rPr>
      </w:pPr>
      <w:r>
        <w:rPr>
          <w:noProof/>
          <w:sz w:val="28"/>
          <w:szCs w:val="28"/>
        </w:rPr>
        <mc:AlternateContent>
          <mc:Choice Requires="wps">
            <w:drawing>
              <wp:anchor distT="0" distB="0" distL="114300" distR="114300" simplePos="0" relativeHeight="251715584" behindDoc="0" locked="0" layoutInCell="1" allowOverlap="1" wp14:anchorId="4AE95AC5" wp14:editId="307E56B2">
                <wp:simplePos x="0" y="0"/>
                <wp:positionH relativeFrom="column">
                  <wp:posOffset>1127760</wp:posOffset>
                </wp:positionH>
                <wp:positionV relativeFrom="paragraph">
                  <wp:posOffset>6350</wp:posOffset>
                </wp:positionV>
                <wp:extent cx="3192780" cy="3329940"/>
                <wp:effectExtent l="0" t="0" r="7620" b="3810"/>
                <wp:wrapNone/>
                <wp:docPr id="932469563" name="Rectangle 59"/>
                <wp:cNvGraphicFramePr/>
                <a:graphic xmlns:a="http://schemas.openxmlformats.org/drawingml/2006/main">
                  <a:graphicData uri="http://schemas.microsoft.com/office/word/2010/wordprocessingShape">
                    <wps:wsp>
                      <wps:cNvSpPr/>
                      <wps:spPr>
                        <a:xfrm>
                          <a:off x="0" y="0"/>
                          <a:ext cx="3192780" cy="3329940"/>
                        </a:xfrm>
                        <a:prstGeom prst="rect">
                          <a:avLst/>
                        </a:prstGeom>
                        <a:blipFill dpi="0" rotWithShape="1">
                          <a:blip r:embed="rId130">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59582C" id="Rectangle 59" o:spid="_x0000_s1026" style="position:absolute;margin-left:88.8pt;margin-top:.5pt;width:251.4pt;height:262.2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" stroked="f" strokeweight="1.5pt">
                <v:fill r:id="rId131" o:title="" recolor="t" rotate="t" type="frame"/>
              </v:rect>
            </w:pict>
          </mc:Fallback>
        </mc:AlternateContent>
      </w:r>
    </w:p>
    <w:p w14:paraId="358A327D" w14:textId="5B90872D" w:rsidR="004E375C" w:rsidRDefault="002B67E5" w:rsidP="00BD4649">
      <w:pPr>
        <w:spacing w:after="0"/>
        <w:rPr>
          <w:color w:val="000000" w:themeColor="text1"/>
          <w:sz w:val="28"/>
          <w:szCs w:val="28"/>
        </w:rPr>
      </w:pPr>
      <w:r>
        <w:rPr>
          <w:color w:val="000000" w:themeColor="text1"/>
          <w:sz w:val="28"/>
          <w:szCs w:val="28"/>
        </w:rPr>
        <w:t xml:space="preserve"> </w:t>
      </w:r>
    </w:p>
    <w:p w14:paraId="2DCCD8BF" w14:textId="77777777" w:rsidR="002B67E5" w:rsidRDefault="002B67E5" w:rsidP="00BD4649">
      <w:pPr>
        <w:spacing w:after="0"/>
        <w:rPr>
          <w:color w:val="000000" w:themeColor="text1"/>
          <w:sz w:val="28"/>
          <w:szCs w:val="28"/>
        </w:rPr>
      </w:pPr>
    </w:p>
    <w:p w14:paraId="53467FC1" w14:textId="77777777" w:rsidR="002B67E5" w:rsidRDefault="002B67E5" w:rsidP="00BD4649">
      <w:pPr>
        <w:spacing w:after="0"/>
        <w:rPr>
          <w:color w:val="000000" w:themeColor="text1"/>
          <w:sz w:val="28"/>
          <w:szCs w:val="28"/>
        </w:rPr>
      </w:pPr>
    </w:p>
    <w:p w14:paraId="5F5C0069" w14:textId="77777777" w:rsidR="002B67E5" w:rsidRDefault="002B67E5" w:rsidP="00BD4649">
      <w:pPr>
        <w:spacing w:after="0"/>
        <w:rPr>
          <w:color w:val="000000" w:themeColor="text1"/>
          <w:sz w:val="28"/>
          <w:szCs w:val="28"/>
        </w:rPr>
      </w:pPr>
    </w:p>
    <w:p w14:paraId="7EFCEA0F" w14:textId="77777777" w:rsidR="002B67E5" w:rsidRDefault="002B67E5" w:rsidP="00BD4649">
      <w:pPr>
        <w:spacing w:after="0"/>
        <w:rPr>
          <w:color w:val="000000" w:themeColor="text1"/>
          <w:sz w:val="28"/>
          <w:szCs w:val="28"/>
        </w:rPr>
      </w:pPr>
    </w:p>
    <w:p w14:paraId="35BE7CA8" w14:textId="77777777" w:rsidR="002B67E5" w:rsidRDefault="002B67E5" w:rsidP="00BD4649">
      <w:pPr>
        <w:spacing w:after="0"/>
        <w:rPr>
          <w:color w:val="000000" w:themeColor="text1"/>
          <w:sz w:val="28"/>
          <w:szCs w:val="28"/>
        </w:rPr>
      </w:pPr>
    </w:p>
    <w:p w14:paraId="760EDA65" w14:textId="77777777" w:rsidR="002B67E5" w:rsidRDefault="002B67E5" w:rsidP="00BD4649">
      <w:pPr>
        <w:spacing w:after="0"/>
        <w:rPr>
          <w:color w:val="000000" w:themeColor="text1"/>
          <w:sz w:val="28"/>
          <w:szCs w:val="28"/>
        </w:rPr>
      </w:pPr>
    </w:p>
    <w:p w14:paraId="6ECF9537" w14:textId="77777777" w:rsidR="002B67E5" w:rsidRDefault="002B67E5" w:rsidP="00BD4649">
      <w:pPr>
        <w:spacing w:after="0"/>
        <w:rPr>
          <w:color w:val="000000" w:themeColor="text1"/>
          <w:sz w:val="28"/>
          <w:szCs w:val="28"/>
        </w:rPr>
      </w:pPr>
    </w:p>
    <w:p w14:paraId="057B05B8" w14:textId="77777777" w:rsidR="002B67E5" w:rsidRDefault="002B67E5" w:rsidP="00BD4649">
      <w:pPr>
        <w:spacing w:after="0"/>
        <w:rPr>
          <w:color w:val="000000" w:themeColor="text1"/>
          <w:sz w:val="28"/>
          <w:szCs w:val="28"/>
        </w:rPr>
      </w:pPr>
    </w:p>
    <w:p w14:paraId="4F778A2D" w14:textId="77777777" w:rsidR="002B67E5" w:rsidRDefault="002B67E5" w:rsidP="00BD4649">
      <w:pPr>
        <w:spacing w:after="0"/>
        <w:rPr>
          <w:color w:val="000000" w:themeColor="text1"/>
          <w:sz w:val="28"/>
          <w:szCs w:val="28"/>
        </w:rPr>
      </w:pPr>
    </w:p>
    <w:p w14:paraId="74408376" w14:textId="77777777" w:rsidR="002B67E5" w:rsidRDefault="002B67E5" w:rsidP="00BD4649">
      <w:pPr>
        <w:spacing w:after="0"/>
        <w:rPr>
          <w:color w:val="000000" w:themeColor="text1"/>
          <w:sz w:val="28"/>
          <w:szCs w:val="28"/>
        </w:rPr>
      </w:pPr>
    </w:p>
    <w:p w14:paraId="270B982F" w14:textId="77777777" w:rsidR="002B67E5" w:rsidRDefault="002B67E5" w:rsidP="00BD4649">
      <w:pPr>
        <w:spacing w:after="0"/>
        <w:rPr>
          <w:color w:val="000000" w:themeColor="text1"/>
          <w:sz w:val="28"/>
          <w:szCs w:val="28"/>
        </w:rPr>
      </w:pPr>
    </w:p>
    <w:p w14:paraId="7FE5649B" w14:textId="77777777" w:rsidR="002B67E5" w:rsidRDefault="002B67E5" w:rsidP="00BD4649">
      <w:pPr>
        <w:spacing w:after="0"/>
        <w:rPr>
          <w:color w:val="000000" w:themeColor="text1"/>
          <w:sz w:val="28"/>
          <w:szCs w:val="28"/>
        </w:rPr>
      </w:pPr>
    </w:p>
    <w:p w14:paraId="3727392D" w14:textId="583AA4D4" w:rsidR="00B02194" w:rsidRDefault="00B02194" w:rsidP="00B02194">
      <w:pPr>
        <w:spacing w:after="0"/>
        <w:rPr>
          <w:sz w:val="28"/>
          <w:szCs w:val="28"/>
        </w:rPr>
      </w:pPr>
      <w:r>
        <w:rPr>
          <w:sz w:val="28"/>
          <w:szCs w:val="28"/>
        </w:rPr>
        <w:t>DATE-2</w:t>
      </w:r>
      <w:r w:rsidR="00B13604">
        <w:rPr>
          <w:sz w:val="28"/>
          <w:szCs w:val="28"/>
        </w:rPr>
        <w:t>8</w:t>
      </w:r>
      <w:r>
        <w:rPr>
          <w:sz w:val="28"/>
          <w:szCs w:val="28"/>
        </w:rPr>
        <w:t>/07/25                                   DAY -1</w:t>
      </w:r>
      <w:r w:rsidR="005849C7">
        <w:rPr>
          <w:sz w:val="28"/>
          <w:szCs w:val="28"/>
        </w:rPr>
        <w:t>9</w:t>
      </w:r>
    </w:p>
    <w:p w14:paraId="76C955A7" w14:textId="77777777" w:rsidR="00B02194" w:rsidRDefault="00B02194" w:rsidP="00B02194">
      <w:pPr>
        <w:spacing w:after="0"/>
        <w:rPr>
          <w:sz w:val="28"/>
          <w:szCs w:val="28"/>
        </w:rPr>
      </w:pPr>
    </w:p>
    <w:p w14:paraId="751CD34C" w14:textId="6E242CE3" w:rsidR="00DB3EC9" w:rsidRDefault="00B02194" w:rsidP="00B02194">
      <w:pPr>
        <w:spacing w:after="0"/>
        <w:rPr>
          <w:sz w:val="28"/>
          <w:szCs w:val="28"/>
        </w:rPr>
      </w:pPr>
      <w:r>
        <w:rPr>
          <w:sz w:val="28"/>
          <w:szCs w:val="28"/>
        </w:rPr>
        <w:lastRenderedPageBreak/>
        <w:t>AIM:</w:t>
      </w:r>
      <w:r w:rsidR="003714AD">
        <w:rPr>
          <w:sz w:val="28"/>
          <w:szCs w:val="28"/>
        </w:rPr>
        <w:t xml:space="preserve"> INTRODUCTION TO </w:t>
      </w:r>
      <w:proofErr w:type="gramStart"/>
      <w:r w:rsidR="003714AD">
        <w:rPr>
          <w:sz w:val="28"/>
          <w:szCs w:val="28"/>
        </w:rPr>
        <w:t>JAVASCRIPT</w:t>
      </w:r>
      <w:r w:rsidR="00DB3EC9">
        <w:rPr>
          <w:sz w:val="28"/>
          <w:szCs w:val="28"/>
        </w:rPr>
        <w:t>,WHERE</w:t>
      </w:r>
      <w:proofErr w:type="gramEnd"/>
      <w:r w:rsidR="00DB3EC9">
        <w:rPr>
          <w:sz w:val="28"/>
          <w:szCs w:val="28"/>
        </w:rPr>
        <w:t xml:space="preserve"> </w:t>
      </w:r>
      <w:proofErr w:type="gramStart"/>
      <w:r w:rsidR="00DB3EC9">
        <w:rPr>
          <w:sz w:val="28"/>
          <w:szCs w:val="28"/>
        </w:rPr>
        <w:t>TO ,</w:t>
      </w:r>
      <w:proofErr w:type="gramEnd"/>
      <w:r w:rsidR="00DB3EC9">
        <w:rPr>
          <w:sz w:val="28"/>
          <w:szCs w:val="28"/>
        </w:rPr>
        <w:t xml:space="preserve"> </w:t>
      </w:r>
      <w:proofErr w:type="gramStart"/>
      <w:r w:rsidR="00DB3EC9">
        <w:rPr>
          <w:sz w:val="28"/>
          <w:szCs w:val="28"/>
        </w:rPr>
        <w:t>OUTPUTS ,</w:t>
      </w:r>
      <w:proofErr w:type="gramEnd"/>
      <w:r w:rsidR="00DB3EC9">
        <w:rPr>
          <w:sz w:val="28"/>
          <w:szCs w:val="28"/>
        </w:rPr>
        <w:t xml:space="preserve"> </w:t>
      </w:r>
      <w:proofErr w:type="gramStart"/>
      <w:r w:rsidR="00DB3EC9">
        <w:rPr>
          <w:sz w:val="28"/>
          <w:szCs w:val="28"/>
        </w:rPr>
        <w:t>STATEMENTS ,SYNTAX</w:t>
      </w:r>
      <w:proofErr w:type="gramEnd"/>
      <w:r w:rsidR="00DB3EC9">
        <w:rPr>
          <w:sz w:val="28"/>
          <w:szCs w:val="28"/>
        </w:rPr>
        <w:t xml:space="preserve"> , COMMENTS.</w:t>
      </w:r>
    </w:p>
    <w:p w14:paraId="3BBFC54E" w14:textId="0CCBCCCA" w:rsidR="00FE4F46" w:rsidRDefault="00FE4F46" w:rsidP="00FE4F46">
      <w:pPr>
        <w:spacing w:after="0"/>
        <w:rPr>
          <w:color w:val="000000" w:themeColor="text1"/>
          <w:sz w:val="28"/>
          <w:szCs w:val="28"/>
        </w:rPr>
      </w:pPr>
      <w:r w:rsidRPr="00FE4F46">
        <w:rPr>
          <w:color w:val="000000" w:themeColor="text1"/>
          <w:sz w:val="28"/>
          <w:szCs w:val="28"/>
        </w:rPr>
        <w:t>JavaScript in Head</w:t>
      </w:r>
      <w:r>
        <w:rPr>
          <w:color w:val="000000" w:themeColor="text1"/>
          <w:sz w:val="28"/>
          <w:szCs w:val="28"/>
        </w:rPr>
        <w:t>:</w:t>
      </w:r>
    </w:p>
    <w:p w14:paraId="6C7CFF73" w14:textId="77777777" w:rsidR="002E4BB7" w:rsidRPr="002E4BB7" w:rsidRDefault="002E4BB7" w:rsidP="002E4BB7">
      <w:pPr>
        <w:spacing w:after="0"/>
        <w:rPr>
          <w:color w:val="000000" w:themeColor="text1"/>
          <w:sz w:val="28"/>
          <w:szCs w:val="28"/>
        </w:rPr>
      </w:pPr>
      <w:r w:rsidRPr="002E4BB7">
        <w:rPr>
          <w:color w:val="000000" w:themeColor="text1"/>
          <w:sz w:val="28"/>
          <w:szCs w:val="28"/>
        </w:rPr>
        <w:t>&lt;!DOCTYPE html&gt;</w:t>
      </w:r>
    </w:p>
    <w:p w14:paraId="1260E188" w14:textId="77777777" w:rsidR="002E4BB7" w:rsidRPr="002E4BB7" w:rsidRDefault="002E4BB7" w:rsidP="002E4BB7">
      <w:pPr>
        <w:spacing w:after="0"/>
        <w:rPr>
          <w:color w:val="000000" w:themeColor="text1"/>
          <w:sz w:val="28"/>
          <w:szCs w:val="28"/>
        </w:rPr>
      </w:pPr>
      <w:r w:rsidRPr="002E4BB7">
        <w:rPr>
          <w:color w:val="000000" w:themeColor="text1"/>
          <w:sz w:val="28"/>
          <w:szCs w:val="28"/>
        </w:rPr>
        <w:t>&lt;html&gt;</w:t>
      </w:r>
    </w:p>
    <w:p w14:paraId="29B8D089" w14:textId="77777777" w:rsidR="002E4BB7" w:rsidRPr="002E4BB7" w:rsidRDefault="002E4BB7" w:rsidP="002E4BB7">
      <w:pPr>
        <w:spacing w:after="0"/>
        <w:rPr>
          <w:color w:val="000000" w:themeColor="text1"/>
          <w:sz w:val="28"/>
          <w:szCs w:val="28"/>
        </w:rPr>
      </w:pPr>
      <w:r w:rsidRPr="002E4BB7">
        <w:rPr>
          <w:color w:val="000000" w:themeColor="text1"/>
          <w:sz w:val="28"/>
          <w:szCs w:val="28"/>
        </w:rPr>
        <w:t>&lt;head&gt;</w:t>
      </w:r>
    </w:p>
    <w:p w14:paraId="3224DF1A" w14:textId="77777777" w:rsidR="002E4BB7" w:rsidRPr="002E4BB7" w:rsidRDefault="002E4BB7" w:rsidP="002E4BB7">
      <w:pPr>
        <w:spacing w:after="0"/>
        <w:rPr>
          <w:color w:val="000000" w:themeColor="text1"/>
          <w:sz w:val="28"/>
          <w:szCs w:val="28"/>
        </w:rPr>
      </w:pPr>
      <w:r w:rsidRPr="002E4BB7">
        <w:rPr>
          <w:color w:val="000000" w:themeColor="text1"/>
          <w:sz w:val="28"/>
          <w:szCs w:val="28"/>
        </w:rPr>
        <w:t>&lt;script&gt;</w:t>
      </w:r>
    </w:p>
    <w:p w14:paraId="4B8FBF49" w14:textId="77777777" w:rsidR="002E4BB7" w:rsidRPr="002E4BB7" w:rsidRDefault="002E4BB7" w:rsidP="002E4BB7">
      <w:pPr>
        <w:spacing w:after="0"/>
        <w:rPr>
          <w:color w:val="000000" w:themeColor="text1"/>
          <w:sz w:val="28"/>
          <w:szCs w:val="28"/>
        </w:rPr>
      </w:pPr>
      <w:r w:rsidRPr="002E4BB7">
        <w:rPr>
          <w:color w:val="000000" w:themeColor="text1"/>
          <w:sz w:val="28"/>
          <w:szCs w:val="28"/>
        </w:rPr>
        <w:t xml:space="preserve">function </w:t>
      </w:r>
      <w:proofErr w:type="spellStart"/>
      <w:proofErr w:type="gramStart"/>
      <w:r w:rsidRPr="002E4BB7">
        <w:rPr>
          <w:color w:val="000000" w:themeColor="text1"/>
          <w:sz w:val="28"/>
          <w:szCs w:val="28"/>
        </w:rPr>
        <w:t>myFunction</w:t>
      </w:r>
      <w:proofErr w:type="spellEnd"/>
      <w:r w:rsidRPr="002E4BB7">
        <w:rPr>
          <w:color w:val="000000" w:themeColor="text1"/>
          <w:sz w:val="28"/>
          <w:szCs w:val="28"/>
        </w:rPr>
        <w:t>(</w:t>
      </w:r>
      <w:proofErr w:type="gramEnd"/>
      <w:r w:rsidRPr="002E4BB7">
        <w:rPr>
          <w:color w:val="000000" w:themeColor="text1"/>
          <w:sz w:val="28"/>
          <w:szCs w:val="28"/>
        </w:rPr>
        <w:t>) {</w:t>
      </w:r>
    </w:p>
    <w:p w14:paraId="64AA415D" w14:textId="77777777" w:rsidR="002E4BB7" w:rsidRPr="002E4BB7" w:rsidRDefault="002E4BB7" w:rsidP="002E4BB7">
      <w:pPr>
        <w:spacing w:after="0"/>
        <w:rPr>
          <w:color w:val="000000" w:themeColor="text1"/>
          <w:sz w:val="28"/>
          <w:szCs w:val="28"/>
        </w:rPr>
      </w:pPr>
      <w:r w:rsidRPr="002E4BB7">
        <w:rPr>
          <w:color w:val="000000" w:themeColor="text1"/>
          <w:sz w:val="28"/>
          <w:szCs w:val="28"/>
        </w:rPr>
        <w:t xml:space="preserve">  </w:t>
      </w:r>
      <w:proofErr w:type="spellStart"/>
      <w:proofErr w:type="gramStart"/>
      <w:r w:rsidRPr="002E4BB7">
        <w:rPr>
          <w:color w:val="000000" w:themeColor="text1"/>
          <w:sz w:val="28"/>
          <w:szCs w:val="28"/>
        </w:rPr>
        <w:t>document.getElementById</w:t>
      </w:r>
      <w:proofErr w:type="spellEnd"/>
      <w:proofErr w:type="gramEnd"/>
      <w:r w:rsidRPr="002E4BB7">
        <w:rPr>
          <w:color w:val="000000" w:themeColor="text1"/>
          <w:sz w:val="28"/>
          <w:szCs w:val="28"/>
        </w:rPr>
        <w:t>("demo"</w:t>
      </w:r>
      <w:proofErr w:type="gramStart"/>
      <w:r w:rsidRPr="002E4BB7">
        <w:rPr>
          <w:color w:val="000000" w:themeColor="text1"/>
          <w:sz w:val="28"/>
          <w:szCs w:val="28"/>
        </w:rPr>
        <w:t>).</w:t>
      </w:r>
      <w:proofErr w:type="spellStart"/>
      <w:r w:rsidRPr="002E4BB7">
        <w:rPr>
          <w:color w:val="000000" w:themeColor="text1"/>
          <w:sz w:val="28"/>
          <w:szCs w:val="28"/>
        </w:rPr>
        <w:t>innerHTML</w:t>
      </w:r>
      <w:proofErr w:type="spellEnd"/>
      <w:proofErr w:type="gramEnd"/>
      <w:r w:rsidRPr="002E4BB7">
        <w:rPr>
          <w:color w:val="000000" w:themeColor="text1"/>
          <w:sz w:val="28"/>
          <w:szCs w:val="28"/>
        </w:rPr>
        <w:t xml:space="preserve"> = "Paragraph changed.</w:t>
      </w:r>
      <w:proofErr w:type="gramStart"/>
      <w:r w:rsidRPr="002E4BB7">
        <w:rPr>
          <w:color w:val="000000" w:themeColor="text1"/>
          <w:sz w:val="28"/>
          <w:szCs w:val="28"/>
        </w:rPr>
        <w:t>";</w:t>
      </w:r>
      <w:proofErr w:type="gramEnd"/>
    </w:p>
    <w:p w14:paraId="729A7190" w14:textId="77777777" w:rsidR="002E4BB7" w:rsidRPr="002E4BB7" w:rsidRDefault="002E4BB7" w:rsidP="002E4BB7">
      <w:pPr>
        <w:spacing w:after="0"/>
        <w:rPr>
          <w:color w:val="000000" w:themeColor="text1"/>
          <w:sz w:val="28"/>
          <w:szCs w:val="28"/>
        </w:rPr>
      </w:pPr>
      <w:r w:rsidRPr="002E4BB7">
        <w:rPr>
          <w:color w:val="000000" w:themeColor="text1"/>
          <w:sz w:val="28"/>
          <w:szCs w:val="28"/>
        </w:rPr>
        <w:t>}</w:t>
      </w:r>
    </w:p>
    <w:p w14:paraId="2A0386EB" w14:textId="77777777" w:rsidR="002E4BB7" w:rsidRPr="002E4BB7" w:rsidRDefault="002E4BB7" w:rsidP="002E4BB7">
      <w:pPr>
        <w:spacing w:after="0"/>
        <w:rPr>
          <w:color w:val="000000" w:themeColor="text1"/>
          <w:sz w:val="28"/>
          <w:szCs w:val="28"/>
        </w:rPr>
      </w:pPr>
      <w:r w:rsidRPr="002E4BB7">
        <w:rPr>
          <w:color w:val="000000" w:themeColor="text1"/>
          <w:sz w:val="28"/>
          <w:szCs w:val="28"/>
        </w:rPr>
        <w:t>&lt;/script&gt;</w:t>
      </w:r>
    </w:p>
    <w:p w14:paraId="645BA489" w14:textId="77777777" w:rsidR="002E4BB7" w:rsidRPr="002E4BB7" w:rsidRDefault="002E4BB7" w:rsidP="002E4BB7">
      <w:pPr>
        <w:spacing w:after="0"/>
        <w:rPr>
          <w:color w:val="000000" w:themeColor="text1"/>
          <w:sz w:val="28"/>
          <w:szCs w:val="28"/>
        </w:rPr>
      </w:pPr>
      <w:r w:rsidRPr="002E4BB7">
        <w:rPr>
          <w:color w:val="000000" w:themeColor="text1"/>
          <w:sz w:val="28"/>
          <w:szCs w:val="28"/>
        </w:rPr>
        <w:t>&lt;/head&gt;</w:t>
      </w:r>
    </w:p>
    <w:p w14:paraId="2AC3FA55" w14:textId="77777777" w:rsidR="002E4BB7" w:rsidRPr="002E4BB7" w:rsidRDefault="002E4BB7" w:rsidP="002E4BB7">
      <w:pPr>
        <w:spacing w:after="0"/>
        <w:rPr>
          <w:color w:val="000000" w:themeColor="text1"/>
          <w:sz w:val="28"/>
          <w:szCs w:val="28"/>
        </w:rPr>
      </w:pPr>
      <w:r w:rsidRPr="002E4BB7">
        <w:rPr>
          <w:color w:val="000000" w:themeColor="text1"/>
          <w:sz w:val="28"/>
          <w:szCs w:val="28"/>
        </w:rPr>
        <w:t>&lt;body&gt;</w:t>
      </w:r>
    </w:p>
    <w:p w14:paraId="3B674B32" w14:textId="77777777" w:rsidR="002E4BB7" w:rsidRPr="002E4BB7" w:rsidRDefault="002E4BB7" w:rsidP="002E4BB7">
      <w:pPr>
        <w:spacing w:after="0"/>
        <w:rPr>
          <w:color w:val="000000" w:themeColor="text1"/>
          <w:sz w:val="28"/>
          <w:szCs w:val="28"/>
        </w:rPr>
      </w:pPr>
    </w:p>
    <w:p w14:paraId="04BC9F79" w14:textId="77777777" w:rsidR="002E4BB7" w:rsidRPr="002E4BB7" w:rsidRDefault="002E4BB7" w:rsidP="002E4BB7">
      <w:pPr>
        <w:spacing w:after="0"/>
        <w:rPr>
          <w:color w:val="000000" w:themeColor="text1"/>
          <w:sz w:val="28"/>
          <w:szCs w:val="28"/>
        </w:rPr>
      </w:pPr>
      <w:r w:rsidRPr="002E4BB7">
        <w:rPr>
          <w:color w:val="000000" w:themeColor="text1"/>
          <w:sz w:val="28"/>
          <w:szCs w:val="28"/>
        </w:rPr>
        <w:t>&lt;h2&gt;Demo JavaScript in Head&lt;/h2&gt;</w:t>
      </w:r>
    </w:p>
    <w:p w14:paraId="533EA46C" w14:textId="77777777" w:rsidR="002E4BB7" w:rsidRPr="002E4BB7" w:rsidRDefault="002E4BB7" w:rsidP="002E4BB7">
      <w:pPr>
        <w:spacing w:after="0"/>
        <w:rPr>
          <w:color w:val="000000" w:themeColor="text1"/>
          <w:sz w:val="28"/>
          <w:szCs w:val="28"/>
        </w:rPr>
      </w:pPr>
    </w:p>
    <w:p w14:paraId="2536974E" w14:textId="77777777" w:rsidR="002E4BB7" w:rsidRPr="002E4BB7" w:rsidRDefault="002E4BB7" w:rsidP="002E4BB7">
      <w:pPr>
        <w:spacing w:after="0"/>
        <w:rPr>
          <w:color w:val="000000" w:themeColor="text1"/>
          <w:sz w:val="28"/>
          <w:szCs w:val="28"/>
        </w:rPr>
      </w:pPr>
      <w:r w:rsidRPr="002E4BB7">
        <w:rPr>
          <w:color w:val="000000" w:themeColor="text1"/>
          <w:sz w:val="28"/>
          <w:szCs w:val="28"/>
        </w:rPr>
        <w:t xml:space="preserve">&lt;p id="demo"&gt;A </w:t>
      </w:r>
      <w:proofErr w:type="gramStart"/>
      <w:r w:rsidRPr="002E4BB7">
        <w:rPr>
          <w:color w:val="000000" w:themeColor="text1"/>
          <w:sz w:val="28"/>
          <w:szCs w:val="28"/>
        </w:rPr>
        <w:t>Paragraph.&lt;</w:t>
      </w:r>
      <w:proofErr w:type="gramEnd"/>
      <w:r w:rsidRPr="002E4BB7">
        <w:rPr>
          <w:color w:val="000000" w:themeColor="text1"/>
          <w:sz w:val="28"/>
          <w:szCs w:val="28"/>
        </w:rPr>
        <w:t>/p&gt;</w:t>
      </w:r>
    </w:p>
    <w:p w14:paraId="3A575D88" w14:textId="77777777" w:rsidR="002E4BB7" w:rsidRPr="002E4BB7" w:rsidRDefault="002E4BB7" w:rsidP="002E4BB7">
      <w:pPr>
        <w:spacing w:after="0"/>
        <w:rPr>
          <w:color w:val="000000" w:themeColor="text1"/>
          <w:sz w:val="28"/>
          <w:szCs w:val="28"/>
        </w:rPr>
      </w:pPr>
    </w:p>
    <w:p w14:paraId="44AC0E36" w14:textId="77777777" w:rsidR="002E4BB7" w:rsidRPr="002E4BB7" w:rsidRDefault="002E4BB7" w:rsidP="002E4BB7">
      <w:pPr>
        <w:spacing w:after="0"/>
        <w:rPr>
          <w:color w:val="000000" w:themeColor="text1"/>
          <w:sz w:val="28"/>
          <w:szCs w:val="28"/>
        </w:rPr>
      </w:pPr>
      <w:r w:rsidRPr="002E4BB7">
        <w:rPr>
          <w:color w:val="000000" w:themeColor="text1"/>
          <w:sz w:val="28"/>
          <w:szCs w:val="28"/>
        </w:rPr>
        <w:t>&lt;button type="button" onclick="</w:t>
      </w:r>
      <w:proofErr w:type="spellStart"/>
      <w:proofErr w:type="gramStart"/>
      <w:r w:rsidRPr="002E4BB7">
        <w:rPr>
          <w:color w:val="000000" w:themeColor="text1"/>
          <w:sz w:val="28"/>
          <w:szCs w:val="28"/>
        </w:rPr>
        <w:t>myFunction</w:t>
      </w:r>
      <w:proofErr w:type="spellEnd"/>
      <w:r w:rsidRPr="002E4BB7">
        <w:rPr>
          <w:color w:val="000000" w:themeColor="text1"/>
          <w:sz w:val="28"/>
          <w:szCs w:val="28"/>
        </w:rPr>
        <w:t>(</w:t>
      </w:r>
      <w:proofErr w:type="gramEnd"/>
      <w:r w:rsidRPr="002E4BB7">
        <w:rPr>
          <w:color w:val="000000" w:themeColor="text1"/>
          <w:sz w:val="28"/>
          <w:szCs w:val="28"/>
        </w:rPr>
        <w:t>)"&gt;Try it&lt;/button&gt;</w:t>
      </w:r>
    </w:p>
    <w:p w14:paraId="17AA055C" w14:textId="1700B37C" w:rsidR="002E4BB7" w:rsidRPr="002E4BB7" w:rsidRDefault="002E4BB7" w:rsidP="002E4BB7">
      <w:pPr>
        <w:spacing w:after="0"/>
        <w:rPr>
          <w:color w:val="000000" w:themeColor="text1"/>
          <w:sz w:val="28"/>
          <w:szCs w:val="28"/>
        </w:rPr>
      </w:pPr>
    </w:p>
    <w:p w14:paraId="709C68CB" w14:textId="04458687" w:rsidR="002E4BB7" w:rsidRPr="002E4BB7" w:rsidRDefault="002E4BB7" w:rsidP="002E4BB7">
      <w:pPr>
        <w:spacing w:after="0"/>
        <w:rPr>
          <w:color w:val="000000" w:themeColor="text1"/>
          <w:sz w:val="28"/>
          <w:szCs w:val="28"/>
        </w:rPr>
      </w:pPr>
      <w:r w:rsidRPr="002E4BB7">
        <w:rPr>
          <w:color w:val="000000" w:themeColor="text1"/>
          <w:sz w:val="28"/>
          <w:szCs w:val="28"/>
        </w:rPr>
        <w:t>&lt;/body&gt;</w:t>
      </w:r>
    </w:p>
    <w:p w14:paraId="3B6D33CD" w14:textId="2D5CE37B" w:rsidR="002E4BB7" w:rsidRPr="002E4BB7" w:rsidRDefault="002E4BB7" w:rsidP="002E4BB7">
      <w:pPr>
        <w:spacing w:after="0"/>
        <w:rPr>
          <w:color w:val="000000" w:themeColor="text1"/>
          <w:sz w:val="28"/>
          <w:szCs w:val="28"/>
        </w:rPr>
      </w:pPr>
      <w:r w:rsidRPr="002E4BB7">
        <w:rPr>
          <w:color w:val="000000" w:themeColor="text1"/>
          <w:sz w:val="28"/>
          <w:szCs w:val="28"/>
        </w:rPr>
        <w:t>&lt;/html&gt;</w:t>
      </w:r>
    </w:p>
    <w:p w14:paraId="12D9AF56" w14:textId="10F266C1" w:rsidR="00FE4F46" w:rsidRPr="00FE4F46" w:rsidRDefault="00EC7E20" w:rsidP="00FE4F46">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16608" behindDoc="0" locked="0" layoutInCell="1" allowOverlap="1" wp14:anchorId="5F532B1F" wp14:editId="4EE888A2">
                <wp:simplePos x="0" y="0"/>
                <wp:positionH relativeFrom="column">
                  <wp:posOffset>586740</wp:posOffset>
                </wp:positionH>
                <wp:positionV relativeFrom="paragraph">
                  <wp:posOffset>197485</wp:posOffset>
                </wp:positionV>
                <wp:extent cx="3581400" cy="2346960"/>
                <wp:effectExtent l="0" t="0" r="0" b="0"/>
                <wp:wrapNone/>
                <wp:docPr id="183054259" name="Rectangle 60"/>
                <wp:cNvGraphicFramePr/>
                <a:graphic xmlns:a="http://schemas.openxmlformats.org/drawingml/2006/main">
                  <a:graphicData uri="http://schemas.microsoft.com/office/word/2010/wordprocessingShape">
                    <wps:wsp>
                      <wps:cNvSpPr/>
                      <wps:spPr>
                        <a:xfrm>
                          <a:off x="0" y="0"/>
                          <a:ext cx="3581400" cy="2346960"/>
                        </a:xfrm>
                        <a:prstGeom prst="rect">
                          <a:avLst/>
                        </a:prstGeom>
                        <a:blipFill dpi="0" rotWithShape="1">
                          <a:blip r:embed="rId132">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A3B94" id="Rectangle 60" o:spid="_x0000_s1026" style="position:absolute;margin-left:46.2pt;margin-top:15.55pt;width:282pt;height:184.8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" stroked="f" strokeweight="1.5pt">
                <v:fill r:id="rId133" o:title="" recolor="t" rotate="t" type="frame"/>
              </v:rect>
            </w:pict>
          </mc:Fallback>
        </mc:AlternateContent>
      </w:r>
    </w:p>
    <w:p w14:paraId="67F299BA" w14:textId="5E216BC3" w:rsidR="00D446BE" w:rsidRDefault="00EC7E20" w:rsidP="00B02194">
      <w:pPr>
        <w:spacing w:after="0"/>
        <w:rPr>
          <w:color w:val="000000" w:themeColor="text1"/>
          <w:sz w:val="28"/>
          <w:szCs w:val="28"/>
        </w:rPr>
      </w:pPr>
      <w:r>
        <w:rPr>
          <w:color w:val="000000" w:themeColor="text1"/>
          <w:sz w:val="28"/>
          <w:szCs w:val="28"/>
        </w:rPr>
        <w:t xml:space="preserve"> </w:t>
      </w:r>
    </w:p>
    <w:p w14:paraId="20EFF68A" w14:textId="77777777" w:rsidR="00EC7E20" w:rsidRDefault="00EC7E20" w:rsidP="00B02194">
      <w:pPr>
        <w:spacing w:after="0"/>
        <w:rPr>
          <w:color w:val="000000" w:themeColor="text1"/>
          <w:sz w:val="28"/>
          <w:szCs w:val="28"/>
        </w:rPr>
      </w:pPr>
    </w:p>
    <w:p w14:paraId="7E9B9CB2" w14:textId="77777777" w:rsidR="00EC7E20" w:rsidRDefault="00EC7E20" w:rsidP="00B02194">
      <w:pPr>
        <w:spacing w:after="0"/>
        <w:rPr>
          <w:color w:val="000000" w:themeColor="text1"/>
          <w:sz w:val="28"/>
          <w:szCs w:val="28"/>
        </w:rPr>
      </w:pPr>
    </w:p>
    <w:p w14:paraId="0A1D128A" w14:textId="77777777" w:rsidR="00EC7E20" w:rsidRDefault="00EC7E20" w:rsidP="00B02194">
      <w:pPr>
        <w:spacing w:after="0"/>
        <w:rPr>
          <w:color w:val="000000" w:themeColor="text1"/>
          <w:sz w:val="28"/>
          <w:szCs w:val="28"/>
        </w:rPr>
      </w:pPr>
    </w:p>
    <w:p w14:paraId="3D85CB57" w14:textId="77777777" w:rsidR="00EC7E20" w:rsidRDefault="00EC7E20" w:rsidP="00B02194">
      <w:pPr>
        <w:spacing w:after="0"/>
        <w:rPr>
          <w:color w:val="000000" w:themeColor="text1"/>
          <w:sz w:val="28"/>
          <w:szCs w:val="28"/>
        </w:rPr>
      </w:pPr>
    </w:p>
    <w:p w14:paraId="52B8BCE4" w14:textId="77777777" w:rsidR="00EC7E20" w:rsidRDefault="00EC7E20" w:rsidP="00B02194">
      <w:pPr>
        <w:spacing w:after="0"/>
        <w:rPr>
          <w:color w:val="000000" w:themeColor="text1"/>
          <w:sz w:val="28"/>
          <w:szCs w:val="28"/>
        </w:rPr>
      </w:pPr>
    </w:p>
    <w:p w14:paraId="10261C3C" w14:textId="77777777" w:rsidR="00EC7E20" w:rsidRDefault="00EC7E20" w:rsidP="00B02194">
      <w:pPr>
        <w:spacing w:after="0"/>
        <w:rPr>
          <w:color w:val="000000" w:themeColor="text1"/>
          <w:sz w:val="28"/>
          <w:szCs w:val="28"/>
        </w:rPr>
      </w:pPr>
    </w:p>
    <w:p w14:paraId="60F5DFA8" w14:textId="77777777" w:rsidR="00EC7E20" w:rsidRDefault="00EC7E20" w:rsidP="00B02194">
      <w:pPr>
        <w:spacing w:after="0"/>
        <w:rPr>
          <w:color w:val="000000" w:themeColor="text1"/>
          <w:sz w:val="28"/>
          <w:szCs w:val="28"/>
        </w:rPr>
      </w:pPr>
    </w:p>
    <w:p w14:paraId="2882744B" w14:textId="77777777" w:rsidR="00EC7E20" w:rsidRDefault="00EC7E20" w:rsidP="00B02194">
      <w:pPr>
        <w:spacing w:after="0"/>
        <w:rPr>
          <w:color w:val="000000" w:themeColor="text1"/>
          <w:sz w:val="28"/>
          <w:szCs w:val="28"/>
        </w:rPr>
      </w:pPr>
    </w:p>
    <w:p w14:paraId="2C2C9C21" w14:textId="77777777" w:rsidR="00EC7E20" w:rsidRDefault="00EC7E20" w:rsidP="00B02194">
      <w:pPr>
        <w:spacing w:after="0"/>
        <w:rPr>
          <w:color w:val="000000" w:themeColor="text1"/>
          <w:sz w:val="28"/>
          <w:szCs w:val="28"/>
        </w:rPr>
      </w:pPr>
    </w:p>
    <w:p w14:paraId="1396989E" w14:textId="77777777" w:rsidR="00EC7E20" w:rsidRDefault="00EC7E20" w:rsidP="00B02194">
      <w:pPr>
        <w:spacing w:after="0"/>
        <w:rPr>
          <w:color w:val="000000" w:themeColor="text1"/>
          <w:sz w:val="28"/>
          <w:szCs w:val="28"/>
        </w:rPr>
      </w:pPr>
    </w:p>
    <w:p w14:paraId="548C1BF1" w14:textId="19F4E573" w:rsidR="00EC7E20" w:rsidRDefault="00D646B0" w:rsidP="00B02194">
      <w:pPr>
        <w:spacing w:after="0"/>
        <w:rPr>
          <w:color w:val="000000" w:themeColor="text1"/>
          <w:sz w:val="28"/>
          <w:szCs w:val="28"/>
        </w:rPr>
      </w:pPr>
      <w:proofErr w:type="gramStart"/>
      <w:r>
        <w:rPr>
          <w:color w:val="000000" w:themeColor="text1"/>
          <w:sz w:val="28"/>
          <w:szCs w:val="28"/>
        </w:rPr>
        <w:t>INPUT :</w:t>
      </w:r>
      <w:proofErr w:type="gramEnd"/>
    </w:p>
    <w:p w14:paraId="1F7E6614" w14:textId="77777777" w:rsidR="00D646B0" w:rsidRPr="00D646B0" w:rsidRDefault="00D646B0" w:rsidP="00D646B0">
      <w:pPr>
        <w:spacing w:after="0"/>
        <w:rPr>
          <w:color w:val="000000" w:themeColor="text1"/>
          <w:sz w:val="28"/>
          <w:szCs w:val="28"/>
        </w:rPr>
      </w:pPr>
      <w:r w:rsidRPr="00D646B0">
        <w:rPr>
          <w:color w:val="000000" w:themeColor="text1"/>
          <w:sz w:val="28"/>
          <w:szCs w:val="28"/>
        </w:rPr>
        <w:t>&lt;!DOCTYPE html&gt;</w:t>
      </w:r>
    </w:p>
    <w:p w14:paraId="4F1EDC3D" w14:textId="77777777" w:rsidR="00D646B0" w:rsidRPr="00D646B0" w:rsidRDefault="00D646B0" w:rsidP="00D646B0">
      <w:pPr>
        <w:spacing w:after="0"/>
        <w:rPr>
          <w:color w:val="000000" w:themeColor="text1"/>
          <w:sz w:val="28"/>
          <w:szCs w:val="28"/>
        </w:rPr>
      </w:pPr>
      <w:r w:rsidRPr="00D646B0">
        <w:rPr>
          <w:color w:val="000000" w:themeColor="text1"/>
          <w:sz w:val="28"/>
          <w:szCs w:val="28"/>
        </w:rPr>
        <w:t>&lt;html&gt;</w:t>
      </w:r>
    </w:p>
    <w:p w14:paraId="6DF3FB3B" w14:textId="77777777" w:rsidR="00D646B0" w:rsidRPr="00D646B0" w:rsidRDefault="00D646B0" w:rsidP="00D646B0">
      <w:pPr>
        <w:spacing w:after="0"/>
        <w:rPr>
          <w:color w:val="000000" w:themeColor="text1"/>
          <w:sz w:val="28"/>
          <w:szCs w:val="28"/>
        </w:rPr>
      </w:pPr>
      <w:r w:rsidRPr="00D646B0">
        <w:rPr>
          <w:color w:val="000000" w:themeColor="text1"/>
          <w:sz w:val="28"/>
          <w:szCs w:val="28"/>
        </w:rPr>
        <w:t>&lt;body&gt;</w:t>
      </w:r>
    </w:p>
    <w:p w14:paraId="43F9F5ED" w14:textId="77777777" w:rsidR="00D646B0" w:rsidRPr="00D646B0" w:rsidRDefault="00D646B0" w:rsidP="00D646B0">
      <w:pPr>
        <w:spacing w:after="0"/>
        <w:rPr>
          <w:color w:val="000000" w:themeColor="text1"/>
          <w:sz w:val="28"/>
          <w:szCs w:val="28"/>
        </w:rPr>
      </w:pPr>
    </w:p>
    <w:p w14:paraId="675C69B9" w14:textId="77777777" w:rsidR="00D646B0" w:rsidRPr="00D646B0" w:rsidRDefault="00D646B0" w:rsidP="00D646B0">
      <w:pPr>
        <w:spacing w:after="0"/>
        <w:rPr>
          <w:color w:val="000000" w:themeColor="text1"/>
          <w:sz w:val="28"/>
          <w:szCs w:val="28"/>
        </w:rPr>
      </w:pPr>
      <w:r w:rsidRPr="00D646B0">
        <w:rPr>
          <w:color w:val="000000" w:themeColor="text1"/>
          <w:sz w:val="28"/>
          <w:szCs w:val="28"/>
        </w:rPr>
        <w:t>&lt;h2&gt;My First Web Page&lt;/h2&gt;</w:t>
      </w:r>
    </w:p>
    <w:p w14:paraId="5F50DC3C" w14:textId="77777777" w:rsidR="00D646B0" w:rsidRPr="00D646B0" w:rsidRDefault="00D646B0" w:rsidP="00D646B0">
      <w:pPr>
        <w:spacing w:after="0"/>
        <w:rPr>
          <w:color w:val="000000" w:themeColor="text1"/>
          <w:sz w:val="28"/>
          <w:szCs w:val="28"/>
        </w:rPr>
      </w:pPr>
      <w:r w:rsidRPr="00D646B0">
        <w:rPr>
          <w:color w:val="000000" w:themeColor="text1"/>
          <w:sz w:val="28"/>
          <w:szCs w:val="28"/>
        </w:rPr>
        <w:t xml:space="preserve">&lt;p&gt;My first </w:t>
      </w:r>
      <w:proofErr w:type="gramStart"/>
      <w:r w:rsidRPr="00D646B0">
        <w:rPr>
          <w:color w:val="000000" w:themeColor="text1"/>
          <w:sz w:val="28"/>
          <w:szCs w:val="28"/>
        </w:rPr>
        <w:t>paragraph.&lt;</w:t>
      </w:r>
      <w:proofErr w:type="gramEnd"/>
      <w:r w:rsidRPr="00D646B0">
        <w:rPr>
          <w:color w:val="000000" w:themeColor="text1"/>
          <w:sz w:val="28"/>
          <w:szCs w:val="28"/>
        </w:rPr>
        <w:t>/p&gt;</w:t>
      </w:r>
    </w:p>
    <w:p w14:paraId="3C1DD791" w14:textId="77777777" w:rsidR="00D646B0" w:rsidRPr="00D646B0" w:rsidRDefault="00D646B0" w:rsidP="00D646B0">
      <w:pPr>
        <w:spacing w:after="0"/>
        <w:rPr>
          <w:color w:val="000000" w:themeColor="text1"/>
          <w:sz w:val="28"/>
          <w:szCs w:val="28"/>
        </w:rPr>
      </w:pPr>
    </w:p>
    <w:p w14:paraId="5FE3B37C" w14:textId="77777777" w:rsidR="00D646B0" w:rsidRPr="00D646B0" w:rsidRDefault="00D646B0" w:rsidP="00D646B0">
      <w:pPr>
        <w:spacing w:after="0"/>
        <w:rPr>
          <w:color w:val="000000" w:themeColor="text1"/>
          <w:sz w:val="28"/>
          <w:szCs w:val="28"/>
        </w:rPr>
      </w:pPr>
      <w:r w:rsidRPr="00D646B0">
        <w:rPr>
          <w:color w:val="000000" w:themeColor="text1"/>
          <w:sz w:val="28"/>
          <w:szCs w:val="28"/>
        </w:rPr>
        <w:t xml:space="preserve">&lt;p&gt;Never call </w:t>
      </w:r>
      <w:proofErr w:type="spellStart"/>
      <w:proofErr w:type="gramStart"/>
      <w:r w:rsidRPr="00D646B0">
        <w:rPr>
          <w:color w:val="000000" w:themeColor="text1"/>
          <w:sz w:val="28"/>
          <w:szCs w:val="28"/>
        </w:rPr>
        <w:t>document.write</w:t>
      </w:r>
      <w:proofErr w:type="spellEnd"/>
      <w:proofErr w:type="gramEnd"/>
      <w:r w:rsidRPr="00D646B0">
        <w:rPr>
          <w:color w:val="000000" w:themeColor="text1"/>
          <w:sz w:val="28"/>
          <w:szCs w:val="28"/>
        </w:rPr>
        <w:t xml:space="preserve"> after the document has finished loading.</w:t>
      </w:r>
    </w:p>
    <w:p w14:paraId="3D6985C5" w14:textId="77777777" w:rsidR="00D646B0" w:rsidRPr="00D646B0" w:rsidRDefault="00D646B0" w:rsidP="00D646B0">
      <w:pPr>
        <w:spacing w:after="0"/>
        <w:rPr>
          <w:color w:val="000000" w:themeColor="text1"/>
          <w:sz w:val="28"/>
          <w:szCs w:val="28"/>
        </w:rPr>
      </w:pPr>
      <w:r w:rsidRPr="00D646B0">
        <w:rPr>
          <w:color w:val="000000" w:themeColor="text1"/>
          <w:sz w:val="28"/>
          <w:szCs w:val="28"/>
        </w:rPr>
        <w:t xml:space="preserve">It will overwrite the whole </w:t>
      </w:r>
      <w:proofErr w:type="gramStart"/>
      <w:r w:rsidRPr="00D646B0">
        <w:rPr>
          <w:color w:val="000000" w:themeColor="text1"/>
          <w:sz w:val="28"/>
          <w:szCs w:val="28"/>
        </w:rPr>
        <w:t>document.&lt;</w:t>
      </w:r>
      <w:proofErr w:type="gramEnd"/>
      <w:r w:rsidRPr="00D646B0">
        <w:rPr>
          <w:color w:val="000000" w:themeColor="text1"/>
          <w:sz w:val="28"/>
          <w:szCs w:val="28"/>
        </w:rPr>
        <w:t>/p&gt;</w:t>
      </w:r>
    </w:p>
    <w:p w14:paraId="143DBBB9" w14:textId="77777777" w:rsidR="00D646B0" w:rsidRPr="00D646B0" w:rsidRDefault="00D646B0" w:rsidP="00D646B0">
      <w:pPr>
        <w:spacing w:after="0"/>
        <w:rPr>
          <w:color w:val="000000" w:themeColor="text1"/>
          <w:sz w:val="28"/>
          <w:szCs w:val="28"/>
        </w:rPr>
      </w:pPr>
    </w:p>
    <w:p w14:paraId="1F5763ED" w14:textId="77777777" w:rsidR="00D646B0" w:rsidRPr="00D646B0" w:rsidRDefault="00D646B0" w:rsidP="00D646B0">
      <w:pPr>
        <w:spacing w:after="0"/>
        <w:rPr>
          <w:color w:val="000000" w:themeColor="text1"/>
          <w:sz w:val="28"/>
          <w:szCs w:val="28"/>
        </w:rPr>
      </w:pPr>
      <w:r w:rsidRPr="00D646B0">
        <w:rPr>
          <w:color w:val="000000" w:themeColor="text1"/>
          <w:sz w:val="28"/>
          <w:szCs w:val="28"/>
        </w:rPr>
        <w:t>&lt;script&gt;</w:t>
      </w:r>
    </w:p>
    <w:p w14:paraId="76A14C04" w14:textId="77777777" w:rsidR="00D646B0" w:rsidRPr="00D646B0" w:rsidRDefault="00D646B0" w:rsidP="00D646B0">
      <w:pPr>
        <w:spacing w:after="0"/>
        <w:rPr>
          <w:color w:val="000000" w:themeColor="text1"/>
          <w:sz w:val="28"/>
          <w:szCs w:val="28"/>
        </w:rPr>
      </w:pPr>
      <w:proofErr w:type="spellStart"/>
      <w:proofErr w:type="gramStart"/>
      <w:r w:rsidRPr="00D646B0">
        <w:rPr>
          <w:color w:val="000000" w:themeColor="text1"/>
          <w:sz w:val="28"/>
          <w:szCs w:val="28"/>
        </w:rPr>
        <w:t>document.write</w:t>
      </w:r>
      <w:proofErr w:type="spellEnd"/>
      <w:proofErr w:type="gramEnd"/>
      <w:r w:rsidRPr="00D646B0">
        <w:rPr>
          <w:color w:val="000000" w:themeColor="text1"/>
          <w:sz w:val="28"/>
          <w:szCs w:val="28"/>
        </w:rPr>
        <w:t>(5 + 6</w:t>
      </w:r>
      <w:proofErr w:type="gramStart"/>
      <w:r w:rsidRPr="00D646B0">
        <w:rPr>
          <w:color w:val="000000" w:themeColor="text1"/>
          <w:sz w:val="28"/>
          <w:szCs w:val="28"/>
        </w:rPr>
        <w:t>);</w:t>
      </w:r>
      <w:proofErr w:type="gramEnd"/>
    </w:p>
    <w:p w14:paraId="24EE3C40" w14:textId="77777777" w:rsidR="00D646B0" w:rsidRPr="00D646B0" w:rsidRDefault="00D646B0" w:rsidP="00D646B0">
      <w:pPr>
        <w:spacing w:after="0" w:line="240" w:lineRule="auto"/>
        <w:rPr>
          <w:color w:val="000000" w:themeColor="text1"/>
          <w:sz w:val="28"/>
          <w:szCs w:val="28"/>
        </w:rPr>
      </w:pPr>
      <w:r w:rsidRPr="00D646B0">
        <w:rPr>
          <w:color w:val="000000" w:themeColor="text1"/>
          <w:sz w:val="28"/>
          <w:szCs w:val="28"/>
        </w:rPr>
        <w:t>&lt;/script&gt;</w:t>
      </w:r>
    </w:p>
    <w:p w14:paraId="628A3465" w14:textId="77777777" w:rsidR="00D646B0" w:rsidRPr="00D646B0" w:rsidRDefault="00D646B0" w:rsidP="00D646B0">
      <w:pPr>
        <w:spacing w:after="0" w:line="240" w:lineRule="auto"/>
        <w:rPr>
          <w:color w:val="000000" w:themeColor="text1"/>
          <w:sz w:val="28"/>
          <w:szCs w:val="28"/>
        </w:rPr>
      </w:pPr>
    </w:p>
    <w:p w14:paraId="6B08FC07" w14:textId="77777777" w:rsidR="00D646B0" w:rsidRPr="00D646B0" w:rsidRDefault="00D646B0" w:rsidP="00D646B0">
      <w:pPr>
        <w:spacing w:after="0" w:line="240" w:lineRule="auto"/>
        <w:rPr>
          <w:color w:val="000000" w:themeColor="text1"/>
          <w:sz w:val="28"/>
          <w:szCs w:val="28"/>
        </w:rPr>
      </w:pPr>
      <w:r w:rsidRPr="00D646B0">
        <w:rPr>
          <w:color w:val="000000" w:themeColor="text1"/>
          <w:sz w:val="28"/>
          <w:szCs w:val="28"/>
        </w:rPr>
        <w:t>&lt;/body&gt;</w:t>
      </w:r>
    </w:p>
    <w:p w14:paraId="52B9839D" w14:textId="77777777" w:rsidR="00D646B0" w:rsidRPr="00D646B0" w:rsidRDefault="00D646B0" w:rsidP="00D646B0">
      <w:pPr>
        <w:spacing w:after="0"/>
        <w:rPr>
          <w:color w:val="000000" w:themeColor="text1"/>
          <w:sz w:val="28"/>
          <w:szCs w:val="28"/>
        </w:rPr>
      </w:pPr>
      <w:r w:rsidRPr="00D646B0">
        <w:rPr>
          <w:color w:val="000000" w:themeColor="text1"/>
          <w:sz w:val="28"/>
          <w:szCs w:val="28"/>
        </w:rPr>
        <w:t>&lt;/html&gt;</w:t>
      </w:r>
    </w:p>
    <w:p w14:paraId="7472199D" w14:textId="77777777" w:rsidR="00D646B0" w:rsidRDefault="00D646B0" w:rsidP="00B02194">
      <w:pPr>
        <w:spacing w:after="0"/>
        <w:rPr>
          <w:color w:val="000000" w:themeColor="text1"/>
          <w:sz w:val="28"/>
          <w:szCs w:val="28"/>
        </w:rPr>
      </w:pPr>
    </w:p>
    <w:p w14:paraId="29D4280B" w14:textId="28B8DD3E" w:rsidR="00D646B0" w:rsidRDefault="00D646B0" w:rsidP="00B02194">
      <w:pPr>
        <w:spacing w:after="0"/>
        <w:rPr>
          <w:color w:val="000000" w:themeColor="text1"/>
          <w:sz w:val="28"/>
          <w:szCs w:val="28"/>
        </w:rPr>
      </w:pPr>
      <w:r>
        <w:rPr>
          <w:color w:val="000000" w:themeColor="text1"/>
          <w:sz w:val="28"/>
          <w:szCs w:val="28"/>
        </w:rPr>
        <w:t xml:space="preserve">OUTPUT: </w:t>
      </w:r>
    </w:p>
    <w:p w14:paraId="5BE2F3A8" w14:textId="77777777" w:rsidR="00597272" w:rsidRDefault="00597272" w:rsidP="00B02194">
      <w:pPr>
        <w:spacing w:after="0"/>
        <w:rPr>
          <w:color w:val="000000" w:themeColor="text1"/>
          <w:sz w:val="28"/>
          <w:szCs w:val="28"/>
        </w:rPr>
      </w:pPr>
    </w:p>
    <w:p w14:paraId="18C2FF7D" w14:textId="77777777" w:rsidR="00597272" w:rsidRPr="00597272" w:rsidRDefault="00597272" w:rsidP="00597272">
      <w:pPr>
        <w:spacing w:after="0"/>
        <w:rPr>
          <w:b/>
          <w:bCs/>
          <w:color w:val="000000" w:themeColor="text1"/>
          <w:sz w:val="28"/>
          <w:szCs w:val="28"/>
        </w:rPr>
      </w:pPr>
      <w:r w:rsidRPr="00597272">
        <w:rPr>
          <w:b/>
          <w:bCs/>
          <w:color w:val="000000" w:themeColor="text1"/>
          <w:sz w:val="28"/>
          <w:szCs w:val="28"/>
        </w:rPr>
        <w:t>My First Web Page</w:t>
      </w:r>
    </w:p>
    <w:p w14:paraId="0BD016D6" w14:textId="77777777" w:rsidR="00597272" w:rsidRPr="00597272" w:rsidRDefault="00597272" w:rsidP="00597272">
      <w:pPr>
        <w:spacing w:after="0"/>
        <w:rPr>
          <w:color w:val="000000" w:themeColor="text1"/>
          <w:sz w:val="28"/>
          <w:szCs w:val="28"/>
        </w:rPr>
      </w:pPr>
      <w:r w:rsidRPr="00597272">
        <w:rPr>
          <w:color w:val="000000" w:themeColor="text1"/>
          <w:sz w:val="28"/>
          <w:szCs w:val="28"/>
        </w:rPr>
        <w:t>My first paragraph.</w:t>
      </w:r>
    </w:p>
    <w:p w14:paraId="4908BA9A" w14:textId="77777777" w:rsidR="00597272" w:rsidRPr="00597272" w:rsidRDefault="00597272" w:rsidP="00597272">
      <w:pPr>
        <w:spacing w:after="0"/>
        <w:rPr>
          <w:color w:val="000000" w:themeColor="text1"/>
          <w:sz w:val="28"/>
          <w:szCs w:val="28"/>
        </w:rPr>
      </w:pPr>
      <w:r w:rsidRPr="00597272">
        <w:rPr>
          <w:color w:val="000000" w:themeColor="text1"/>
          <w:sz w:val="28"/>
          <w:szCs w:val="28"/>
        </w:rPr>
        <w:t xml:space="preserve">Never call </w:t>
      </w:r>
      <w:proofErr w:type="spellStart"/>
      <w:proofErr w:type="gramStart"/>
      <w:r w:rsidRPr="00597272">
        <w:rPr>
          <w:color w:val="000000" w:themeColor="text1"/>
          <w:sz w:val="28"/>
          <w:szCs w:val="28"/>
        </w:rPr>
        <w:t>document.write</w:t>
      </w:r>
      <w:proofErr w:type="spellEnd"/>
      <w:proofErr w:type="gramEnd"/>
      <w:r w:rsidRPr="00597272">
        <w:rPr>
          <w:color w:val="000000" w:themeColor="text1"/>
          <w:sz w:val="28"/>
          <w:szCs w:val="28"/>
        </w:rPr>
        <w:t xml:space="preserve"> after the document has finished loading. It will overwrite the whole document.</w:t>
      </w:r>
    </w:p>
    <w:p w14:paraId="11EF046B" w14:textId="6EEB7BE3" w:rsidR="00D646B0" w:rsidRDefault="00597272" w:rsidP="00597272">
      <w:pPr>
        <w:spacing w:after="0"/>
        <w:rPr>
          <w:color w:val="000000" w:themeColor="text1"/>
          <w:sz w:val="28"/>
          <w:szCs w:val="28"/>
        </w:rPr>
      </w:pPr>
      <w:r w:rsidRPr="00597272">
        <w:rPr>
          <w:color w:val="000000" w:themeColor="text1"/>
          <w:sz w:val="28"/>
          <w:szCs w:val="28"/>
        </w:rPr>
        <w:t>11</w:t>
      </w:r>
    </w:p>
    <w:p w14:paraId="1EDE7A24" w14:textId="77777777" w:rsidR="00597272" w:rsidRDefault="00597272" w:rsidP="00597272">
      <w:pPr>
        <w:spacing w:after="0"/>
        <w:rPr>
          <w:color w:val="000000" w:themeColor="text1"/>
          <w:sz w:val="28"/>
          <w:szCs w:val="28"/>
        </w:rPr>
      </w:pPr>
    </w:p>
    <w:p w14:paraId="07CF6081" w14:textId="010032C7" w:rsidR="00597272" w:rsidRDefault="00597272" w:rsidP="00597272">
      <w:pPr>
        <w:spacing w:after="0"/>
        <w:rPr>
          <w:color w:val="000000" w:themeColor="text1"/>
          <w:sz w:val="28"/>
          <w:szCs w:val="28"/>
        </w:rPr>
      </w:pPr>
      <w:r>
        <w:rPr>
          <w:color w:val="000000" w:themeColor="text1"/>
          <w:sz w:val="28"/>
          <w:szCs w:val="28"/>
        </w:rPr>
        <w:t>INPUT:</w:t>
      </w:r>
    </w:p>
    <w:p w14:paraId="0383805D" w14:textId="77777777" w:rsidR="00597272" w:rsidRPr="00597272" w:rsidRDefault="00597272" w:rsidP="00597272">
      <w:pPr>
        <w:spacing w:after="0"/>
        <w:rPr>
          <w:color w:val="000000" w:themeColor="text1"/>
          <w:sz w:val="28"/>
          <w:szCs w:val="28"/>
        </w:rPr>
      </w:pPr>
      <w:r w:rsidRPr="00597272">
        <w:rPr>
          <w:color w:val="000000" w:themeColor="text1"/>
          <w:sz w:val="28"/>
          <w:szCs w:val="28"/>
        </w:rPr>
        <w:t>&lt;!DOCTYPE html&gt;</w:t>
      </w:r>
    </w:p>
    <w:p w14:paraId="66E027C1" w14:textId="77777777" w:rsidR="00597272" w:rsidRPr="00597272" w:rsidRDefault="00597272" w:rsidP="00597272">
      <w:pPr>
        <w:spacing w:after="0"/>
        <w:rPr>
          <w:color w:val="000000" w:themeColor="text1"/>
          <w:sz w:val="28"/>
          <w:szCs w:val="28"/>
        </w:rPr>
      </w:pPr>
      <w:r w:rsidRPr="00597272">
        <w:rPr>
          <w:color w:val="000000" w:themeColor="text1"/>
          <w:sz w:val="28"/>
          <w:szCs w:val="28"/>
        </w:rPr>
        <w:t>&lt;html&gt;</w:t>
      </w:r>
    </w:p>
    <w:p w14:paraId="40620B41" w14:textId="77777777" w:rsidR="00597272" w:rsidRPr="00597272" w:rsidRDefault="00597272" w:rsidP="00597272">
      <w:pPr>
        <w:spacing w:after="0"/>
        <w:rPr>
          <w:color w:val="000000" w:themeColor="text1"/>
          <w:sz w:val="28"/>
          <w:szCs w:val="28"/>
        </w:rPr>
      </w:pPr>
      <w:r w:rsidRPr="00597272">
        <w:rPr>
          <w:color w:val="000000" w:themeColor="text1"/>
          <w:sz w:val="28"/>
          <w:szCs w:val="28"/>
        </w:rPr>
        <w:t>&lt;body&gt;</w:t>
      </w:r>
    </w:p>
    <w:p w14:paraId="0C5684EC" w14:textId="77777777" w:rsidR="00597272" w:rsidRPr="00597272" w:rsidRDefault="00597272" w:rsidP="00597272">
      <w:pPr>
        <w:spacing w:after="0"/>
        <w:rPr>
          <w:color w:val="000000" w:themeColor="text1"/>
          <w:sz w:val="28"/>
          <w:szCs w:val="28"/>
        </w:rPr>
      </w:pPr>
    </w:p>
    <w:p w14:paraId="6E361012" w14:textId="77777777" w:rsidR="00597272" w:rsidRPr="00597272" w:rsidRDefault="00597272" w:rsidP="00597272">
      <w:pPr>
        <w:spacing w:after="0"/>
        <w:rPr>
          <w:color w:val="000000" w:themeColor="text1"/>
          <w:sz w:val="28"/>
          <w:szCs w:val="28"/>
        </w:rPr>
      </w:pPr>
      <w:r w:rsidRPr="00597272">
        <w:rPr>
          <w:color w:val="000000" w:themeColor="text1"/>
          <w:sz w:val="28"/>
          <w:szCs w:val="28"/>
        </w:rPr>
        <w:t>&lt;h2&gt;JavaScript Statements&lt;/h2&gt;</w:t>
      </w:r>
    </w:p>
    <w:p w14:paraId="2B13878A" w14:textId="77777777" w:rsidR="00597272" w:rsidRPr="00597272" w:rsidRDefault="00597272" w:rsidP="00597272">
      <w:pPr>
        <w:spacing w:after="0"/>
        <w:rPr>
          <w:color w:val="000000" w:themeColor="text1"/>
          <w:sz w:val="28"/>
          <w:szCs w:val="28"/>
        </w:rPr>
      </w:pPr>
    </w:p>
    <w:p w14:paraId="27437C7F" w14:textId="77777777" w:rsidR="00597272" w:rsidRPr="00597272" w:rsidRDefault="00597272" w:rsidP="00597272">
      <w:pPr>
        <w:spacing w:after="0"/>
        <w:rPr>
          <w:color w:val="000000" w:themeColor="text1"/>
          <w:sz w:val="28"/>
          <w:szCs w:val="28"/>
        </w:rPr>
      </w:pPr>
      <w:r w:rsidRPr="00597272">
        <w:rPr>
          <w:color w:val="000000" w:themeColor="text1"/>
          <w:sz w:val="28"/>
          <w:szCs w:val="28"/>
        </w:rPr>
        <w:t xml:space="preserve">&lt;p&gt;A &lt;b&gt;JavaScript program&lt;/b&gt; is a list of &lt;b&gt;statements&lt;/b&gt; to be executed by a </w:t>
      </w:r>
      <w:proofErr w:type="gramStart"/>
      <w:r w:rsidRPr="00597272">
        <w:rPr>
          <w:color w:val="000000" w:themeColor="text1"/>
          <w:sz w:val="28"/>
          <w:szCs w:val="28"/>
        </w:rPr>
        <w:t>computer.&lt;</w:t>
      </w:r>
      <w:proofErr w:type="gramEnd"/>
      <w:r w:rsidRPr="00597272">
        <w:rPr>
          <w:color w:val="000000" w:themeColor="text1"/>
          <w:sz w:val="28"/>
          <w:szCs w:val="28"/>
        </w:rPr>
        <w:t>/p&gt;</w:t>
      </w:r>
    </w:p>
    <w:p w14:paraId="630BD2ED" w14:textId="77777777" w:rsidR="00597272" w:rsidRPr="00597272" w:rsidRDefault="00597272" w:rsidP="00597272">
      <w:pPr>
        <w:spacing w:after="0"/>
        <w:rPr>
          <w:color w:val="000000" w:themeColor="text1"/>
          <w:sz w:val="28"/>
          <w:szCs w:val="28"/>
        </w:rPr>
      </w:pPr>
    </w:p>
    <w:p w14:paraId="57A7B02D" w14:textId="77777777" w:rsidR="00597272" w:rsidRPr="00597272" w:rsidRDefault="00597272" w:rsidP="00597272">
      <w:pPr>
        <w:spacing w:after="0"/>
        <w:rPr>
          <w:color w:val="000000" w:themeColor="text1"/>
          <w:sz w:val="28"/>
          <w:szCs w:val="28"/>
        </w:rPr>
      </w:pPr>
      <w:r w:rsidRPr="00597272">
        <w:rPr>
          <w:color w:val="000000" w:themeColor="text1"/>
          <w:sz w:val="28"/>
          <w:szCs w:val="28"/>
        </w:rPr>
        <w:t>&lt;p id="demo"&gt;&lt;/p&gt;</w:t>
      </w:r>
    </w:p>
    <w:p w14:paraId="571EA5A2" w14:textId="77777777" w:rsidR="00597272" w:rsidRPr="00597272" w:rsidRDefault="00597272" w:rsidP="00597272">
      <w:pPr>
        <w:spacing w:after="0"/>
        <w:rPr>
          <w:color w:val="000000" w:themeColor="text1"/>
          <w:sz w:val="28"/>
          <w:szCs w:val="28"/>
        </w:rPr>
      </w:pPr>
    </w:p>
    <w:p w14:paraId="4DC51849" w14:textId="77777777" w:rsidR="00597272" w:rsidRPr="00597272" w:rsidRDefault="00597272" w:rsidP="00597272">
      <w:pPr>
        <w:spacing w:after="0"/>
        <w:rPr>
          <w:color w:val="000000" w:themeColor="text1"/>
          <w:sz w:val="28"/>
          <w:szCs w:val="28"/>
        </w:rPr>
      </w:pPr>
      <w:r w:rsidRPr="00597272">
        <w:rPr>
          <w:color w:val="000000" w:themeColor="text1"/>
          <w:sz w:val="28"/>
          <w:szCs w:val="28"/>
        </w:rPr>
        <w:t>&lt;script&gt;</w:t>
      </w:r>
    </w:p>
    <w:p w14:paraId="1D417998" w14:textId="77777777" w:rsidR="00597272" w:rsidRPr="00597272" w:rsidRDefault="00597272" w:rsidP="00597272">
      <w:pPr>
        <w:spacing w:after="0"/>
        <w:rPr>
          <w:color w:val="000000" w:themeColor="text1"/>
          <w:sz w:val="28"/>
          <w:szCs w:val="28"/>
        </w:rPr>
      </w:pPr>
      <w:r w:rsidRPr="00597272">
        <w:rPr>
          <w:color w:val="000000" w:themeColor="text1"/>
          <w:sz w:val="28"/>
          <w:szCs w:val="28"/>
        </w:rPr>
        <w:t xml:space="preserve">let x, y, </w:t>
      </w:r>
      <w:proofErr w:type="gramStart"/>
      <w:r w:rsidRPr="00597272">
        <w:rPr>
          <w:color w:val="000000" w:themeColor="text1"/>
          <w:sz w:val="28"/>
          <w:szCs w:val="28"/>
        </w:rPr>
        <w:t>z;  /</w:t>
      </w:r>
      <w:proofErr w:type="gramEnd"/>
      <w:r w:rsidRPr="00597272">
        <w:rPr>
          <w:color w:val="000000" w:themeColor="text1"/>
          <w:sz w:val="28"/>
          <w:szCs w:val="28"/>
        </w:rPr>
        <w:t>/ Statement 1</w:t>
      </w:r>
    </w:p>
    <w:p w14:paraId="73E28439" w14:textId="77777777" w:rsidR="00597272" w:rsidRPr="00597272" w:rsidRDefault="00597272" w:rsidP="00597272">
      <w:pPr>
        <w:spacing w:after="0"/>
        <w:rPr>
          <w:color w:val="000000" w:themeColor="text1"/>
          <w:sz w:val="28"/>
          <w:szCs w:val="28"/>
        </w:rPr>
      </w:pPr>
      <w:r w:rsidRPr="00597272">
        <w:rPr>
          <w:color w:val="000000" w:themeColor="text1"/>
          <w:sz w:val="28"/>
          <w:szCs w:val="28"/>
        </w:rPr>
        <w:t xml:space="preserve">x = </w:t>
      </w:r>
      <w:proofErr w:type="gramStart"/>
      <w:r w:rsidRPr="00597272">
        <w:rPr>
          <w:color w:val="000000" w:themeColor="text1"/>
          <w:sz w:val="28"/>
          <w:szCs w:val="28"/>
        </w:rPr>
        <w:t xml:space="preserve">5;   </w:t>
      </w:r>
      <w:proofErr w:type="gramEnd"/>
      <w:r w:rsidRPr="00597272">
        <w:rPr>
          <w:color w:val="000000" w:themeColor="text1"/>
          <w:sz w:val="28"/>
          <w:szCs w:val="28"/>
        </w:rPr>
        <w:t xml:space="preserve">     // Statement 2</w:t>
      </w:r>
    </w:p>
    <w:p w14:paraId="53F76DE6" w14:textId="77777777" w:rsidR="00597272" w:rsidRPr="00597272" w:rsidRDefault="00597272" w:rsidP="00597272">
      <w:pPr>
        <w:spacing w:after="0"/>
        <w:rPr>
          <w:color w:val="000000" w:themeColor="text1"/>
          <w:sz w:val="28"/>
          <w:szCs w:val="28"/>
        </w:rPr>
      </w:pPr>
      <w:r w:rsidRPr="00597272">
        <w:rPr>
          <w:color w:val="000000" w:themeColor="text1"/>
          <w:sz w:val="28"/>
          <w:szCs w:val="28"/>
        </w:rPr>
        <w:t xml:space="preserve">y = </w:t>
      </w:r>
      <w:proofErr w:type="gramStart"/>
      <w:r w:rsidRPr="00597272">
        <w:rPr>
          <w:color w:val="000000" w:themeColor="text1"/>
          <w:sz w:val="28"/>
          <w:szCs w:val="28"/>
        </w:rPr>
        <w:t xml:space="preserve">6;   </w:t>
      </w:r>
      <w:proofErr w:type="gramEnd"/>
      <w:r w:rsidRPr="00597272">
        <w:rPr>
          <w:color w:val="000000" w:themeColor="text1"/>
          <w:sz w:val="28"/>
          <w:szCs w:val="28"/>
        </w:rPr>
        <w:t xml:space="preserve">     // Statement 3</w:t>
      </w:r>
    </w:p>
    <w:p w14:paraId="563FFFAC" w14:textId="77777777" w:rsidR="00597272" w:rsidRPr="00597272" w:rsidRDefault="00597272" w:rsidP="00597272">
      <w:pPr>
        <w:spacing w:after="0"/>
        <w:rPr>
          <w:color w:val="000000" w:themeColor="text1"/>
          <w:sz w:val="28"/>
          <w:szCs w:val="28"/>
        </w:rPr>
      </w:pPr>
      <w:r w:rsidRPr="00597272">
        <w:rPr>
          <w:color w:val="000000" w:themeColor="text1"/>
          <w:sz w:val="28"/>
          <w:szCs w:val="28"/>
        </w:rPr>
        <w:t xml:space="preserve">z = x + </w:t>
      </w:r>
      <w:proofErr w:type="gramStart"/>
      <w:r w:rsidRPr="00597272">
        <w:rPr>
          <w:color w:val="000000" w:themeColor="text1"/>
          <w:sz w:val="28"/>
          <w:szCs w:val="28"/>
        </w:rPr>
        <w:t xml:space="preserve">y;   </w:t>
      </w:r>
      <w:proofErr w:type="gramEnd"/>
      <w:r w:rsidRPr="00597272">
        <w:rPr>
          <w:color w:val="000000" w:themeColor="text1"/>
          <w:sz w:val="28"/>
          <w:szCs w:val="28"/>
        </w:rPr>
        <w:t xml:space="preserve"> // Statement 4</w:t>
      </w:r>
    </w:p>
    <w:p w14:paraId="704051A2" w14:textId="77777777" w:rsidR="00597272" w:rsidRPr="00597272" w:rsidRDefault="00597272" w:rsidP="00597272">
      <w:pPr>
        <w:spacing w:after="0"/>
        <w:rPr>
          <w:color w:val="000000" w:themeColor="text1"/>
          <w:sz w:val="28"/>
          <w:szCs w:val="28"/>
        </w:rPr>
      </w:pPr>
    </w:p>
    <w:p w14:paraId="6E88A01F" w14:textId="77777777" w:rsidR="00597272" w:rsidRPr="00597272" w:rsidRDefault="00597272" w:rsidP="00597272">
      <w:pPr>
        <w:spacing w:after="0"/>
        <w:rPr>
          <w:color w:val="000000" w:themeColor="text1"/>
          <w:sz w:val="28"/>
          <w:szCs w:val="28"/>
        </w:rPr>
      </w:pPr>
      <w:proofErr w:type="spellStart"/>
      <w:proofErr w:type="gramStart"/>
      <w:r w:rsidRPr="00597272">
        <w:rPr>
          <w:color w:val="000000" w:themeColor="text1"/>
          <w:sz w:val="28"/>
          <w:szCs w:val="28"/>
        </w:rPr>
        <w:t>document.getElementById</w:t>
      </w:r>
      <w:proofErr w:type="spellEnd"/>
      <w:proofErr w:type="gramEnd"/>
      <w:r w:rsidRPr="00597272">
        <w:rPr>
          <w:color w:val="000000" w:themeColor="text1"/>
          <w:sz w:val="28"/>
          <w:szCs w:val="28"/>
        </w:rPr>
        <w:t>("demo"</w:t>
      </w:r>
      <w:proofErr w:type="gramStart"/>
      <w:r w:rsidRPr="00597272">
        <w:rPr>
          <w:color w:val="000000" w:themeColor="text1"/>
          <w:sz w:val="28"/>
          <w:szCs w:val="28"/>
        </w:rPr>
        <w:t>).</w:t>
      </w:r>
      <w:proofErr w:type="spellStart"/>
      <w:r w:rsidRPr="00597272">
        <w:rPr>
          <w:color w:val="000000" w:themeColor="text1"/>
          <w:sz w:val="28"/>
          <w:szCs w:val="28"/>
        </w:rPr>
        <w:t>innerHTML</w:t>
      </w:r>
      <w:proofErr w:type="spellEnd"/>
      <w:proofErr w:type="gramEnd"/>
      <w:r w:rsidRPr="00597272">
        <w:rPr>
          <w:color w:val="000000" w:themeColor="text1"/>
          <w:sz w:val="28"/>
          <w:szCs w:val="28"/>
        </w:rPr>
        <w:t xml:space="preserve"> =</w:t>
      </w:r>
    </w:p>
    <w:p w14:paraId="0A73B13D" w14:textId="77777777" w:rsidR="00597272" w:rsidRPr="00597272" w:rsidRDefault="00597272" w:rsidP="00597272">
      <w:pPr>
        <w:spacing w:after="0"/>
        <w:rPr>
          <w:color w:val="000000" w:themeColor="text1"/>
          <w:sz w:val="28"/>
          <w:szCs w:val="28"/>
        </w:rPr>
      </w:pPr>
      <w:r w:rsidRPr="00597272">
        <w:rPr>
          <w:color w:val="000000" w:themeColor="text1"/>
          <w:sz w:val="28"/>
          <w:szCs w:val="28"/>
        </w:rPr>
        <w:t xml:space="preserve">"The value of z is " + z + </w:t>
      </w:r>
      <w:proofErr w:type="gramStart"/>
      <w:r w:rsidRPr="00597272">
        <w:rPr>
          <w:color w:val="000000" w:themeColor="text1"/>
          <w:sz w:val="28"/>
          <w:szCs w:val="28"/>
        </w:rPr>
        <w:t>".";</w:t>
      </w:r>
      <w:proofErr w:type="gramEnd"/>
      <w:r w:rsidRPr="00597272">
        <w:rPr>
          <w:color w:val="000000" w:themeColor="text1"/>
          <w:sz w:val="28"/>
          <w:szCs w:val="28"/>
        </w:rPr>
        <w:t xml:space="preserve">  </w:t>
      </w:r>
    </w:p>
    <w:p w14:paraId="13631AE6" w14:textId="77777777" w:rsidR="00597272" w:rsidRPr="00597272" w:rsidRDefault="00597272" w:rsidP="00597272">
      <w:pPr>
        <w:spacing w:after="0"/>
        <w:rPr>
          <w:color w:val="000000" w:themeColor="text1"/>
          <w:sz w:val="28"/>
          <w:szCs w:val="28"/>
        </w:rPr>
      </w:pPr>
      <w:r w:rsidRPr="00597272">
        <w:rPr>
          <w:color w:val="000000" w:themeColor="text1"/>
          <w:sz w:val="28"/>
          <w:szCs w:val="28"/>
        </w:rPr>
        <w:t>&lt;/script&gt;</w:t>
      </w:r>
    </w:p>
    <w:p w14:paraId="5C0BA3B3" w14:textId="77777777" w:rsidR="00597272" w:rsidRPr="00597272" w:rsidRDefault="00597272" w:rsidP="00597272">
      <w:pPr>
        <w:spacing w:after="0"/>
        <w:rPr>
          <w:color w:val="000000" w:themeColor="text1"/>
          <w:sz w:val="28"/>
          <w:szCs w:val="28"/>
        </w:rPr>
      </w:pPr>
    </w:p>
    <w:p w14:paraId="4593E211" w14:textId="77777777" w:rsidR="00597272" w:rsidRPr="00597272" w:rsidRDefault="00597272" w:rsidP="00597272">
      <w:pPr>
        <w:spacing w:after="0"/>
        <w:rPr>
          <w:color w:val="000000" w:themeColor="text1"/>
          <w:sz w:val="28"/>
          <w:szCs w:val="28"/>
        </w:rPr>
      </w:pPr>
      <w:r w:rsidRPr="00597272">
        <w:rPr>
          <w:color w:val="000000" w:themeColor="text1"/>
          <w:sz w:val="28"/>
          <w:szCs w:val="28"/>
        </w:rPr>
        <w:t>&lt;/body&gt;</w:t>
      </w:r>
    </w:p>
    <w:p w14:paraId="064F0007" w14:textId="5554906C" w:rsidR="00597272" w:rsidRDefault="00597272" w:rsidP="00597272">
      <w:pPr>
        <w:spacing w:after="0"/>
        <w:rPr>
          <w:color w:val="000000" w:themeColor="text1"/>
          <w:sz w:val="28"/>
          <w:szCs w:val="28"/>
        </w:rPr>
      </w:pPr>
      <w:r w:rsidRPr="00597272">
        <w:rPr>
          <w:color w:val="000000" w:themeColor="text1"/>
          <w:sz w:val="28"/>
          <w:szCs w:val="28"/>
        </w:rPr>
        <w:t>&lt;/html&gt;</w:t>
      </w:r>
    </w:p>
    <w:p w14:paraId="2399528D" w14:textId="77777777" w:rsidR="00597272" w:rsidRDefault="00597272" w:rsidP="00597272">
      <w:pPr>
        <w:spacing w:after="0"/>
        <w:rPr>
          <w:color w:val="000000" w:themeColor="text1"/>
          <w:sz w:val="28"/>
          <w:szCs w:val="28"/>
        </w:rPr>
      </w:pPr>
    </w:p>
    <w:p w14:paraId="4FC95FB5" w14:textId="3709BF55" w:rsidR="00597272" w:rsidRDefault="00597272" w:rsidP="00597272">
      <w:pPr>
        <w:spacing w:after="0"/>
        <w:rPr>
          <w:color w:val="000000" w:themeColor="text1"/>
          <w:sz w:val="28"/>
          <w:szCs w:val="28"/>
        </w:rPr>
      </w:pPr>
      <w:r>
        <w:rPr>
          <w:color w:val="000000" w:themeColor="text1"/>
          <w:sz w:val="28"/>
          <w:szCs w:val="28"/>
        </w:rPr>
        <w:t>OUTPUT:</w:t>
      </w:r>
    </w:p>
    <w:p w14:paraId="703652E9" w14:textId="77777777" w:rsidR="00E75D8A" w:rsidRDefault="00E75D8A" w:rsidP="00597272">
      <w:pPr>
        <w:spacing w:after="0"/>
        <w:rPr>
          <w:color w:val="000000" w:themeColor="text1"/>
          <w:sz w:val="28"/>
          <w:szCs w:val="28"/>
        </w:rPr>
      </w:pPr>
    </w:p>
    <w:p w14:paraId="37E330B2" w14:textId="77777777" w:rsidR="00E75D8A" w:rsidRPr="00E75D8A" w:rsidRDefault="00E75D8A" w:rsidP="00E75D8A">
      <w:pPr>
        <w:spacing w:after="0"/>
        <w:rPr>
          <w:b/>
          <w:bCs/>
          <w:color w:val="000000" w:themeColor="text1"/>
          <w:sz w:val="28"/>
          <w:szCs w:val="28"/>
        </w:rPr>
      </w:pPr>
      <w:r w:rsidRPr="00E75D8A">
        <w:rPr>
          <w:b/>
          <w:bCs/>
          <w:color w:val="000000" w:themeColor="text1"/>
          <w:sz w:val="28"/>
          <w:szCs w:val="28"/>
        </w:rPr>
        <w:t>JavaScript Statements</w:t>
      </w:r>
    </w:p>
    <w:p w14:paraId="21CFF2C2" w14:textId="77777777" w:rsidR="00E75D8A" w:rsidRPr="00E75D8A" w:rsidRDefault="00E75D8A" w:rsidP="00E75D8A">
      <w:pPr>
        <w:spacing w:after="0"/>
        <w:rPr>
          <w:color w:val="000000" w:themeColor="text1"/>
          <w:sz w:val="28"/>
          <w:szCs w:val="28"/>
        </w:rPr>
      </w:pPr>
      <w:r w:rsidRPr="00E75D8A">
        <w:rPr>
          <w:color w:val="000000" w:themeColor="text1"/>
          <w:sz w:val="28"/>
          <w:szCs w:val="28"/>
        </w:rPr>
        <w:t>A </w:t>
      </w:r>
      <w:r w:rsidRPr="00E75D8A">
        <w:rPr>
          <w:b/>
          <w:bCs/>
          <w:color w:val="000000" w:themeColor="text1"/>
          <w:sz w:val="28"/>
          <w:szCs w:val="28"/>
        </w:rPr>
        <w:t>JavaScript program</w:t>
      </w:r>
      <w:r w:rsidRPr="00E75D8A">
        <w:rPr>
          <w:color w:val="000000" w:themeColor="text1"/>
          <w:sz w:val="28"/>
          <w:szCs w:val="28"/>
        </w:rPr>
        <w:t> is a list of </w:t>
      </w:r>
      <w:r w:rsidRPr="00E75D8A">
        <w:rPr>
          <w:b/>
          <w:bCs/>
          <w:color w:val="000000" w:themeColor="text1"/>
          <w:sz w:val="28"/>
          <w:szCs w:val="28"/>
        </w:rPr>
        <w:t>statements</w:t>
      </w:r>
      <w:r w:rsidRPr="00E75D8A">
        <w:rPr>
          <w:color w:val="000000" w:themeColor="text1"/>
          <w:sz w:val="28"/>
          <w:szCs w:val="28"/>
        </w:rPr>
        <w:t> to be executed by a computer.</w:t>
      </w:r>
    </w:p>
    <w:p w14:paraId="41A0CB00" w14:textId="77777777" w:rsidR="00E75D8A" w:rsidRPr="00E75D8A" w:rsidRDefault="00E75D8A" w:rsidP="00E75D8A">
      <w:pPr>
        <w:spacing w:after="0"/>
        <w:rPr>
          <w:color w:val="000000" w:themeColor="text1"/>
          <w:sz w:val="28"/>
          <w:szCs w:val="28"/>
        </w:rPr>
      </w:pPr>
      <w:r w:rsidRPr="00E75D8A">
        <w:rPr>
          <w:color w:val="000000" w:themeColor="text1"/>
          <w:sz w:val="28"/>
          <w:szCs w:val="28"/>
        </w:rPr>
        <w:t>The value of z is 11.</w:t>
      </w:r>
    </w:p>
    <w:p w14:paraId="2A7E6CB7" w14:textId="77777777" w:rsidR="00597272" w:rsidRDefault="00597272" w:rsidP="00597272">
      <w:pPr>
        <w:spacing w:after="0"/>
        <w:rPr>
          <w:color w:val="000000" w:themeColor="text1"/>
          <w:sz w:val="28"/>
          <w:szCs w:val="28"/>
        </w:rPr>
      </w:pPr>
    </w:p>
    <w:p w14:paraId="5738DC3F" w14:textId="2B97D444" w:rsidR="00CE0302" w:rsidRDefault="00CE0302" w:rsidP="00597272">
      <w:pPr>
        <w:spacing w:after="0"/>
        <w:rPr>
          <w:color w:val="000000" w:themeColor="text1"/>
          <w:sz w:val="28"/>
          <w:szCs w:val="28"/>
        </w:rPr>
      </w:pPr>
      <w:r>
        <w:rPr>
          <w:color w:val="000000" w:themeColor="text1"/>
          <w:sz w:val="28"/>
          <w:szCs w:val="28"/>
        </w:rPr>
        <w:t>INPUT:</w:t>
      </w:r>
    </w:p>
    <w:p w14:paraId="681F1EF0" w14:textId="77777777" w:rsidR="00CE0302" w:rsidRPr="00CE0302" w:rsidRDefault="00CE0302" w:rsidP="00CE0302">
      <w:pPr>
        <w:spacing w:after="0"/>
        <w:rPr>
          <w:color w:val="000000" w:themeColor="text1"/>
          <w:sz w:val="28"/>
          <w:szCs w:val="28"/>
        </w:rPr>
      </w:pPr>
      <w:r w:rsidRPr="00CE0302">
        <w:rPr>
          <w:color w:val="000000" w:themeColor="text1"/>
          <w:sz w:val="28"/>
          <w:szCs w:val="28"/>
        </w:rPr>
        <w:t>&lt;!DOCTYPE html&gt;</w:t>
      </w:r>
    </w:p>
    <w:p w14:paraId="0CF2D9DF" w14:textId="77777777" w:rsidR="00CE0302" w:rsidRPr="00CE0302" w:rsidRDefault="00CE0302" w:rsidP="00CE0302">
      <w:pPr>
        <w:spacing w:after="0"/>
        <w:rPr>
          <w:color w:val="000000" w:themeColor="text1"/>
          <w:sz w:val="28"/>
          <w:szCs w:val="28"/>
        </w:rPr>
      </w:pPr>
      <w:r w:rsidRPr="00CE0302">
        <w:rPr>
          <w:color w:val="000000" w:themeColor="text1"/>
          <w:sz w:val="28"/>
          <w:szCs w:val="28"/>
        </w:rPr>
        <w:t>&lt;html&gt;</w:t>
      </w:r>
    </w:p>
    <w:p w14:paraId="5B9CFD14" w14:textId="77777777" w:rsidR="00CE0302" w:rsidRPr="00CE0302" w:rsidRDefault="00CE0302" w:rsidP="00CE0302">
      <w:pPr>
        <w:spacing w:after="0"/>
        <w:rPr>
          <w:color w:val="000000" w:themeColor="text1"/>
          <w:sz w:val="28"/>
          <w:szCs w:val="28"/>
        </w:rPr>
      </w:pPr>
      <w:r w:rsidRPr="00CE0302">
        <w:rPr>
          <w:color w:val="000000" w:themeColor="text1"/>
          <w:sz w:val="28"/>
          <w:szCs w:val="28"/>
        </w:rPr>
        <w:t>&lt;body&gt;</w:t>
      </w:r>
    </w:p>
    <w:p w14:paraId="30A5C388" w14:textId="77777777" w:rsidR="00CE0302" w:rsidRPr="00CE0302" w:rsidRDefault="00CE0302" w:rsidP="00CE0302">
      <w:pPr>
        <w:spacing w:after="0"/>
        <w:rPr>
          <w:color w:val="000000" w:themeColor="text1"/>
          <w:sz w:val="28"/>
          <w:szCs w:val="28"/>
        </w:rPr>
      </w:pPr>
    </w:p>
    <w:p w14:paraId="624AF505" w14:textId="77777777" w:rsidR="00CE0302" w:rsidRPr="00CE0302" w:rsidRDefault="00CE0302" w:rsidP="00CE0302">
      <w:pPr>
        <w:spacing w:after="0"/>
        <w:rPr>
          <w:color w:val="000000" w:themeColor="text1"/>
          <w:sz w:val="28"/>
          <w:szCs w:val="28"/>
        </w:rPr>
      </w:pPr>
      <w:r w:rsidRPr="00CE0302">
        <w:rPr>
          <w:color w:val="000000" w:themeColor="text1"/>
          <w:sz w:val="28"/>
          <w:szCs w:val="28"/>
        </w:rPr>
        <w:lastRenderedPageBreak/>
        <w:t>&lt;h2&gt;JavaScript Statements&lt;/h2&gt;</w:t>
      </w:r>
    </w:p>
    <w:p w14:paraId="70A6BEFE" w14:textId="77777777" w:rsidR="00CE0302" w:rsidRPr="00CE0302" w:rsidRDefault="00CE0302" w:rsidP="00CE0302">
      <w:pPr>
        <w:spacing w:after="0"/>
        <w:rPr>
          <w:color w:val="000000" w:themeColor="text1"/>
          <w:sz w:val="28"/>
          <w:szCs w:val="28"/>
        </w:rPr>
      </w:pPr>
    </w:p>
    <w:p w14:paraId="47FA11FB" w14:textId="77777777" w:rsidR="00CE0302" w:rsidRPr="00CE0302" w:rsidRDefault="00CE0302" w:rsidP="00CE0302">
      <w:pPr>
        <w:spacing w:after="0"/>
        <w:rPr>
          <w:color w:val="000000" w:themeColor="text1"/>
          <w:sz w:val="28"/>
          <w:szCs w:val="28"/>
        </w:rPr>
      </w:pPr>
      <w:r w:rsidRPr="00CE0302">
        <w:rPr>
          <w:color w:val="000000" w:themeColor="text1"/>
          <w:sz w:val="28"/>
          <w:szCs w:val="28"/>
        </w:rPr>
        <w:t xml:space="preserve">&lt;p&gt;JavaScript code blocks are written between </w:t>
      </w:r>
      <w:proofErr w:type="gramStart"/>
      <w:r w:rsidRPr="00CE0302">
        <w:rPr>
          <w:color w:val="000000" w:themeColor="text1"/>
          <w:sz w:val="28"/>
          <w:szCs w:val="28"/>
        </w:rPr>
        <w:t>{ and }&lt;</w:t>
      </w:r>
      <w:proofErr w:type="gramEnd"/>
      <w:r w:rsidRPr="00CE0302">
        <w:rPr>
          <w:color w:val="000000" w:themeColor="text1"/>
          <w:sz w:val="28"/>
          <w:szCs w:val="28"/>
        </w:rPr>
        <w:t>/p&gt;</w:t>
      </w:r>
    </w:p>
    <w:p w14:paraId="5F909FD3" w14:textId="77777777" w:rsidR="00CE0302" w:rsidRPr="00CE0302" w:rsidRDefault="00CE0302" w:rsidP="00CE0302">
      <w:pPr>
        <w:spacing w:after="0"/>
        <w:rPr>
          <w:color w:val="000000" w:themeColor="text1"/>
          <w:sz w:val="28"/>
          <w:szCs w:val="28"/>
        </w:rPr>
      </w:pPr>
    </w:p>
    <w:p w14:paraId="4A505318" w14:textId="77777777" w:rsidR="00CE0302" w:rsidRPr="00CE0302" w:rsidRDefault="00CE0302" w:rsidP="00CE0302">
      <w:pPr>
        <w:spacing w:after="0"/>
        <w:rPr>
          <w:color w:val="000000" w:themeColor="text1"/>
          <w:sz w:val="28"/>
          <w:szCs w:val="28"/>
        </w:rPr>
      </w:pPr>
      <w:r w:rsidRPr="00CE0302">
        <w:rPr>
          <w:color w:val="000000" w:themeColor="text1"/>
          <w:sz w:val="28"/>
          <w:szCs w:val="28"/>
        </w:rPr>
        <w:t>&lt;button type="button" onclick="</w:t>
      </w:r>
      <w:proofErr w:type="spellStart"/>
      <w:proofErr w:type="gramStart"/>
      <w:r w:rsidRPr="00CE0302">
        <w:rPr>
          <w:color w:val="000000" w:themeColor="text1"/>
          <w:sz w:val="28"/>
          <w:szCs w:val="28"/>
        </w:rPr>
        <w:t>myFunction</w:t>
      </w:r>
      <w:proofErr w:type="spellEnd"/>
      <w:r w:rsidRPr="00CE0302">
        <w:rPr>
          <w:color w:val="000000" w:themeColor="text1"/>
          <w:sz w:val="28"/>
          <w:szCs w:val="28"/>
        </w:rPr>
        <w:t>(</w:t>
      </w:r>
      <w:proofErr w:type="gramEnd"/>
      <w:r w:rsidRPr="00CE0302">
        <w:rPr>
          <w:color w:val="000000" w:themeColor="text1"/>
          <w:sz w:val="28"/>
          <w:szCs w:val="28"/>
        </w:rPr>
        <w:t xml:space="preserve">)"&gt;Click </w:t>
      </w:r>
      <w:proofErr w:type="gramStart"/>
      <w:r w:rsidRPr="00CE0302">
        <w:rPr>
          <w:color w:val="000000" w:themeColor="text1"/>
          <w:sz w:val="28"/>
          <w:szCs w:val="28"/>
        </w:rPr>
        <w:t>Me!&lt;</w:t>
      </w:r>
      <w:proofErr w:type="gramEnd"/>
      <w:r w:rsidRPr="00CE0302">
        <w:rPr>
          <w:color w:val="000000" w:themeColor="text1"/>
          <w:sz w:val="28"/>
          <w:szCs w:val="28"/>
        </w:rPr>
        <w:t>/button&gt;</w:t>
      </w:r>
    </w:p>
    <w:p w14:paraId="069099B6" w14:textId="77777777" w:rsidR="00CE0302" w:rsidRPr="00CE0302" w:rsidRDefault="00CE0302" w:rsidP="00CE0302">
      <w:pPr>
        <w:spacing w:after="0"/>
        <w:rPr>
          <w:color w:val="000000" w:themeColor="text1"/>
          <w:sz w:val="28"/>
          <w:szCs w:val="28"/>
        </w:rPr>
      </w:pPr>
    </w:p>
    <w:p w14:paraId="7465945C" w14:textId="77777777" w:rsidR="00CE0302" w:rsidRPr="00CE0302" w:rsidRDefault="00CE0302" w:rsidP="00CE0302">
      <w:pPr>
        <w:spacing w:after="0"/>
        <w:rPr>
          <w:color w:val="000000" w:themeColor="text1"/>
          <w:sz w:val="28"/>
          <w:szCs w:val="28"/>
        </w:rPr>
      </w:pPr>
      <w:r w:rsidRPr="00CE0302">
        <w:rPr>
          <w:color w:val="000000" w:themeColor="text1"/>
          <w:sz w:val="28"/>
          <w:szCs w:val="28"/>
        </w:rPr>
        <w:t>&lt;p id="demo1"&gt;&lt;/p&gt;</w:t>
      </w:r>
    </w:p>
    <w:p w14:paraId="77F984EE" w14:textId="77777777" w:rsidR="00CE0302" w:rsidRPr="00CE0302" w:rsidRDefault="00CE0302" w:rsidP="00CE0302">
      <w:pPr>
        <w:spacing w:after="0"/>
        <w:rPr>
          <w:color w:val="000000" w:themeColor="text1"/>
          <w:sz w:val="28"/>
          <w:szCs w:val="28"/>
        </w:rPr>
      </w:pPr>
      <w:r w:rsidRPr="00CE0302">
        <w:rPr>
          <w:color w:val="000000" w:themeColor="text1"/>
          <w:sz w:val="28"/>
          <w:szCs w:val="28"/>
        </w:rPr>
        <w:t>&lt;p id="demo2"&gt;&lt;/p&gt;</w:t>
      </w:r>
    </w:p>
    <w:p w14:paraId="3A6D93E0" w14:textId="77777777" w:rsidR="00CE0302" w:rsidRPr="00CE0302" w:rsidRDefault="00CE0302" w:rsidP="00CE0302">
      <w:pPr>
        <w:spacing w:after="0"/>
        <w:rPr>
          <w:color w:val="000000" w:themeColor="text1"/>
          <w:sz w:val="28"/>
          <w:szCs w:val="28"/>
        </w:rPr>
      </w:pPr>
    </w:p>
    <w:p w14:paraId="18CEC421" w14:textId="77777777" w:rsidR="00CE0302" w:rsidRPr="00CE0302" w:rsidRDefault="00CE0302" w:rsidP="00CE0302">
      <w:pPr>
        <w:spacing w:after="0"/>
        <w:rPr>
          <w:color w:val="000000" w:themeColor="text1"/>
          <w:sz w:val="28"/>
          <w:szCs w:val="28"/>
        </w:rPr>
      </w:pPr>
      <w:r w:rsidRPr="00CE0302">
        <w:rPr>
          <w:color w:val="000000" w:themeColor="text1"/>
          <w:sz w:val="28"/>
          <w:szCs w:val="28"/>
        </w:rPr>
        <w:t>&lt;script&gt;</w:t>
      </w:r>
    </w:p>
    <w:p w14:paraId="4F46F1F7" w14:textId="77777777" w:rsidR="00CE0302" w:rsidRPr="00CE0302" w:rsidRDefault="00CE0302" w:rsidP="00CE0302">
      <w:pPr>
        <w:spacing w:after="0"/>
        <w:rPr>
          <w:color w:val="000000" w:themeColor="text1"/>
          <w:sz w:val="28"/>
          <w:szCs w:val="28"/>
        </w:rPr>
      </w:pPr>
      <w:r w:rsidRPr="00CE0302">
        <w:rPr>
          <w:color w:val="000000" w:themeColor="text1"/>
          <w:sz w:val="28"/>
          <w:szCs w:val="28"/>
        </w:rPr>
        <w:t xml:space="preserve">function </w:t>
      </w:r>
      <w:proofErr w:type="spellStart"/>
      <w:proofErr w:type="gramStart"/>
      <w:r w:rsidRPr="00CE0302">
        <w:rPr>
          <w:color w:val="000000" w:themeColor="text1"/>
          <w:sz w:val="28"/>
          <w:szCs w:val="28"/>
        </w:rPr>
        <w:t>myFunction</w:t>
      </w:r>
      <w:proofErr w:type="spellEnd"/>
      <w:r w:rsidRPr="00CE0302">
        <w:rPr>
          <w:color w:val="000000" w:themeColor="text1"/>
          <w:sz w:val="28"/>
          <w:szCs w:val="28"/>
        </w:rPr>
        <w:t>(</w:t>
      </w:r>
      <w:proofErr w:type="gramEnd"/>
      <w:r w:rsidRPr="00CE0302">
        <w:rPr>
          <w:color w:val="000000" w:themeColor="text1"/>
          <w:sz w:val="28"/>
          <w:szCs w:val="28"/>
        </w:rPr>
        <w:t>) {</w:t>
      </w:r>
    </w:p>
    <w:p w14:paraId="6FBD719C" w14:textId="77777777" w:rsidR="00CE0302" w:rsidRPr="00CE0302" w:rsidRDefault="00CE0302" w:rsidP="00CE0302">
      <w:pPr>
        <w:spacing w:after="0"/>
        <w:rPr>
          <w:color w:val="000000" w:themeColor="text1"/>
          <w:sz w:val="28"/>
          <w:szCs w:val="28"/>
        </w:rPr>
      </w:pPr>
      <w:r w:rsidRPr="00CE0302">
        <w:rPr>
          <w:color w:val="000000" w:themeColor="text1"/>
          <w:sz w:val="28"/>
          <w:szCs w:val="28"/>
        </w:rPr>
        <w:t xml:space="preserve">  </w:t>
      </w:r>
      <w:proofErr w:type="spellStart"/>
      <w:proofErr w:type="gramStart"/>
      <w:r w:rsidRPr="00CE0302">
        <w:rPr>
          <w:color w:val="000000" w:themeColor="text1"/>
          <w:sz w:val="28"/>
          <w:szCs w:val="28"/>
        </w:rPr>
        <w:t>document.getElementById</w:t>
      </w:r>
      <w:proofErr w:type="spellEnd"/>
      <w:proofErr w:type="gramEnd"/>
      <w:r w:rsidRPr="00CE0302">
        <w:rPr>
          <w:color w:val="000000" w:themeColor="text1"/>
          <w:sz w:val="28"/>
          <w:szCs w:val="28"/>
        </w:rPr>
        <w:t>("demo1"</w:t>
      </w:r>
      <w:proofErr w:type="gramStart"/>
      <w:r w:rsidRPr="00CE0302">
        <w:rPr>
          <w:color w:val="000000" w:themeColor="text1"/>
          <w:sz w:val="28"/>
          <w:szCs w:val="28"/>
        </w:rPr>
        <w:t>).</w:t>
      </w:r>
      <w:proofErr w:type="spellStart"/>
      <w:r w:rsidRPr="00CE0302">
        <w:rPr>
          <w:color w:val="000000" w:themeColor="text1"/>
          <w:sz w:val="28"/>
          <w:szCs w:val="28"/>
        </w:rPr>
        <w:t>innerHTML</w:t>
      </w:r>
      <w:proofErr w:type="spellEnd"/>
      <w:proofErr w:type="gramEnd"/>
      <w:r w:rsidRPr="00CE0302">
        <w:rPr>
          <w:color w:val="000000" w:themeColor="text1"/>
          <w:sz w:val="28"/>
          <w:szCs w:val="28"/>
        </w:rPr>
        <w:t xml:space="preserve"> = "Hello Dolly!</w:t>
      </w:r>
      <w:proofErr w:type="gramStart"/>
      <w:r w:rsidRPr="00CE0302">
        <w:rPr>
          <w:color w:val="000000" w:themeColor="text1"/>
          <w:sz w:val="28"/>
          <w:szCs w:val="28"/>
        </w:rPr>
        <w:t>";</w:t>
      </w:r>
      <w:proofErr w:type="gramEnd"/>
    </w:p>
    <w:p w14:paraId="51BC688E" w14:textId="77777777" w:rsidR="00CE0302" w:rsidRPr="00CE0302" w:rsidRDefault="00CE0302" w:rsidP="00CE0302">
      <w:pPr>
        <w:spacing w:after="0"/>
        <w:rPr>
          <w:color w:val="000000" w:themeColor="text1"/>
          <w:sz w:val="28"/>
          <w:szCs w:val="28"/>
        </w:rPr>
      </w:pPr>
      <w:r w:rsidRPr="00CE0302">
        <w:rPr>
          <w:color w:val="000000" w:themeColor="text1"/>
          <w:sz w:val="28"/>
          <w:szCs w:val="28"/>
        </w:rPr>
        <w:t xml:space="preserve">  </w:t>
      </w:r>
      <w:proofErr w:type="spellStart"/>
      <w:proofErr w:type="gramStart"/>
      <w:r w:rsidRPr="00CE0302">
        <w:rPr>
          <w:color w:val="000000" w:themeColor="text1"/>
          <w:sz w:val="28"/>
          <w:szCs w:val="28"/>
        </w:rPr>
        <w:t>document.getElementById</w:t>
      </w:r>
      <w:proofErr w:type="spellEnd"/>
      <w:proofErr w:type="gramEnd"/>
      <w:r w:rsidRPr="00CE0302">
        <w:rPr>
          <w:color w:val="000000" w:themeColor="text1"/>
          <w:sz w:val="28"/>
          <w:szCs w:val="28"/>
        </w:rPr>
        <w:t>("demo2"</w:t>
      </w:r>
      <w:proofErr w:type="gramStart"/>
      <w:r w:rsidRPr="00CE0302">
        <w:rPr>
          <w:color w:val="000000" w:themeColor="text1"/>
          <w:sz w:val="28"/>
          <w:szCs w:val="28"/>
        </w:rPr>
        <w:t>).</w:t>
      </w:r>
      <w:proofErr w:type="spellStart"/>
      <w:r w:rsidRPr="00CE0302">
        <w:rPr>
          <w:color w:val="000000" w:themeColor="text1"/>
          <w:sz w:val="28"/>
          <w:szCs w:val="28"/>
        </w:rPr>
        <w:t>innerHTML</w:t>
      </w:r>
      <w:proofErr w:type="spellEnd"/>
      <w:proofErr w:type="gramEnd"/>
      <w:r w:rsidRPr="00CE0302">
        <w:rPr>
          <w:color w:val="000000" w:themeColor="text1"/>
          <w:sz w:val="28"/>
          <w:szCs w:val="28"/>
        </w:rPr>
        <w:t xml:space="preserve"> = "How are you?</w:t>
      </w:r>
      <w:proofErr w:type="gramStart"/>
      <w:r w:rsidRPr="00CE0302">
        <w:rPr>
          <w:color w:val="000000" w:themeColor="text1"/>
          <w:sz w:val="28"/>
          <w:szCs w:val="28"/>
        </w:rPr>
        <w:t>";</w:t>
      </w:r>
      <w:proofErr w:type="gramEnd"/>
    </w:p>
    <w:p w14:paraId="4403E53B" w14:textId="77777777" w:rsidR="00CE0302" w:rsidRPr="00CE0302" w:rsidRDefault="00CE0302" w:rsidP="00CE0302">
      <w:pPr>
        <w:spacing w:after="0"/>
        <w:rPr>
          <w:color w:val="000000" w:themeColor="text1"/>
          <w:sz w:val="28"/>
          <w:szCs w:val="28"/>
        </w:rPr>
      </w:pPr>
      <w:r w:rsidRPr="00CE0302">
        <w:rPr>
          <w:color w:val="000000" w:themeColor="text1"/>
          <w:sz w:val="28"/>
          <w:szCs w:val="28"/>
        </w:rPr>
        <w:t>}</w:t>
      </w:r>
    </w:p>
    <w:p w14:paraId="647DD383" w14:textId="77777777" w:rsidR="00CE0302" w:rsidRPr="00CE0302" w:rsidRDefault="00CE0302" w:rsidP="00CE0302">
      <w:pPr>
        <w:spacing w:after="0"/>
        <w:rPr>
          <w:color w:val="000000" w:themeColor="text1"/>
          <w:sz w:val="28"/>
          <w:szCs w:val="28"/>
        </w:rPr>
      </w:pPr>
      <w:r w:rsidRPr="00CE0302">
        <w:rPr>
          <w:color w:val="000000" w:themeColor="text1"/>
          <w:sz w:val="28"/>
          <w:szCs w:val="28"/>
        </w:rPr>
        <w:t>&lt;/script&gt;</w:t>
      </w:r>
    </w:p>
    <w:p w14:paraId="4A282294" w14:textId="77777777" w:rsidR="00CE0302" w:rsidRPr="00CE0302" w:rsidRDefault="00CE0302" w:rsidP="00CE0302">
      <w:pPr>
        <w:spacing w:after="0"/>
        <w:rPr>
          <w:color w:val="000000" w:themeColor="text1"/>
          <w:sz w:val="28"/>
          <w:szCs w:val="28"/>
        </w:rPr>
      </w:pPr>
    </w:p>
    <w:p w14:paraId="00C36761" w14:textId="77777777" w:rsidR="00CE0302" w:rsidRPr="00CE0302" w:rsidRDefault="00CE0302" w:rsidP="00CE0302">
      <w:pPr>
        <w:spacing w:after="0"/>
        <w:rPr>
          <w:color w:val="000000" w:themeColor="text1"/>
          <w:sz w:val="28"/>
          <w:szCs w:val="28"/>
        </w:rPr>
      </w:pPr>
      <w:r w:rsidRPr="00CE0302">
        <w:rPr>
          <w:color w:val="000000" w:themeColor="text1"/>
          <w:sz w:val="28"/>
          <w:szCs w:val="28"/>
        </w:rPr>
        <w:t>&lt;/body&gt;</w:t>
      </w:r>
    </w:p>
    <w:p w14:paraId="59D2D1E5" w14:textId="63619F05" w:rsidR="00CE0302" w:rsidRDefault="00CE0302" w:rsidP="00CE0302">
      <w:pPr>
        <w:spacing w:after="0"/>
        <w:rPr>
          <w:color w:val="000000" w:themeColor="text1"/>
          <w:sz w:val="28"/>
          <w:szCs w:val="28"/>
        </w:rPr>
      </w:pPr>
      <w:r w:rsidRPr="00CE0302">
        <w:rPr>
          <w:color w:val="000000" w:themeColor="text1"/>
          <w:sz w:val="28"/>
          <w:szCs w:val="28"/>
        </w:rPr>
        <w:t>&lt;/html&gt;</w:t>
      </w:r>
    </w:p>
    <w:p w14:paraId="2FCFB107" w14:textId="77777777" w:rsidR="00CE0302" w:rsidRDefault="00CE0302" w:rsidP="00CE0302">
      <w:pPr>
        <w:spacing w:after="0"/>
        <w:rPr>
          <w:color w:val="000000" w:themeColor="text1"/>
          <w:sz w:val="28"/>
          <w:szCs w:val="28"/>
        </w:rPr>
      </w:pPr>
    </w:p>
    <w:p w14:paraId="6BD4C1C0" w14:textId="456ABD31" w:rsidR="00CE0302" w:rsidRDefault="00CE0302" w:rsidP="00CE0302">
      <w:pPr>
        <w:spacing w:after="0"/>
        <w:rPr>
          <w:color w:val="000000" w:themeColor="text1"/>
          <w:sz w:val="28"/>
          <w:szCs w:val="28"/>
        </w:rPr>
      </w:pPr>
      <w:r>
        <w:rPr>
          <w:color w:val="000000" w:themeColor="text1"/>
          <w:sz w:val="28"/>
          <w:szCs w:val="28"/>
        </w:rPr>
        <w:t>OUTPUT:</w:t>
      </w:r>
    </w:p>
    <w:p w14:paraId="41637F66" w14:textId="1189A479" w:rsidR="00CE0302" w:rsidRDefault="00225CEA" w:rsidP="00CE0302">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17632" behindDoc="0" locked="0" layoutInCell="1" allowOverlap="1" wp14:anchorId="64F4189E" wp14:editId="658F03AD">
                <wp:simplePos x="0" y="0"/>
                <wp:positionH relativeFrom="column">
                  <wp:posOffset>548640</wp:posOffset>
                </wp:positionH>
                <wp:positionV relativeFrom="paragraph">
                  <wp:posOffset>21590</wp:posOffset>
                </wp:positionV>
                <wp:extent cx="3893820" cy="2339340"/>
                <wp:effectExtent l="0" t="0" r="11430" b="22860"/>
                <wp:wrapNone/>
                <wp:docPr id="1104915958" name="Rectangle 61"/>
                <wp:cNvGraphicFramePr/>
                <a:graphic xmlns:a="http://schemas.openxmlformats.org/drawingml/2006/main">
                  <a:graphicData uri="http://schemas.microsoft.com/office/word/2010/wordprocessingShape">
                    <wps:wsp>
                      <wps:cNvSpPr/>
                      <wps:spPr>
                        <a:xfrm>
                          <a:off x="0" y="0"/>
                          <a:ext cx="3893820" cy="2339340"/>
                        </a:xfrm>
                        <a:prstGeom prst="rect">
                          <a:avLst/>
                        </a:prstGeom>
                        <a:blipFill dpi="0" rotWithShape="1">
                          <a:blip r:embed="rId134">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5E58A" id="Rectangle 61" o:spid="_x0000_s1026" style="position:absolute;margin-left:43.2pt;margin-top:1.7pt;width:306.6pt;height:18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" strokecolor="#030e13 [484]" strokeweight="1.5pt">
                <v:fill r:id="rId135" o:title="" recolor="t" rotate="t" type="frame"/>
              </v:rect>
            </w:pict>
          </mc:Fallback>
        </mc:AlternateContent>
      </w:r>
    </w:p>
    <w:p w14:paraId="2CEDE408" w14:textId="3A8CF85D" w:rsidR="00CE0302" w:rsidRDefault="00225CEA" w:rsidP="00CE0302">
      <w:pPr>
        <w:spacing w:after="0"/>
        <w:rPr>
          <w:color w:val="000000" w:themeColor="text1"/>
          <w:sz w:val="28"/>
          <w:szCs w:val="28"/>
        </w:rPr>
      </w:pPr>
      <w:r>
        <w:rPr>
          <w:color w:val="000000" w:themeColor="text1"/>
          <w:sz w:val="28"/>
          <w:szCs w:val="28"/>
        </w:rPr>
        <w:t xml:space="preserve"> </w:t>
      </w:r>
    </w:p>
    <w:p w14:paraId="7E54CD22" w14:textId="77777777" w:rsidR="00225CEA" w:rsidRDefault="00225CEA" w:rsidP="00CE0302">
      <w:pPr>
        <w:spacing w:after="0"/>
        <w:rPr>
          <w:color w:val="000000" w:themeColor="text1"/>
          <w:sz w:val="28"/>
          <w:szCs w:val="28"/>
        </w:rPr>
      </w:pPr>
    </w:p>
    <w:p w14:paraId="60329ABF" w14:textId="77777777" w:rsidR="00225CEA" w:rsidRDefault="00225CEA" w:rsidP="00CE0302">
      <w:pPr>
        <w:spacing w:after="0"/>
        <w:rPr>
          <w:color w:val="000000" w:themeColor="text1"/>
          <w:sz w:val="28"/>
          <w:szCs w:val="28"/>
        </w:rPr>
      </w:pPr>
    </w:p>
    <w:p w14:paraId="6CFEE56B" w14:textId="77777777" w:rsidR="00225CEA" w:rsidRDefault="00225CEA" w:rsidP="00CE0302">
      <w:pPr>
        <w:spacing w:after="0"/>
        <w:rPr>
          <w:color w:val="000000" w:themeColor="text1"/>
          <w:sz w:val="28"/>
          <w:szCs w:val="28"/>
        </w:rPr>
      </w:pPr>
    </w:p>
    <w:p w14:paraId="5F0E4023" w14:textId="77777777" w:rsidR="00225CEA" w:rsidRDefault="00225CEA" w:rsidP="00CE0302">
      <w:pPr>
        <w:spacing w:after="0"/>
        <w:rPr>
          <w:color w:val="000000" w:themeColor="text1"/>
          <w:sz w:val="28"/>
          <w:szCs w:val="28"/>
        </w:rPr>
      </w:pPr>
    </w:p>
    <w:p w14:paraId="0AC00E37" w14:textId="77777777" w:rsidR="00225CEA" w:rsidRDefault="00225CEA" w:rsidP="00CE0302">
      <w:pPr>
        <w:spacing w:after="0"/>
        <w:rPr>
          <w:color w:val="000000" w:themeColor="text1"/>
          <w:sz w:val="28"/>
          <w:szCs w:val="28"/>
        </w:rPr>
      </w:pPr>
    </w:p>
    <w:p w14:paraId="39EBCD53" w14:textId="77777777" w:rsidR="00225CEA" w:rsidRDefault="00225CEA" w:rsidP="00CE0302">
      <w:pPr>
        <w:spacing w:after="0"/>
        <w:rPr>
          <w:color w:val="000000" w:themeColor="text1"/>
          <w:sz w:val="28"/>
          <w:szCs w:val="28"/>
        </w:rPr>
      </w:pPr>
    </w:p>
    <w:p w14:paraId="364E0C1D" w14:textId="77777777" w:rsidR="00225CEA" w:rsidRDefault="00225CEA" w:rsidP="00CE0302">
      <w:pPr>
        <w:spacing w:after="0"/>
        <w:rPr>
          <w:color w:val="000000" w:themeColor="text1"/>
          <w:sz w:val="28"/>
          <w:szCs w:val="28"/>
        </w:rPr>
      </w:pPr>
    </w:p>
    <w:p w14:paraId="308E5137" w14:textId="77777777" w:rsidR="00225CEA" w:rsidRDefault="00225CEA" w:rsidP="00CE0302">
      <w:pPr>
        <w:spacing w:after="0"/>
        <w:rPr>
          <w:color w:val="000000" w:themeColor="text1"/>
          <w:sz w:val="28"/>
          <w:szCs w:val="28"/>
        </w:rPr>
      </w:pPr>
    </w:p>
    <w:p w14:paraId="346B36B8" w14:textId="77777777" w:rsidR="00225CEA" w:rsidRDefault="00225CEA" w:rsidP="00CE0302">
      <w:pPr>
        <w:spacing w:after="0"/>
        <w:rPr>
          <w:color w:val="000000" w:themeColor="text1"/>
          <w:sz w:val="28"/>
          <w:szCs w:val="28"/>
        </w:rPr>
      </w:pPr>
    </w:p>
    <w:p w14:paraId="11C16F0F" w14:textId="77777777" w:rsidR="00225CEA" w:rsidRDefault="00225CEA" w:rsidP="00CE0302">
      <w:pPr>
        <w:spacing w:after="0"/>
        <w:rPr>
          <w:color w:val="000000" w:themeColor="text1"/>
          <w:sz w:val="28"/>
          <w:szCs w:val="28"/>
        </w:rPr>
      </w:pPr>
    </w:p>
    <w:p w14:paraId="3B31C62E" w14:textId="77777777" w:rsidR="00225CEA" w:rsidRDefault="00225CEA" w:rsidP="00CE0302">
      <w:pPr>
        <w:spacing w:after="0"/>
        <w:rPr>
          <w:color w:val="000000" w:themeColor="text1"/>
          <w:sz w:val="28"/>
          <w:szCs w:val="28"/>
        </w:rPr>
      </w:pPr>
    </w:p>
    <w:p w14:paraId="524BB453" w14:textId="77777777" w:rsidR="00225CEA" w:rsidRDefault="00225CEA" w:rsidP="00CE0302">
      <w:pPr>
        <w:spacing w:after="0"/>
        <w:rPr>
          <w:color w:val="000000" w:themeColor="text1"/>
          <w:sz w:val="28"/>
          <w:szCs w:val="28"/>
        </w:rPr>
      </w:pPr>
    </w:p>
    <w:p w14:paraId="609BC4BA" w14:textId="5DA6DFF3" w:rsidR="007B048F" w:rsidRDefault="007B048F" w:rsidP="00F371AF">
      <w:pPr>
        <w:spacing w:after="0"/>
        <w:rPr>
          <w:color w:val="000000" w:themeColor="text1"/>
          <w:sz w:val="28"/>
          <w:szCs w:val="28"/>
        </w:rPr>
      </w:pPr>
      <w:r>
        <w:rPr>
          <w:color w:val="000000" w:themeColor="text1"/>
          <w:sz w:val="28"/>
          <w:szCs w:val="28"/>
        </w:rPr>
        <w:t>INPUT:</w:t>
      </w:r>
    </w:p>
    <w:p w14:paraId="05FE6185" w14:textId="1E529145" w:rsidR="00F371AF" w:rsidRPr="00F371AF" w:rsidRDefault="00F371AF" w:rsidP="00F371AF">
      <w:pPr>
        <w:spacing w:after="0"/>
        <w:rPr>
          <w:color w:val="000000" w:themeColor="text1"/>
          <w:sz w:val="28"/>
          <w:szCs w:val="28"/>
        </w:rPr>
      </w:pPr>
      <w:r w:rsidRPr="00F371AF">
        <w:rPr>
          <w:color w:val="000000" w:themeColor="text1"/>
          <w:sz w:val="28"/>
          <w:szCs w:val="28"/>
        </w:rPr>
        <w:t>&lt;!DOCTYPE html&gt;</w:t>
      </w:r>
    </w:p>
    <w:p w14:paraId="0AEFF07B" w14:textId="77777777" w:rsidR="00F371AF" w:rsidRPr="00F371AF" w:rsidRDefault="00F371AF" w:rsidP="00F371AF">
      <w:pPr>
        <w:spacing w:after="0"/>
        <w:rPr>
          <w:color w:val="000000" w:themeColor="text1"/>
          <w:sz w:val="28"/>
          <w:szCs w:val="28"/>
        </w:rPr>
      </w:pPr>
      <w:r w:rsidRPr="00F371AF">
        <w:rPr>
          <w:color w:val="000000" w:themeColor="text1"/>
          <w:sz w:val="28"/>
          <w:szCs w:val="28"/>
        </w:rPr>
        <w:t>&lt;html&gt;</w:t>
      </w:r>
    </w:p>
    <w:p w14:paraId="31E944E6" w14:textId="77777777" w:rsidR="00F371AF" w:rsidRPr="00F371AF" w:rsidRDefault="00F371AF" w:rsidP="00F371AF">
      <w:pPr>
        <w:spacing w:after="0"/>
        <w:rPr>
          <w:color w:val="000000" w:themeColor="text1"/>
          <w:sz w:val="28"/>
          <w:szCs w:val="28"/>
        </w:rPr>
      </w:pPr>
      <w:r w:rsidRPr="00F371AF">
        <w:rPr>
          <w:color w:val="000000" w:themeColor="text1"/>
          <w:sz w:val="28"/>
          <w:szCs w:val="28"/>
        </w:rPr>
        <w:t>&lt;body&gt;</w:t>
      </w:r>
    </w:p>
    <w:p w14:paraId="5D04F775" w14:textId="77777777" w:rsidR="00F371AF" w:rsidRPr="00F371AF" w:rsidRDefault="00F371AF" w:rsidP="00F371AF">
      <w:pPr>
        <w:spacing w:after="0"/>
        <w:rPr>
          <w:color w:val="000000" w:themeColor="text1"/>
          <w:sz w:val="28"/>
          <w:szCs w:val="28"/>
        </w:rPr>
      </w:pPr>
    </w:p>
    <w:p w14:paraId="22961D6C" w14:textId="77777777" w:rsidR="00F371AF" w:rsidRPr="00F371AF" w:rsidRDefault="00F371AF" w:rsidP="00F371AF">
      <w:pPr>
        <w:spacing w:after="0"/>
        <w:rPr>
          <w:color w:val="000000" w:themeColor="text1"/>
          <w:sz w:val="28"/>
          <w:szCs w:val="28"/>
        </w:rPr>
      </w:pPr>
      <w:r w:rsidRPr="00F371AF">
        <w:rPr>
          <w:color w:val="000000" w:themeColor="text1"/>
          <w:sz w:val="28"/>
          <w:szCs w:val="28"/>
        </w:rPr>
        <w:t>&lt;h2&gt;JavaScript Comments&lt;/h2&gt;</w:t>
      </w:r>
    </w:p>
    <w:p w14:paraId="73F36A82" w14:textId="77777777" w:rsidR="00F371AF" w:rsidRPr="00F371AF" w:rsidRDefault="00F371AF" w:rsidP="00F371AF">
      <w:pPr>
        <w:spacing w:after="0"/>
        <w:rPr>
          <w:color w:val="000000" w:themeColor="text1"/>
          <w:sz w:val="28"/>
          <w:szCs w:val="28"/>
        </w:rPr>
      </w:pPr>
    </w:p>
    <w:p w14:paraId="5C49F8DB" w14:textId="77777777" w:rsidR="00F371AF" w:rsidRPr="00F371AF" w:rsidRDefault="00F371AF" w:rsidP="00F371AF">
      <w:pPr>
        <w:spacing w:after="0"/>
        <w:rPr>
          <w:color w:val="000000" w:themeColor="text1"/>
          <w:sz w:val="28"/>
          <w:szCs w:val="28"/>
        </w:rPr>
      </w:pPr>
      <w:r w:rsidRPr="00F371AF">
        <w:rPr>
          <w:color w:val="000000" w:themeColor="text1"/>
          <w:sz w:val="28"/>
          <w:szCs w:val="28"/>
        </w:rPr>
        <w:t>&lt;p id="demo"&gt;&lt;/p&gt;</w:t>
      </w:r>
    </w:p>
    <w:p w14:paraId="1CDCDEAD" w14:textId="77777777" w:rsidR="00F371AF" w:rsidRPr="00F371AF" w:rsidRDefault="00F371AF" w:rsidP="00F371AF">
      <w:pPr>
        <w:spacing w:after="0"/>
        <w:rPr>
          <w:color w:val="000000" w:themeColor="text1"/>
          <w:sz w:val="28"/>
          <w:szCs w:val="28"/>
        </w:rPr>
      </w:pPr>
    </w:p>
    <w:p w14:paraId="605742A6" w14:textId="77777777" w:rsidR="00F371AF" w:rsidRPr="00F371AF" w:rsidRDefault="00F371AF" w:rsidP="00F371AF">
      <w:pPr>
        <w:spacing w:after="0"/>
        <w:rPr>
          <w:color w:val="000000" w:themeColor="text1"/>
          <w:sz w:val="28"/>
          <w:szCs w:val="28"/>
        </w:rPr>
      </w:pPr>
      <w:r w:rsidRPr="00F371AF">
        <w:rPr>
          <w:color w:val="000000" w:themeColor="text1"/>
          <w:sz w:val="28"/>
          <w:szCs w:val="28"/>
        </w:rPr>
        <w:t>&lt;script&gt;</w:t>
      </w:r>
    </w:p>
    <w:p w14:paraId="0EA4D62A" w14:textId="77777777" w:rsidR="00F371AF" w:rsidRPr="00F371AF" w:rsidRDefault="00F371AF" w:rsidP="00F371AF">
      <w:pPr>
        <w:spacing w:after="0"/>
        <w:rPr>
          <w:color w:val="000000" w:themeColor="text1"/>
          <w:sz w:val="28"/>
          <w:szCs w:val="28"/>
        </w:rPr>
      </w:pPr>
      <w:r w:rsidRPr="00F371AF">
        <w:rPr>
          <w:color w:val="000000" w:themeColor="text1"/>
          <w:sz w:val="28"/>
          <w:szCs w:val="28"/>
        </w:rPr>
        <w:t xml:space="preserve">let x = </w:t>
      </w:r>
      <w:proofErr w:type="gramStart"/>
      <w:r w:rsidRPr="00F371AF">
        <w:rPr>
          <w:color w:val="000000" w:themeColor="text1"/>
          <w:sz w:val="28"/>
          <w:szCs w:val="28"/>
        </w:rPr>
        <w:t xml:space="preserve">5;   </w:t>
      </w:r>
      <w:proofErr w:type="gramEnd"/>
      <w:r w:rsidRPr="00F371AF">
        <w:rPr>
          <w:color w:val="000000" w:themeColor="text1"/>
          <w:sz w:val="28"/>
          <w:szCs w:val="28"/>
        </w:rPr>
        <w:t xml:space="preserve">   // Declare x, give it the value of 5</w:t>
      </w:r>
    </w:p>
    <w:p w14:paraId="64B8C666" w14:textId="77777777" w:rsidR="00F371AF" w:rsidRPr="00F371AF" w:rsidRDefault="00F371AF" w:rsidP="00F371AF">
      <w:pPr>
        <w:spacing w:after="0"/>
        <w:rPr>
          <w:color w:val="000000" w:themeColor="text1"/>
          <w:sz w:val="28"/>
          <w:szCs w:val="28"/>
        </w:rPr>
      </w:pPr>
      <w:r w:rsidRPr="00F371AF">
        <w:rPr>
          <w:color w:val="000000" w:themeColor="text1"/>
          <w:sz w:val="28"/>
          <w:szCs w:val="28"/>
        </w:rPr>
        <w:t xml:space="preserve">let y = x + </w:t>
      </w:r>
      <w:proofErr w:type="gramStart"/>
      <w:r w:rsidRPr="00F371AF">
        <w:rPr>
          <w:color w:val="000000" w:themeColor="text1"/>
          <w:sz w:val="28"/>
          <w:szCs w:val="28"/>
        </w:rPr>
        <w:t>2;  /</w:t>
      </w:r>
      <w:proofErr w:type="gramEnd"/>
      <w:r w:rsidRPr="00F371AF">
        <w:rPr>
          <w:color w:val="000000" w:themeColor="text1"/>
          <w:sz w:val="28"/>
          <w:szCs w:val="28"/>
        </w:rPr>
        <w:t xml:space="preserve">/ Declare y, give it the value of x + 2 </w:t>
      </w:r>
    </w:p>
    <w:p w14:paraId="1FA0194A" w14:textId="77777777" w:rsidR="00F371AF" w:rsidRPr="00F371AF" w:rsidRDefault="00F371AF" w:rsidP="00F371AF">
      <w:pPr>
        <w:spacing w:after="0"/>
        <w:rPr>
          <w:color w:val="000000" w:themeColor="text1"/>
          <w:sz w:val="28"/>
          <w:szCs w:val="28"/>
        </w:rPr>
      </w:pPr>
    </w:p>
    <w:p w14:paraId="5BF6E461" w14:textId="77777777" w:rsidR="00F371AF" w:rsidRPr="00F371AF" w:rsidRDefault="00F371AF" w:rsidP="00F371AF">
      <w:pPr>
        <w:spacing w:after="0"/>
        <w:rPr>
          <w:color w:val="000000" w:themeColor="text1"/>
          <w:sz w:val="28"/>
          <w:szCs w:val="28"/>
        </w:rPr>
      </w:pPr>
      <w:r w:rsidRPr="00F371AF">
        <w:rPr>
          <w:color w:val="000000" w:themeColor="text1"/>
          <w:sz w:val="28"/>
          <w:szCs w:val="28"/>
        </w:rPr>
        <w:t>// Write y to demo:</w:t>
      </w:r>
    </w:p>
    <w:p w14:paraId="29A4356E" w14:textId="77777777" w:rsidR="00F371AF" w:rsidRPr="00F371AF" w:rsidRDefault="00F371AF" w:rsidP="00F371AF">
      <w:pPr>
        <w:spacing w:after="0"/>
        <w:rPr>
          <w:color w:val="000000" w:themeColor="text1"/>
          <w:sz w:val="28"/>
          <w:szCs w:val="28"/>
        </w:rPr>
      </w:pPr>
      <w:proofErr w:type="spellStart"/>
      <w:proofErr w:type="gramStart"/>
      <w:r w:rsidRPr="00F371AF">
        <w:rPr>
          <w:color w:val="000000" w:themeColor="text1"/>
          <w:sz w:val="28"/>
          <w:szCs w:val="28"/>
        </w:rPr>
        <w:t>document.getElementById</w:t>
      </w:r>
      <w:proofErr w:type="spellEnd"/>
      <w:proofErr w:type="gramEnd"/>
      <w:r w:rsidRPr="00F371AF">
        <w:rPr>
          <w:color w:val="000000" w:themeColor="text1"/>
          <w:sz w:val="28"/>
          <w:szCs w:val="28"/>
        </w:rPr>
        <w:t>("demo"</w:t>
      </w:r>
      <w:proofErr w:type="gramStart"/>
      <w:r w:rsidRPr="00F371AF">
        <w:rPr>
          <w:color w:val="000000" w:themeColor="text1"/>
          <w:sz w:val="28"/>
          <w:szCs w:val="28"/>
        </w:rPr>
        <w:t>).</w:t>
      </w:r>
      <w:proofErr w:type="spellStart"/>
      <w:r w:rsidRPr="00F371AF">
        <w:rPr>
          <w:color w:val="000000" w:themeColor="text1"/>
          <w:sz w:val="28"/>
          <w:szCs w:val="28"/>
        </w:rPr>
        <w:t>innerHTML</w:t>
      </w:r>
      <w:proofErr w:type="spellEnd"/>
      <w:proofErr w:type="gramEnd"/>
      <w:r w:rsidRPr="00F371AF">
        <w:rPr>
          <w:color w:val="000000" w:themeColor="text1"/>
          <w:sz w:val="28"/>
          <w:szCs w:val="28"/>
        </w:rPr>
        <w:t xml:space="preserve"> = </w:t>
      </w:r>
      <w:proofErr w:type="gramStart"/>
      <w:r w:rsidRPr="00F371AF">
        <w:rPr>
          <w:color w:val="000000" w:themeColor="text1"/>
          <w:sz w:val="28"/>
          <w:szCs w:val="28"/>
        </w:rPr>
        <w:t>y;</w:t>
      </w:r>
      <w:proofErr w:type="gramEnd"/>
    </w:p>
    <w:p w14:paraId="1BA28EC9" w14:textId="77777777" w:rsidR="00F371AF" w:rsidRPr="00F371AF" w:rsidRDefault="00F371AF" w:rsidP="00F371AF">
      <w:pPr>
        <w:spacing w:after="0"/>
        <w:rPr>
          <w:color w:val="000000" w:themeColor="text1"/>
          <w:sz w:val="28"/>
          <w:szCs w:val="28"/>
        </w:rPr>
      </w:pPr>
      <w:r w:rsidRPr="00F371AF">
        <w:rPr>
          <w:color w:val="000000" w:themeColor="text1"/>
          <w:sz w:val="28"/>
          <w:szCs w:val="28"/>
        </w:rPr>
        <w:t>&lt;/script&gt;</w:t>
      </w:r>
    </w:p>
    <w:p w14:paraId="464C75FB" w14:textId="77777777" w:rsidR="00F371AF" w:rsidRPr="00F371AF" w:rsidRDefault="00F371AF" w:rsidP="00F371AF">
      <w:pPr>
        <w:spacing w:after="0"/>
        <w:rPr>
          <w:color w:val="000000" w:themeColor="text1"/>
          <w:sz w:val="28"/>
          <w:szCs w:val="28"/>
        </w:rPr>
      </w:pPr>
    </w:p>
    <w:p w14:paraId="7E570A87" w14:textId="77777777" w:rsidR="00F371AF" w:rsidRPr="00F371AF" w:rsidRDefault="00F371AF" w:rsidP="00F371AF">
      <w:pPr>
        <w:spacing w:after="0"/>
        <w:rPr>
          <w:color w:val="000000" w:themeColor="text1"/>
          <w:sz w:val="28"/>
          <w:szCs w:val="28"/>
        </w:rPr>
      </w:pPr>
    </w:p>
    <w:p w14:paraId="6C3BCFE8" w14:textId="77777777" w:rsidR="00F371AF" w:rsidRPr="00F371AF" w:rsidRDefault="00F371AF" w:rsidP="00F371AF">
      <w:pPr>
        <w:spacing w:after="0"/>
        <w:rPr>
          <w:color w:val="000000" w:themeColor="text1"/>
          <w:sz w:val="28"/>
          <w:szCs w:val="28"/>
        </w:rPr>
      </w:pPr>
      <w:r w:rsidRPr="00F371AF">
        <w:rPr>
          <w:color w:val="000000" w:themeColor="text1"/>
          <w:sz w:val="28"/>
          <w:szCs w:val="28"/>
        </w:rPr>
        <w:t>&lt;/body&gt;</w:t>
      </w:r>
    </w:p>
    <w:p w14:paraId="755E4577" w14:textId="4DA3E2A7" w:rsidR="00225CEA" w:rsidRDefault="00F371AF" w:rsidP="00F371AF">
      <w:pPr>
        <w:spacing w:after="0"/>
        <w:rPr>
          <w:color w:val="000000" w:themeColor="text1"/>
          <w:sz w:val="28"/>
          <w:szCs w:val="28"/>
        </w:rPr>
      </w:pPr>
      <w:r w:rsidRPr="00F371AF">
        <w:rPr>
          <w:color w:val="000000" w:themeColor="text1"/>
          <w:sz w:val="28"/>
          <w:szCs w:val="28"/>
        </w:rPr>
        <w:t>&lt;/html&gt;</w:t>
      </w:r>
    </w:p>
    <w:p w14:paraId="689D1139" w14:textId="04596F60" w:rsidR="007B048F" w:rsidRDefault="007B048F" w:rsidP="00F371AF">
      <w:pPr>
        <w:spacing w:after="0"/>
        <w:rPr>
          <w:color w:val="000000" w:themeColor="text1"/>
          <w:sz w:val="28"/>
          <w:szCs w:val="28"/>
        </w:rPr>
      </w:pPr>
      <w:r>
        <w:rPr>
          <w:color w:val="000000" w:themeColor="text1"/>
          <w:sz w:val="28"/>
          <w:szCs w:val="28"/>
        </w:rPr>
        <w:t>OUTPUT:</w:t>
      </w:r>
    </w:p>
    <w:p w14:paraId="3A8E9CCF" w14:textId="77777777" w:rsidR="007B048F" w:rsidRDefault="007B048F" w:rsidP="00F371AF">
      <w:pPr>
        <w:spacing w:after="0"/>
        <w:rPr>
          <w:color w:val="000000" w:themeColor="text1"/>
          <w:sz w:val="28"/>
          <w:szCs w:val="28"/>
        </w:rPr>
      </w:pPr>
    </w:p>
    <w:p w14:paraId="3EB558F5" w14:textId="77777777" w:rsidR="007B048F" w:rsidRPr="007B048F" w:rsidRDefault="007B048F" w:rsidP="007B048F">
      <w:pPr>
        <w:spacing w:after="0"/>
        <w:rPr>
          <w:b/>
          <w:bCs/>
          <w:color w:val="000000" w:themeColor="text1"/>
          <w:sz w:val="28"/>
          <w:szCs w:val="28"/>
        </w:rPr>
      </w:pPr>
      <w:r w:rsidRPr="007B048F">
        <w:rPr>
          <w:b/>
          <w:bCs/>
          <w:color w:val="000000" w:themeColor="text1"/>
          <w:sz w:val="28"/>
          <w:szCs w:val="28"/>
        </w:rPr>
        <w:t>JavaScript Comments</w:t>
      </w:r>
    </w:p>
    <w:p w14:paraId="4E227B48" w14:textId="77777777" w:rsidR="007B048F" w:rsidRPr="007B048F" w:rsidRDefault="007B048F" w:rsidP="007B048F">
      <w:pPr>
        <w:spacing w:after="0"/>
        <w:rPr>
          <w:color w:val="000000" w:themeColor="text1"/>
          <w:sz w:val="28"/>
          <w:szCs w:val="28"/>
        </w:rPr>
      </w:pPr>
      <w:r w:rsidRPr="007B048F">
        <w:rPr>
          <w:color w:val="000000" w:themeColor="text1"/>
          <w:sz w:val="28"/>
          <w:szCs w:val="28"/>
        </w:rPr>
        <w:t>7</w:t>
      </w:r>
    </w:p>
    <w:p w14:paraId="23459B6E" w14:textId="77777777" w:rsidR="007B048F" w:rsidRDefault="007B048F" w:rsidP="00F371AF">
      <w:pPr>
        <w:spacing w:after="0"/>
        <w:rPr>
          <w:color w:val="000000" w:themeColor="text1"/>
          <w:sz w:val="28"/>
          <w:szCs w:val="28"/>
        </w:rPr>
      </w:pPr>
    </w:p>
    <w:p w14:paraId="28D04A26" w14:textId="77777777" w:rsidR="00F1013B" w:rsidRDefault="00F1013B" w:rsidP="00F1013B">
      <w:pPr>
        <w:spacing w:after="0"/>
        <w:rPr>
          <w:color w:val="000000" w:themeColor="text1"/>
          <w:sz w:val="28"/>
          <w:szCs w:val="28"/>
        </w:rPr>
      </w:pPr>
    </w:p>
    <w:p w14:paraId="59B951C5" w14:textId="0DBD725F" w:rsidR="00F1013B" w:rsidRDefault="00F1013B" w:rsidP="00F1013B">
      <w:pPr>
        <w:spacing w:after="0"/>
        <w:rPr>
          <w:sz w:val="28"/>
          <w:szCs w:val="28"/>
        </w:rPr>
      </w:pPr>
      <w:r>
        <w:rPr>
          <w:sz w:val="28"/>
          <w:szCs w:val="28"/>
        </w:rPr>
        <w:t>DATE-2</w:t>
      </w:r>
      <w:r w:rsidR="00EF1A2B">
        <w:rPr>
          <w:sz w:val="28"/>
          <w:szCs w:val="28"/>
        </w:rPr>
        <w:t>9</w:t>
      </w:r>
      <w:r>
        <w:rPr>
          <w:sz w:val="28"/>
          <w:szCs w:val="28"/>
        </w:rPr>
        <w:t>/07/25                                   DAY -</w:t>
      </w:r>
      <w:r w:rsidR="00EF1A2B">
        <w:rPr>
          <w:sz w:val="28"/>
          <w:szCs w:val="28"/>
        </w:rPr>
        <w:t>20</w:t>
      </w:r>
    </w:p>
    <w:p w14:paraId="3582D4B9" w14:textId="77777777" w:rsidR="00F1013B" w:rsidRDefault="00F1013B" w:rsidP="00F1013B">
      <w:pPr>
        <w:spacing w:after="0"/>
        <w:rPr>
          <w:sz w:val="28"/>
          <w:szCs w:val="28"/>
        </w:rPr>
      </w:pPr>
    </w:p>
    <w:p w14:paraId="732D3828" w14:textId="316364CB" w:rsidR="00F1013B" w:rsidRDefault="00F1013B" w:rsidP="00F1013B">
      <w:pPr>
        <w:spacing w:after="0"/>
        <w:rPr>
          <w:sz w:val="28"/>
          <w:szCs w:val="28"/>
        </w:rPr>
      </w:pPr>
      <w:r>
        <w:rPr>
          <w:sz w:val="28"/>
          <w:szCs w:val="28"/>
        </w:rPr>
        <w:t xml:space="preserve">AIM: </w:t>
      </w:r>
      <w:r w:rsidR="00833E30">
        <w:rPr>
          <w:sz w:val="28"/>
          <w:szCs w:val="28"/>
        </w:rPr>
        <w:t xml:space="preserve">JS OPERATORS, JS STRING </w:t>
      </w:r>
      <w:proofErr w:type="gramStart"/>
      <w:r w:rsidR="00833E30">
        <w:rPr>
          <w:sz w:val="28"/>
          <w:szCs w:val="28"/>
        </w:rPr>
        <w:t>OPERATORS ,</w:t>
      </w:r>
      <w:proofErr w:type="gramEnd"/>
      <w:r w:rsidR="00FD19B9">
        <w:rPr>
          <w:sz w:val="28"/>
          <w:szCs w:val="28"/>
        </w:rPr>
        <w:t xml:space="preserve"> JS </w:t>
      </w:r>
      <w:proofErr w:type="gramStart"/>
      <w:r w:rsidR="00FD19B9">
        <w:rPr>
          <w:sz w:val="28"/>
          <w:szCs w:val="28"/>
        </w:rPr>
        <w:t>ARITHMETIC ,</w:t>
      </w:r>
      <w:proofErr w:type="gramEnd"/>
      <w:r w:rsidR="00FD19B9">
        <w:rPr>
          <w:sz w:val="28"/>
          <w:szCs w:val="28"/>
        </w:rPr>
        <w:t xml:space="preserve"> AND JS ASSIGNMENT.</w:t>
      </w:r>
    </w:p>
    <w:p w14:paraId="23EE230F" w14:textId="77777777" w:rsidR="00FD19B9" w:rsidRPr="00FD19B9" w:rsidRDefault="00FD19B9" w:rsidP="00FD19B9">
      <w:pPr>
        <w:spacing w:after="0"/>
        <w:rPr>
          <w:color w:val="000000" w:themeColor="text1"/>
          <w:sz w:val="28"/>
          <w:szCs w:val="28"/>
        </w:rPr>
      </w:pPr>
      <w:r w:rsidRPr="00FD19B9">
        <w:rPr>
          <w:color w:val="000000" w:themeColor="text1"/>
          <w:sz w:val="28"/>
          <w:szCs w:val="28"/>
        </w:rPr>
        <w:lastRenderedPageBreak/>
        <w:t>&lt;!DOCTYPE html&gt;</w:t>
      </w:r>
    </w:p>
    <w:p w14:paraId="01C3AA74" w14:textId="77777777" w:rsidR="00FD19B9" w:rsidRPr="00FD19B9" w:rsidRDefault="00FD19B9" w:rsidP="00FD19B9">
      <w:pPr>
        <w:spacing w:after="0"/>
        <w:rPr>
          <w:color w:val="000000" w:themeColor="text1"/>
          <w:sz w:val="28"/>
          <w:szCs w:val="28"/>
        </w:rPr>
      </w:pPr>
      <w:r w:rsidRPr="00FD19B9">
        <w:rPr>
          <w:color w:val="000000" w:themeColor="text1"/>
          <w:sz w:val="28"/>
          <w:szCs w:val="28"/>
        </w:rPr>
        <w:t>&lt;html&gt;</w:t>
      </w:r>
    </w:p>
    <w:p w14:paraId="4A6ED9DD" w14:textId="77777777" w:rsidR="00FD19B9" w:rsidRPr="00FD19B9" w:rsidRDefault="00FD19B9" w:rsidP="00FD19B9">
      <w:pPr>
        <w:spacing w:after="0"/>
        <w:rPr>
          <w:color w:val="000000" w:themeColor="text1"/>
          <w:sz w:val="28"/>
          <w:szCs w:val="28"/>
        </w:rPr>
      </w:pPr>
      <w:r w:rsidRPr="00FD19B9">
        <w:rPr>
          <w:color w:val="000000" w:themeColor="text1"/>
          <w:sz w:val="28"/>
          <w:szCs w:val="28"/>
        </w:rPr>
        <w:t>&lt;body&gt;</w:t>
      </w:r>
    </w:p>
    <w:p w14:paraId="19A8D632" w14:textId="77777777" w:rsidR="00FD19B9" w:rsidRPr="00FD19B9" w:rsidRDefault="00FD19B9" w:rsidP="00FD19B9">
      <w:pPr>
        <w:spacing w:after="0"/>
        <w:rPr>
          <w:color w:val="000000" w:themeColor="text1"/>
          <w:sz w:val="28"/>
          <w:szCs w:val="28"/>
        </w:rPr>
      </w:pPr>
    </w:p>
    <w:p w14:paraId="7D2DFDA6" w14:textId="77777777" w:rsidR="00FD19B9" w:rsidRPr="00FD19B9" w:rsidRDefault="00FD19B9" w:rsidP="00FD19B9">
      <w:pPr>
        <w:spacing w:after="0"/>
        <w:rPr>
          <w:color w:val="000000" w:themeColor="text1"/>
          <w:sz w:val="28"/>
          <w:szCs w:val="28"/>
        </w:rPr>
      </w:pPr>
      <w:r w:rsidRPr="00FD19B9">
        <w:rPr>
          <w:color w:val="000000" w:themeColor="text1"/>
          <w:sz w:val="28"/>
          <w:szCs w:val="28"/>
        </w:rPr>
        <w:t>&lt;h1&gt;JavaScript Operators&lt;/h1&gt;</w:t>
      </w:r>
    </w:p>
    <w:p w14:paraId="6868C010" w14:textId="77777777" w:rsidR="00FD19B9" w:rsidRPr="00FD19B9" w:rsidRDefault="00FD19B9" w:rsidP="00FD19B9">
      <w:pPr>
        <w:spacing w:after="0"/>
        <w:rPr>
          <w:color w:val="000000" w:themeColor="text1"/>
          <w:sz w:val="28"/>
          <w:szCs w:val="28"/>
        </w:rPr>
      </w:pPr>
      <w:r w:rsidRPr="00FD19B9">
        <w:rPr>
          <w:color w:val="000000" w:themeColor="text1"/>
          <w:sz w:val="28"/>
          <w:szCs w:val="28"/>
        </w:rPr>
        <w:t>&lt;h2&gt;The Assignment (=) Operator&lt;/h2&gt;</w:t>
      </w:r>
    </w:p>
    <w:p w14:paraId="159D2245" w14:textId="77777777" w:rsidR="00FD19B9" w:rsidRPr="00FD19B9" w:rsidRDefault="00FD19B9" w:rsidP="00FD19B9">
      <w:pPr>
        <w:spacing w:after="0"/>
        <w:rPr>
          <w:color w:val="000000" w:themeColor="text1"/>
          <w:sz w:val="28"/>
          <w:szCs w:val="28"/>
        </w:rPr>
      </w:pPr>
    </w:p>
    <w:p w14:paraId="48387F97" w14:textId="77777777" w:rsidR="00FD19B9" w:rsidRPr="00FD19B9" w:rsidRDefault="00FD19B9" w:rsidP="00FD19B9">
      <w:pPr>
        <w:spacing w:after="0"/>
        <w:rPr>
          <w:color w:val="000000" w:themeColor="text1"/>
          <w:sz w:val="28"/>
          <w:szCs w:val="28"/>
        </w:rPr>
      </w:pPr>
      <w:r w:rsidRPr="00FD19B9">
        <w:rPr>
          <w:color w:val="000000" w:themeColor="text1"/>
          <w:sz w:val="28"/>
          <w:szCs w:val="28"/>
        </w:rPr>
        <w:t>&lt;p id="demo"&gt;&lt;/p&gt;</w:t>
      </w:r>
    </w:p>
    <w:p w14:paraId="3A83AB7B" w14:textId="77777777" w:rsidR="00FD19B9" w:rsidRPr="00FD19B9" w:rsidRDefault="00FD19B9" w:rsidP="00FD19B9">
      <w:pPr>
        <w:spacing w:after="0"/>
        <w:rPr>
          <w:color w:val="000000" w:themeColor="text1"/>
          <w:sz w:val="28"/>
          <w:szCs w:val="28"/>
        </w:rPr>
      </w:pPr>
    </w:p>
    <w:p w14:paraId="68566F8A" w14:textId="77777777" w:rsidR="00FD19B9" w:rsidRPr="00FD19B9" w:rsidRDefault="00FD19B9" w:rsidP="00FD19B9">
      <w:pPr>
        <w:spacing w:after="0"/>
        <w:rPr>
          <w:color w:val="000000" w:themeColor="text1"/>
          <w:sz w:val="28"/>
          <w:szCs w:val="28"/>
        </w:rPr>
      </w:pPr>
      <w:r w:rsidRPr="00FD19B9">
        <w:rPr>
          <w:color w:val="000000" w:themeColor="text1"/>
          <w:sz w:val="28"/>
          <w:szCs w:val="28"/>
        </w:rPr>
        <w:t>&lt;script&gt;</w:t>
      </w:r>
    </w:p>
    <w:p w14:paraId="5701E383" w14:textId="77777777" w:rsidR="00FD19B9" w:rsidRPr="00FD19B9" w:rsidRDefault="00FD19B9" w:rsidP="00FD19B9">
      <w:pPr>
        <w:spacing w:after="0"/>
        <w:rPr>
          <w:color w:val="000000" w:themeColor="text1"/>
          <w:sz w:val="28"/>
          <w:szCs w:val="28"/>
        </w:rPr>
      </w:pPr>
      <w:r w:rsidRPr="00FD19B9">
        <w:rPr>
          <w:color w:val="000000" w:themeColor="text1"/>
          <w:sz w:val="28"/>
          <w:szCs w:val="28"/>
        </w:rPr>
        <w:t>// Assign the value 5 to x</w:t>
      </w:r>
    </w:p>
    <w:p w14:paraId="7E820562" w14:textId="77777777" w:rsidR="00FD19B9" w:rsidRPr="00FD19B9" w:rsidRDefault="00FD19B9" w:rsidP="00FD19B9">
      <w:pPr>
        <w:spacing w:after="0"/>
        <w:rPr>
          <w:color w:val="000000" w:themeColor="text1"/>
          <w:sz w:val="28"/>
          <w:szCs w:val="28"/>
        </w:rPr>
      </w:pPr>
      <w:r w:rsidRPr="00FD19B9">
        <w:rPr>
          <w:color w:val="000000" w:themeColor="text1"/>
          <w:sz w:val="28"/>
          <w:szCs w:val="28"/>
        </w:rPr>
        <w:t xml:space="preserve">let x = </w:t>
      </w:r>
      <w:proofErr w:type="gramStart"/>
      <w:r w:rsidRPr="00FD19B9">
        <w:rPr>
          <w:color w:val="000000" w:themeColor="text1"/>
          <w:sz w:val="28"/>
          <w:szCs w:val="28"/>
        </w:rPr>
        <w:t>5;</w:t>
      </w:r>
      <w:proofErr w:type="gramEnd"/>
    </w:p>
    <w:p w14:paraId="5D1576E9" w14:textId="77777777" w:rsidR="00FD19B9" w:rsidRPr="00FD19B9" w:rsidRDefault="00FD19B9" w:rsidP="00FD19B9">
      <w:pPr>
        <w:spacing w:after="0"/>
        <w:rPr>
          <w:color w:val="000000" w:themeColor="text1"/>
          <w:sz w:val="28"/>
          <w:szCs w:val="28"/>
        </w:rPr>
      </w:pPr>
      <w:r w:rsidRPr="00FD19B9">
        <w:rPr>
          <w:color w:val="000000" w:themeColor="text1"/>
          <w:sz w:val="28"/>
          <w:szCs w:val="28"/>
        </w:rPr>
        <w:t>// Assign the value 2 to y</w:t>
      </w:r>
    </w:p>
    <w:p w14:paraId="1B7FC1A8" w14:textId="77777777" w:rsidR="00FD19B9" w:rsidRPr="00FD19B9" w:rsidRDefault="00FD19B9" w:rsidP="00FD19B9">
      <w:pPr>
        <w:spacing w:after="0"/>
        <w:rPr>
          <w:color w:val="000000" w:themeColor="text1"/>
          <w:sz w:val="28"/>
          <w:szCs w:val="28"/>
        </w:rPr>
      </w:pPr>
      <w:r w:rsidRPr="00FD19B9">
        <w:rPr>
          <w:color w:val="000000" w:themeColor="text1"/>
          <w:sz w:val="28"/>
          <w:szCs w:val="28"/>
        </w:rPr>
        <w:t xml:space="preserve">let y = </w:t>
      </w:r>
      <w:proofErr w:type="gramStart"/>
      <w:r w:rsidRPr="00FD19B9">
        <w:rPr>
          <w:color w:val="000000" w:themeColor="text1"/>
          <w:sz w:val="28"/>
          <w:szCs w:val="28"/>
        </w:rPr>
        <w:t>2;</w:t>
      </w:r>
      <w:proofErr w:type="gramEnd"/>
    </w:p>
    <w:p w14:paraId="0F350AEC" w14:textId="77777777" w:rsidR="00FD19B9" w:rsidRPr="00FD19B9" w:rsidRDefault="00FD19B9" w:rsidP="00FD19B9">
      <w:pPr>
        <w:spacing w:after="0"/>
        <w:rPr>
          <w:color w:val="000000" w:themeColor="text1"/>
          <w:sz w:val="28"/>
          <w:szCs w:val="28"/>
        </w:rPr>
      </w:pPr>
      <w:r w:rsidRPr="00FD19B9">
        <w:rPr>
          <w:color w:val="000000" w:themeColor="text1"/>
          <w:sz w:val="28"/>
          <w:szCs w:val="28"/>
        </w:rPr>
        <w:t>// Assign the value x + y to z</w:t>
      </w:r>
    </w:p>
    <w:p w14:paraId="00F0BEC1" w14:textId="77777777" w:rsidR="00FD19B9" w:rsidRPr="00FD19B9" w:rsidRDefault="00FD19B9" w:rsidP="00FD19B9">
      <w:pPr>
        <w:spacing w:after="0"/>
        <w:rPr>
          <w:color w:val="000000" w:themeColor="text1"/>
          <w:sz w:val="28"/>
          <w:szCs w:val="28"/>
        </w:rPr>
      </w:pPr>
      <w:r w:rsidRPr="00FD19B9">
        <w:rPr>
          <w:color w:val="000000" w:themeColor="text1"/>
          <w:sz w:val="28"/>
          <w:szCs w:val="28"/>
        </w:rPr>
        <w:t xml:space="preserve">let z = x + </w:t>
      </w:r>
      <w:proofErr w:type="gramStart"/>
      <w:r w:rsidRPr="00FD19B9">
        <w:rPr>
          <w:color w:val="000000" w:themeColor="text1"/>
          <w:sz w:val="28"/>
          <w:szCs w:val="28"/>
        </w:rPr>
        <w:t>y;</w:t>
      </w:r>
      <w:proofErr w:type="gramEnd"/>
    </w:p>
    <w:p w14:paraId="2ED29C60" w14:textId="77777777" w:rsidR="00FD19B9" w:rsidRPr="00FD19B9" w:rsidRDefault="00FD19B9" w:rsidP="00FD19B9">
      <w:pPr>
        <w:spacing w:after="0"/>
        <w:rPr>
          <w:color w:val="000000" w:themeColor="text1"/>
          <w:sz w:val="28"/>
          <w:szCs w:val="28"/>
        </w:rPr>
      </w:pPr>
      <w:r w:rsidRPr="00FD19B9">
        <w:rPr>
          <w:color w:val="000000" w:themeColor="text1"/>
          <w:sz w:val="28"/>
          <w:szCs w:val="28"/>
        </w:rPr>
        <w:t>// Display z</w:t>
      </w:r>
    </w:p>
    <w:p w14:paraId="60C5D36F" w14:textId="77777777" w:rsidR="00FD19B9" w:rsidRPr="00FD19B9" w:rsidRDefault="00FD19B9" w:rsidP="00FD19B9">
      <w:pPr>
        <w:spacing w:after="0"/>
        <w:rPr>
          <w:color w:val="000000" w:themeColor="text1"/>
          <w:sz w:val="28"/>
          <w:szCs w:val="28"/>
        </w:rPr>
      </w:pPr>
      <w:proofErr w:type="spellStart"/>
      <w:proofErr w:type="gramStart"/>
      <w:r w:rsidRPr="00FD19B9">
        <w:rPr>
          <w:color w:val="000000" w:themeColor="text1"/>
          <w:sz w:val="28"/>
          <w:szCs w:val="28"/>
        </w:rPr>
        <w:t>document.getElementById</w:t>
      </w:r>
      <w:proofErr w:type="spellEnd"/>
      <w:proofErr w:type="gramEnd"/>
      <w:r w:rsidRPr="00FD19B9">
        <w:rPr>
          <w:color w:val="000000" w:themeColor="text1"/>
          <w:sz w:val="28"/>
          <w:szCs w:val="28"/>
        </w:rPr>
        <w:t>("demo"</w:t>
      </w:r>
      <w:proofErr w:type="gramStart"/>
      <w:r w:rsidRPr="00FD19B9">
        <w:rPr>
          <w:color w:val="000000" w:themeColor="text1"/>
          <w:sz w:val="28"/>
          <w:szCs w:val="28"/>
        </w:rPr>
        <w:t>).</w:t>
      </w:r>
      <w:proofErr w:type="spellStart"/>
      <w:r w:rsidRPr="00FD19B9">
        <w:rPr>
          <w:color w:val="000000" w:themeColor="text1"/>
          <w:sz w:val="28"/>
          <w:szCs w:val="28"/>
        </w:rPr>
        <w:t>innerHTML</w:t>
      </w:r>
      <w:proofErr w:type="spellEnd"/>
      <w:proofErr w:type="gramEnd"/>
      <w:r w:rsidRPr="00FD19B9">
        <w:rPr>
          <w:color w:val="000000" w:themeColor="text1"/>
          <w:sz w:val="28"/>
          <w:szCs w:val="28"/>
        </w:rPr>
        <w:t xml:space="preserve"> = "The sum of x + y is: " + </w:t>
      </w:r>
      <w:proofErr w:type="gramStart"/>
      <w:r w:rsidRPr="00FD19B9">
        <w:rPr>
          <w:color w:val="000000" w:themeColor="text1"/>
          <w:sz w:val="28"/>
          <w:szCs w:val="28"/>
        </w:rPr>
        <w:t>z;</w:t>
      </w:r>
      <w:proofErr w:type="gramEnd"/>
    </w:p>
    <w:p w14:paraId="204D3662" w14:textId="77777777" w:rsidR="00FD19B9" w:rsidRPr="00FD19B9" w:rsidRDefault="00FD19B9" w:rsidP="00FD19B9">
      <w:pPr>
        <w:spacing w:after="0"/>
        <w:rPr>
          <w:color w:val="000000" w:themeColor="text1"/>
          <w:sz w:val="28"/>
          <w:szCs w:val="28"/>
        </w:rPr>
      </w:pPr>
      <w:r w:rsidRPr="00FD19B9">
        <w:rPr>
          <w:color w:val="000000" w:themeColor="text1"/>
          <w:sz w:val="28"/>
          <w:szCs w:val="28"/>
        </w:rPr>
        <w:t>&lt;/script&gt;</w:t>
      </w:r>
    </w:p>
    <w:p w14:paraId="4D2C22B8" w14:textId="77777777" w:rsidR="00FD19B9" w:rsidRPr="00FD19B9" w:rsidRDefault="00FD19B9" w:rsidP="00FD19B9">
      <w:pPr>
        <w:spacing w:after="0"/>
        <w:rPr>
          <w:color w:val="000000" w:themeColor="text1"/>
          <w:sz w:val="28"/>
          <w:szCs w:val="28"/>
        </w:rPr>
      </w:pPr>
    </w:p>
    <w:p w14:paraId="313CD3DF" w14:textId="77777777" w:rsidR="00FD19B9" w:rsidRPr="00FD19B9" w:rsidRDefault="00FD19B9" w:rsidP="00FD19B9">
      <w:pPr>
        <w:spacing w:after="0"/>
        <w:rPr>
          <w:color w:val="000000" w:themeColor="text1"/>
          <w:sz w:val="28"/>
          <w:szCs w:val="28"/>
        </w:rPr>
      </w:pPr>
      <w:r w:rsidRPr="00FD19B9">
        <w:rPr>
          <w:color w:val="000000" w:themeColor="text1"/>
          <w:sz w:val="28"/>
          <w:szCs w:val="28"/>
        </w:rPr>
        <w:t>&lt;/body&gt;</w:t>
      </w:r>
    </w:p>
    <w:p w14:paraId="28F70CAD" w14:textId="0598E27D" w:rsidR="00FD19B9" w:rsidRDefault="00FD19B9" w:rsidP="00FD19B9">
      <w:pPr>
        <w:spacing w:after="0"/>
        <w:rPr>
          <w:color w:val="000000" w:themeColor="text1"/>
          <w:sz w:val="28"/>
          <w:szCs w:val="28"/>
        </w:rPr>
      </w:pPr>
      <w:r w:rsidRPr="00FD19B9">
        <w:rPr>
          <w:color w:val="000000" w:themeColor="text1"/>
          <w:sz w:val="28"/>
          <w:szCs w:val="28"/>
        </w:rPr>
        <w:t>&lt;/html&gt;</w:t>
      </w:r>
    </w:p>
    <w:p w14:paraId="26ECF178" w14:textId="63933511" w:rsidR="00717934" w:rsidRDefault="00717934" w:rsidP="00FD19B9">
      <w:pPr>
        <w:spacing w:after="0"/>
        <w:rPr>
          <w:color w:val="000000" w:themeColor="text1"/>
          <w:sz w:val="28"/>
          <w:szCs w:val="28"/>
        </w:rPr>
      </w:pPr>
      <w:r>
        <w:rPr>
          <w:color w:val="000000" w:themeColor="text1"/>
          <w:sz w:val="28"/>
          <w:szCs w:val="28"/>
        </w:rPr>
        <w:t>OUTPUTS:</w:t>
      </w:r>
    </w:p>
    <w:p w14:paraId="6C72DB77" w14:textId="77777777" w:rsidR="00717934" w:rsidRPr="00717934" w:rsidRDefault="00717934" w:rsidP="00717934">
      <w:pPr>
        <w:spacing w:after="0"/>
        <w:rPr>
          <w:b/>
          <w:bCs/>
          <w:color w:val="000000" w:themeColor="text1"/>
          <w:sz w:val="28"/>
          <w:szCs w:val="28"/>
        </w:rPr>
      </w:pPr>
      <w:r w:rsidRPr="00717934">
        <w:rPr>
          <w:b/>
          <w:bCs/>
          <w:color w:val="000000" w:themeColor="text1"/>
          <w:sz w:val="28"/>
          <w:szCs w:val="28"/>
        </w:rPr>
        <w:t>JavaScript Operators</w:t>
      </w:r>
    </w:p>
    <w:p w14:paraId="0D5A66FC" w14:textId="77777777" w:rsidR="00717934" w:rsidRPr="00717934" w:rsidRDefault="00717934" w:rsidP="00717934">
      <w:pPr>
        <w:spacing w:after="0"/>
        <w:rPr>
          <w:b/>
          <w:bCs/>
          <w:color w:val="000000" w:themeColor="text1"/>
          <w:sz w:val="28"/>
          <w:szCs w:val="28"/>
        </w:rPr>
      </w:pPr>
      <w:r w:rsidRPr="00717934">
        <w:rPr>
          <w:b/>
          <w:bCs/>
          <w:color w:val="000000" w:themeColor="text1"/>
          <w:sz w:val="28"/>
          <w:szCs w:val="28"/>
        </w:rPr>
        <w:t>The Assignment (=) Operator</w:t>
      </w:r>
    </w:p>
    <w:p w14:paraId="602D83AC" w14:textId="77777777" w:rsidR="00717934" w:rsidRPr="00717934" w:rsidRDefault="00717934" w:rsidP="00717934">
      <w:pPr>
        <w:spacing w:after="0"/>
        <w:rPr>
          <w:color w:val="000000" w:themeColor="text1"/>
          <w:sz w:val="28"/>
          <w:szCs w:val="28"/>
        </w:rPr>
      </w:pPr>
      <w:r w:rsidRPr="00717934">
        <w:rPr>
          <w:color w:val="000000" w:themeColor="text1"/>
          <w:sz w:val="28"/>
          <w:szCs w:val="28"/>
        </w:rPr>
        <w:t>The sum of x + y is: 7</w:t>
      </w:r>
    </w:p>
    <w:p w14:paraId="20F7D0B2" w14:textId="77777777" w:rsidR="00717934" w:rsidRDefault="00717934" w:rsidP="00FD19B9">
      <w:pPr>
        <w:spacing w:after="0"/>
        <w:rPr>
          <w:color w:val="000000" w:themeColor="text1"/>
          <w:sz w:val="28"/>
          <w:szCs w:val="28"/>
        </w:rPr>
      </w:pPr>
    </w:p>
    <w:p w14:paraId="32461C5D" w14:textId="77777777" w:rsidR="00717934" w:rsidRDefault="00717934" w:rsidP="00FD19B9">
      <w:pPr>
        <w:spacing w:after="0"/>
        <w:rPr>
          <w:color w:val="000000" w:themeColor="text1"/>
          <w:sz w:val="28"/>
          <w:szCs w:val="28"/>
        </w:rPr>
      </w:pPr>
    </w:p>
    <w:p w14:paraId="0D316F84" w14:textId="2331C5FF" w:rsidR="00717934" w:rsidRDefault="00717934" w:rsidP="00FD19B9">
      <w:pPr>
        <w:spacing w:after="0"/>
        <w:rPr>
          <w:color w:val="000000" w:themeColor="text1"/>
          <w:sz w:val="28"/>
          <w:szCs w:val="28"/>
        </w:rPr>
      </w:pPr>
      <w:r>
        <w:rPr>
          <w:color w:val="000000" w:themeColor="text1"/>
          <w:sz w:val="28"/>
          <w:szCs w:val="28"/>
        </w:rPr>
        <w:t>INPUT</w:t>
      </w:r>
      <w:r w:rsidR="005077A5">
        <w:rPr>
          <w:color w:val="000000" w:themeColor="text1"/>
          <w:sz w:val="28"/>
          <w:szCs w:val="28"/>
        </w:rPr>
        <w:t>:</w:t>
      </w:r>
    </w:p>
    <w:p w14:paraId="77FCEF0E" w14:textId="77777777" w:rsidR="005077A5" w:rsidRPr="005077A5" w:rsidRDefault="005077A5" w:rsidP="005077A5">
      <w:pPr>
        <w:spacing w:after="0"/>
        <w:rPr>
          <w:color w:val="000000" w:themeColor="text1"/>
          <w:sz w:val="28"/>
          <w:szCs w:val="28"/>
        </w:rPr>
      </w:pPr>
      <w:r w:rsidRPr="005077A5">
        <w:rPr>
          <w:color w:val="000000" w:themeColor="text1"/>
          <w:sz w:val="28"/>
          <w:szCs w:val="28"/>
        </w:rPr>
        <w:t>&lt;!DOCTYPE html&gt;</w:t>
      </w:r>
    </w:p>
    <w:p w14:paraId="3D6BE83E" w14:textId="77777777" w:rsidR="005077A5" w:rsidRPr="005077A5" w:rsidRDefault="005077A5" w:rsidP="005077A5">
      <w:pPr>
        <w:spacing w:after="0"/>
        <w:rPr>
          <w:color w:val="000000" w:themeColor="text1"/>
          <w:sz w:val="28"/>
          <w:szCs w:val="28"/>
        </w:rPr>
      </w:pPr>
      <w:r w:rsidRPr="005077A5">
        <w:rPr>
          <w:color w:val="000000" w:themeColor="text1"/>
          <w:sz w:val="28"/>
          <w:szCs w:val="28"/>
        </w:rPr>
        <w:t>&lt;html&gt;</w:t>
      </w:r>
    </w:p>
    <w:p w14:paraId="6FB96B9C" w14:textId="77777777" w:rsidR="005077A5" w:rsidRPr="005077A5" w:rsidRDefault="005077A5" w:rsidP="005077A5">
      <w:pPr>
        <w:spacing w:after="0"/>
        <w:rPr>
          <w:color w:val="000000" w:themeColor="text1"/>
          <w:sz w:val="28"/>
          <w:szCs w:val="28"/>
        </w:rPr>
      </w:pPr>
      <w:r w:rsidRPr="005077A5">
        <w:rPr>
          <w:color w:val="000000" w:themeColor="text1"/>
          <w:sz w:val="28"/>
          <w:szCs w:val="28"/>
        </w:rPr>
        <w:t>&lt;body&gt;</w:t>
      </w:r>
    </w:p>
    <w:p w14:paraId="37623EC0" w14:textId="77777777" w:rsidR="005077A5" w:rsidRPr="005077A5" w:rsidRDefault="005077A5" w:rsidP="005077A5">
      <w:pPr>
        <w:spacing w:after="0"/>
        <w:rPr>
          <w:color w:val="000000" w:themeColor="text1"/>
          <w:sz w:val="28"/>
          <w:szCs w:val="28"/>
        </w:rPr>
      </w:pPr>
    </w:p>
    <w:p w14:paraId="4F0E27FC" w14:textId="77777777" w:rsidR="005077A5" w:rsidRPr="005077A5" w:rsidRDefault="005077A5" w:rsidP="005077A5">
      <w:pPr>
        <w:spacing w:after="0"/>
        <w:rPr>
          <w:color w:val="000000" w:themeColor="text1"/>
          <w:sz w:val="28"/>
          <w:szCs w:val="28"/>
        </w:rPr>
      </w:pPr>
      <w:r w:rsidRPr="005077A5">
        <w:rPr>
          <w:color w:val="000000" w:themeColor="text1"/>
          <w:sz w:val="28"/>
          <w:szCs w:val="28"/>
        </w:rPr>
        <w:t>&lt;h1&gt;JavaScript String Operators&lt;/h1&gt;</w:t>
      </w:r>
    </w:p>
    <w:p w14:paraId="6D20DF63" w14:textId="77777777" w:rsidR="005077A5" w:rsidRPr="005077A5" w:rsidRDefault="005077A5" w:rsidP="005077A5">
      <w:pPr>
        <w:spacing w:after="0"/>
        <w:rPr>
          <w:color w:val="000000" w:themeColor="text1"/>
          <w:sz w:val="28"/>
          <w:szCs w:val="28"/>
        </w:rPr>
      </w:pPr>
    </w:p>
    <w:p w14:paraId="2126C7F0" w14:textId="77777777" w:rsidR="005077A5" w:rsidRPr="005077A5" w:rsidRDefault="005077A5" w:rsidP="005077A5">
      <w:pPr>
        <w:spacing w:after="0"/>
        <w:rPr>
          <w:color w:val="000000" w:themeColor="text1"/>
          <w:sz w:val="28"/>
          <w:szCs w:val="28"/>
        </w:rPr>
      </w:pPr>
      <w:r w:rsidRPr="005077A5">
        <w:rPr>
          <w:color w:val="000000" w:themeColor="text1"/>
          <w:sz w:val="28"/>
          <w:szCs w:val="28"/>
        </w:rPr>
        <w:t xml:space="preserve">&lt;p&gt;All conditional operators can be used on both numbers and </w:t>
      </w:r>
      <w:proofErr w:type="gramStart"/>
      <w:r w:rsidRPr="005077A5">
        <w:rPr>
          <w:color w:val="000000" w:themeColor="text1"/>
          <w:sz w:val="28"/>
          <w:szCs w:val="28"/>
        </w:rPr>
        <w:t>strings.&lt;</w:t>
      </w:r>
      <w:proofErr w:type="gramEnd"/>
      <w:r w:rsidRPr="005077A5">
        <w:rPr>
          <w:color w:val="000000" w:themeColor="text1"/>
          <w:sz w:val="28"/>
          <w:szCs w:val="28"/>
        </w:rPr>
        <w:t>/p&gt;</w:t>
      </w:r>
    </w:p>
    <w:p w14:paraId="67D0F61C" w14:textId="77777777" w:rsidR="005077A5" w:rsidRPr="005077A5" w:rsidRDefault="005077A5" w:rsidP="005077A5">
      <w:pPr>
        <w:spacing w:after="0"/>
        <w:rPr>
          <w:color w:val="000000" w:themeColor="text1"/>
          <w:sz w:val="28"/>
          <w:szCs w:val="28"/>
        </w:rPr>
      </w:pPr>
    </w:p>
    <w:p w14:paraId="567E8BA7" w14:textId="77777777" w:rsidR="005077A5" w:rsidRPr="005077A5" w:rsidRDefault="005077A5" w:rsidP="005077A5">
      <w:pPr>
        <w:spacing w:after="0"/>
        <w:rPr>
          <w:color w:val="000000" w:themeColor="text1"/>
          <w:sz w:val="28"/>
          <w:szCs w:val="28"/>
        </w:rPr>
      </w:pPr>
      <w:r w:rsidRPr="005077A5">
        <w:rPr>
          <w:color w:val="000000" w:themeColor="text1"/>
          <w:sz w:val="28"/>
          <w:szCs w:val="28"/>
        </w:rPr>
        <w:t>&lt;p id="demo"&gt;&lt;/p&gt;</w:t>
      </w:r>
    </w:p>
    <w:p w14:paraId="4FC06CB2" w14:textId="77777777" w:rsidR="005077A5" w:rsidRPr="005077A5" w:rsidRDefault="005077A5" w:rsidP="005077A5">
      <w:pPr>
        <w:spacing w:after="0"/>
        <w:rPr>
          <w:color w:val="000000" w:themeColor="text1"/>
          <w:sz w:val="28"/>
          <w:szCs w:val="28"/>
        </w:rPr>
      </w:pPr>
    </w:p>
    <w:p w14:paraId="2416B924" w14:textId="77777777" w:rsidR="005077A5" w:rsidRPr="005077A5" w:rsidRDefault="005077A5" w:rsidP="005077A5">
      <w:pPr>
        <w:spacing w:after="0"/>
        <w:rPr>
          <w:color w:val="000000" w:themeColor="text1"/>
          <w:sz w:val="28"/>
          <w:szCs w:val="28"/>
        </w:rPr>
      </w:pPr>
      <w:r w:rsidRPr="005077A5">
        <w:rPr>
          <w:color w:val="000000" w:themeColor="text1"/>
          <w:sz w:val="28"/>
          <w:szCs w:val="28"/>
        </w:rPr>
        <w:t>&lt;script&gt;</w:t>
      </w:r>
    </w:p>
    <w:p w14:paraId="16C950B4" w14:textId="77777777" w:rsidR="005077A5" w:rsidRPr="005077A5" w:rsidRDefault="005077A5" w:rsidP="005077A5">
      <w:pPr>
        <w:spacing w:after="0"/>
        <w:rPr>
          <w:color w:val="000000" w:themeColor="text1"/>
          <w:sz w:val="28"/>
          <w:szCs w:val="28"/>
        </w:rPr>
      </w:pPr>
      <w:r w:rsidRPr="005077A5">
        <w:rPr>
          <w:color w:val="000000" w:themeColor="text1"/>
          <w:sz w:val="28"/>
          <w:szCs w:val="28"/>
        </w:rPr>
        <w:t>let text1 = "A</w:t>
      </w:r>
      <w:proofErr w:type="gramStart"/>
      <w:r w:rsidRPr="005077A5">
        <w:rPr>
          <w:color w:val="000000" w:themeColor="text1"/>
          <w:sz w:val="28"/>
          <w:szCs w:val="28"/>
        </w:rPr>
        <w:t>";</w:t>
      </w:r>
      <w:proofErr w:type="gramEnd"/>
    </w:p>
    <w:p w14:paraId="4429CCD3" w14:textId="77777777" w:rsidR="005077A5" w:rsidRPr="005077A5" w:rsidRDefault="005077A5" w:rsidP="005077A5">
      <w:pPr>
        <w:spacing w:after="0"/>
        <w:rPr>
          <w:color w:val="000000" w:themeColor="text1"/>
          <w:sz w:val="28"/>
          <w:szCs w:val="28"/>
        </w:rPr>
      </w:pPr>
      <w:r w:rsidRPr="005077A5">
        <w:rPr>
          <w:color w:val="000000" w:themeColor="text1"/>
          <w:sz w:val="28"/>
          <w:szCs w:val="28"/>
        </w:rPr>
        <w:t>let text2 = "B</w:t>
      </w:r>
      <w:proofErr w:type="gramStart"/>
      <w:r w:rsidRPr="005077A5">
        <w:rPr>
          <w:color w:val="000000" w:themeColor="text1"/>
          <w:sz w:val="28"/>
          <w:szCs w:val="28"/>
        </w:rPr>
        <w:t>";</w:t>
      </w:r>
      <w:proofErr w:type="gramEnd"/>
    </w:p>
    <w:p w14:paraId="12A3A6C7" w14:textId="77777777" w:rsidR="005077A5" w:rsidRPr="005077A5" w:rsidRDefault="005077A5" w:rsidP="005077A5">
      <w:pPr>
        <w:spacing w:after="0"/>
        <w:rPr>
          <w:color w:val="000000" w:themeColor="text1"/>
          <w:sz w:val="28"/>
          <w:szCs w:val="28"/>
        </w:rPr>
      </w:pPr>
      <w:r w:rsidRPr="005077A5">
        <w:rPr>
          <w:color w:val="000000" w:themeColor="text1"/>
          <w:sz w:val="28"/>
          <w:szCs w:val="28"/>
        </w:rPr>
        <w:t xml:space="preserve">let result = text1 &lt; </w:t>
      </w:r>
      <w:proofErr w:type="gramStart"/>
      <w:r w:rsidRPr="005077A5">
        <w:rPr>
          <w:color w:val="000000" w:themeColor="text1"/>
          <w:sz w:val="28"/>
          <w:szCs w:val="28"/>
        </w:rPr>
        <w:t>text2;</w:t>
      </w:r>
      <w:proofErr w:type="gramEnd"/>
    </w:p>
    <w:p w14:paraId="2B41D7E4" w14:textId="77777777" w:rsidR="005077A5" w:rsidRPr="005077A5" w:rsidRDefault="005077A5" w:rsidP="005077A5">
      <w:pPr>
        <w:spacing w:after="0"/>
        <w:rPr>
          <w:color w:val="000000" w:themeColor="text1"/>
          <w:sz w:val="28"/>
          <w:szCs w:val="28"/>
        </w:rPr>
      </w:pPr>
      <w:proofErr w:type="spellStart"/>
      <w:proofErr w:type="gramStart"/>
      <w:r w:rsidRPr="005077A5">
        <w:rPr>
          <w:color w:val="000000" w:themeColor="text1"/>
          <w:sz w:val="28"/>
          <w:szCs w:val="28"/>
        </w:rPr>
        <w:t>document.getElementById</w:t>
      </w:r>
      <w:proofErr w:type="spellEnd"/>
      <w:proofErr w:type="gramEnd"/>
      <w:r w:rsidRPr="005077A5">
        <w:rPr>
          <w:color w:val="000000" w:themeColor="text1"/>
          <w:sz w:val="28"/>
          <w:szCs w:val="28"/>
        </w:rPr>
        <w:t>("demo"</w:t>
      </w:r>
      <w:proofErr w:type="gramStart"/>
      <w:r w:rsidRPr="005077A5">
        <w:rPr>
          <w:color w:val="000000" w:themeColor="text1"/>
          <w:sz w:val="28"/>
          <w:szCs w:val="28"/>
        </w:rPr>
        <w:t>).</w:t>
      </w:r>
      <w:proofErr w:type="spellStart"/>
      <w:r w:rsidRPr="005077A5">
        <w:rPr>
          <w:color w:val="000000" w:themeColor="text1"/>
          <w:sz w:val="28"/>
          <w:szCs w:val="28"/>
        </w:rPr>
        <w:t>innerHTML</w:t>
      </w:r>
      <w:proofErr w:type="spellEnd"/>
      <w:proofErr w:type="gramEnd"/>
      <w:r w:rsidRPr="005077A5">
        <w:rPr>
          <w:color w:val="000000" w:themeColor="text1"/>
          <w:sz w:val="28"/>
          <w:szCs w:val="28"/>
        </w:rPr>
        <w:t xml:space="preserve"> = "Is A less than B? " + </w:t>
      </w:r>
      <w:proofErr w:type="gramStart"/>
      <w:r w:rsidRPr="005077A5">
        <w:rPr>
          <w:color w:val="000000" w:themeColor="text1"/>
          <w:sz w:val="28"/>
          <w:szCs w:val="28"/>
        </w:rPr>
        <w:t>result;</w:t>
      </w:r>
      <w:proofErr w:type="gramEnd"/>
    </w:p>
    <w:p w14:paraId="18041721" w14:textId="77777777" w:rsidR="005077A5" w:rsidRPr="005077A5" w:rsidRDefault="005077A5" w:rsidP="005077A5">
      <w:pPr>
        <w:spacing w:after="0"/>
        <w:rPr>
          <w:color w:val="000000" w:themeColor="text1"/>
          <w:sz w:val="28"/>
          <w:szCs w:val="28"/>
        </w:rPr>
      </w:pPr>
      <w:r w:rsidRPr="005077A5">
        <w:rPr>
          <w:color w:val="000000" w:themeColor="text1"/>
          <w:sz w:val="28"/>
          <w:szCs w:val="28"/>
        </w:rPr>
        <w:t>&lt;/script&gt;</w:t>
      </w:r>
    </w:p>
    <w:p w14:paraId="6FF80389" w14:textId="77777777" w:rsidR="005077A5" w:rsidRPr="005077A5" w:rsidRDefault="005077A5" w:rsidP="005077A5">
      <w:pPr>
        <w:spacing w:after="0"/>
        <w:rPr>
          <w:color w:val="000000" w:themeColor="text1"/>
          <w:sz w:val="28"/>
          <w:szCs w:val="28"/>
        </w:rPr>
      </w:pPr>
    </w:p>
    <w:p w14:paraId="18AC819A" w14:textId="77777777" w:rsidR="005077A5" w:rsidRPr="005077A5" w:rsidRDefault="005077A5" w:rsidP="005077A5">
      <w:pPr>
        <w:spacing w:after="0"/>
        <w:rPr>
          <w:color w:val="000000" w:themeColor="text1"/>
          <w:sz w:val="28"/>
          <w:szCs w:val="28"/>
        </w:rPr>
      </w:pPr>
      <w:r w:rsidRPr="005077A5">
        <w:rPr>
          <w:color w:val="000000" w:themeColor="text1"/>
          <w:sz w:val="28"/>
          <w:szCs w:val="28"/>
        </w:rPr>
        <w:t>&lt;/body&gt;</w:t>
      </w:r>
    </w:p>
    <w:p w14:paraId="2CF4BAE7" w14:textId="77777777" w:rsidR="005077A5" w:rsidRPr="005077A5" w:rsidRDefault="005077A5" w:rsidP="005077A5">
      <w:pPr>
        <w:spacing w:after="0"/>
        <w:rPr>
          <w:color w:val="000000" w:themeColor="text1"/>
          <w:sz w:val="28"/>
          <w:szCs w:val="28"/>
        </w:rPr>
      </w:pPr>
      <w:r w:rsidRPr="005077A5">
        <w:rPr>
          <w:color w:val="000000" w:themeColor="text1"/>
          <w:sz w:val="28"/>
          <w:szCs w:val="28"/>
        </w:rPr>
        <w:t>&lt;/html&gt;</w:t>
      </w:r>
    </w:p>
    <w:p w14:paraId="6BECBE5D" w14:textId="448624FC" w:rsidR="005077A5" w:rsidRDefault="005077A5" w:rsidP="00FD19B9">
      <w:pPr>
        <w:spacing w:after="0"/>
        <w:rPr>
          <w:color w:val="000000" w:themeColor="text1"/>
          <w:sz w:val="28"/>
          <w:szCs w:val="28"/>
        </w:rPr>
      </w:pPr>
    </w:p>
    <w:p w14:paraId="340319FF" w14:textId="2782C03C" w:rsidR="005077A5" w:rsidRDefault="005077A5" w:rsidP="00FD19B9">
      <w:pPr>
        <w:spacing w:after="0"/>
        <w:rPr>
          <w:color w:val="000000" w:themeColor="text1"/>
          <w:sz w:val="28"/>
          <w:szCs w:val="28"/>
        </w:rPr>
      </w:pPr>
      <w:r>
        <w:rPr>
          <w:color w:val="000000" w:themeColor="text1"/>
          <w:sz w:val="28"/>
          <w:szCs w:val="28"/>
        </w:rPr>
        <w:t>OUTPUTS:</w:t>
      </w:r>
    </w:p>
    <w:p w14:paraId="0F5DDCA0" w14:textId="77777777" w:rsidR="005077A5" w:rsidRPr="005077A5" w:rsidRDefault="005077A5" w:rsidP="005077A5">
      <w:pPr>
        <w:spacing w:after="0"/>
        <w:rPr>
          <w:b/>
          <w:bCs/>
          <w:color w:val="000000" w:themeColor="text1"/>
          <w:sz w:val="28"/>
          <w:szCs w:val="28"/>
        </w:rPr>
      </w:pPr>
      <w:r w:rsidRPr="005077A5">
        <w:rPr>
          <w:b/>
          <w:bCs/>
          <w:color w:val="000000" w:themeColor="text1"/>
          <w:sz w:val="28"/>
          <w:szCs w:val="28"/>
        </w:rPr>
        <w:t>JavaScript String Operators</w:t>
      </w:r>
    </w:p>
    <w:p w14:paraId="1EE59ED9" w14:textId="77777777" w:rsidR="005077A5" w:rsidRPr="005077A5" w:rsidRDefault="005077A5" w:rsidP="005077A5">
      <w:pPr>
        <w:spacing w:after="0"/>
        <w:rPr>
          <w:color w:val="000000" w:themeColor="text1"/>
          <w:sz w:val="28"/>
          <w:szCs w:val="28"/>
        </w:rPr>
      </w:pPr>
      <w:r w:rsidRPr="005077A5">
        <w:rPr>
          <w:color w:val="000000" w:themeColor="text1"/>
          <w:sz w:val="28"/>
          <w:szCs w:val="28"/>
        </w:rPr>
        <w:t>All conditional operators can be used on both numbers and strings.</w:t>
      </w:r>
    </w:p>
    <w:p w14:paraId="6A0BB190" w14:textId="77777777" w:rsidR="005077A5" w:rsidRPr="005077A5" w:rsidRDefault="005077A5" w:rsidP="005077A5">
      <w:pPr>
        <w:spacing w:after="0"/>
        <w:rPr>
          <w:color w:val="000000" w:themeColor="text1"/>
          <w:sz w:val="28"/>
          <w:szCs w:val="28"/>
        </w:rPr>
      </w:pPr>
      <w:r w:rsidRPr="005077A5">
        <w:rPr>
          <w:color w:val="000000" w:themeColor="text1"/>
          <w:sz w:val="28"/>
          <w:szCs w:val="28"/>
        </w:rPr>
        <w:t>Is A less than B? true</w:t>
      </w:r>
    </w:p>
    <w:p w14:paraId="798D263E" w14:textId="77777777" w:rsidR="005077A5" w:rsidRDefault="005077A5" w:rsidP="00FD19B9">
      <w:pPr>
        <w:spacing w:after="0"/>
        <w:rPr>
          <w:color w:val="000000" w:themeColor="text1"/>
          <w:sz w:val="28"/>
          <w:szCs w:val="28"/>
        </w:rPr>
      </w:pPr>
    </w:p>
    <w:p w14:paraId="03560CDB" w14:textId="2BB31AAC" w:rsidR="00997776" w:rsidRDefault="00997776" w:rsidP="00FD19B9">
      <w:pPr>
        <w:spacing w:after="0"/>
        <w:rPr>
          <w:color w:val="000000" w:themeColor="text1"/>
          <w:sz w:val="28"/>
          <w:szCs w:val="28"/>
        </w:rPr>
      </w:pPr>
      <w:r>
        <w:rPr>
          <w:color w:val="000000" w:themeColor="text1"/>
          <w:sz w:val="28"/>
          <w:szCs w:val="28"/>
        </w:rPr>
        <w:t>INPUT:</w:t>
      </w:r>
    </w:p>
    <w:p w14:paraId="2941E75B" w14:textId="77777777" w:rsidR="00997776" w:rsidRPr="00997776" w:rsidRDefault="00997776" w:rsidP="00997776">
      <w:pPr>
        <w:spacing w:after="0"/>
        <w:rPr>
          <w:color w:val="000000" w:themeColor="text1"/>
          <w:sz w:val="28"/>
          <w:szCs w:val="28"/>
        </w:rPr>
      </w:pPr>
      <w:r w:rsidRPr="00997776">
        <w:rPr>
          <w:color w:val="000000" w:themeColor="text1"/>
          <w:sz w:val="28"/>
          <w:szCs w:val="28"/>
        </w:rPr>
        <w:t>&lt;!DOCTYPE html&gt;</w:t>
      </w:r>
    </w:p>
    <w:p w14:paraId="60555218" w14:textId="77777777" w:rsidR="00997776" w:rsidRPr="00997776" w:rsidRDefault="00997776" w:rsidP="00997776">
      <w:pPr>
        <w:spacing w:after="0"/>
        <w:rPr>
          <w:color w:val="000000" w:themeColor="text1"/>
          <w:sz w:val="28"/>
          <w:szCs w:val="28"/>
        </w:rPr>
      </w:pPr>
      <w:r w:rsidRPr="00997776">
        <w:rPr>
          <w:color w:val="000000" w:themeColor="text1"/>
          <w:sz w:val="28"/>
          <w:szCs w:val="28"/>
        </w:rPr>
        <w:t>&lt;html&gt;</w:t>
      </w:r>
    </w:p>
    <w:p w14:paraId="443B39DC" w14:textId="77777777" w:rsidR="00997776" w:rsidRPr="00997776" w:rsidRDefault="00997776" w:rsidP="00997776">
      <w:pPr>
        <w:spacing w:after="0"/>
        <w:rPr>
          <w:color w:val="000000" w:themeColor="text1"/>
          <w:sz w:val="28"/>
          <w:szCs w:val="28"/>
        </w:rPr>
      </w:pPr>
      <w:r w:rsidRPr="00997776">
        <w:rPr>
          <w:color w:val="000000" w:themeColor="text1"/>
          <w:sz w:val="28"/>
          <w:szCs w:val="28"/>
        </w:rPr>
        <w:t>&lt;body&gt;</w:t>
      </w:r>
    </w:p>
    <w:p w14:paraId="2F279047" w14:textId="77777777" w:rsidR="00997776" w:rsidRPr="00997776" w:rsidRDefault="00997776" w:rsidP="00997776">
      <w:pPr>
        <w:spacing w:after="0"/>
        <w:rPr>
          <w:color w:val="000000" w:themeColor="text1"/>
          <w:sz w:val="28"/>
          <w:szCs w:val="28"/>
        </w:rPr>
      </w:pPr>
    </w:p>
    <w:p w14:paraId="1BD6C817" w14:textId="77777777" w:rsidR="00997776" w:rsidRPr="00997776" w:rsidRDefault="00997776" w:rsidP="00997776">
      <w:pPr>
        <w:spacing w:after="0"/>
        <w:rPr>
          <w:color w:val="000000" w:themeColor="text1"/>
          <w:sz w:val="28"/>
          <w:szCs w:val="28"/>
        </w:rPr>
      </w:pPr>
      <w:r w:rsidRPr="00997776">
        <w:rPr>
          <w:color w:val="000000" w:themeColor="text1"/>
          <w:sz w:val="28"/>
          <w:szCs w:val="28"/>
        </w:rPr>
        <w:t>&lt;h1&gt;JavaScript Arithmetic&lt;/h1&gt;</w:t>
      </w:r>
    </w:p>
    <w:p w14:paraId="19C6DB19" w14:textId="77777777" w:rsidR="00997776" w:rsidRPr="00997776" w:rsidRDefault="00997776" w:rsidP="00997776">
      <w:pPr>
        <w:spacing w:after="0"/>
        <w:rPr>
          <w:color w:val="000000" w:themeColor="text1"/>
          <w:sz w:val="28"/>
          <w:szCs w:val="28"/>
        </w:rPr>
      </w:pPr>
      <w:r w:rsidRPr="00997776">
        <w:rPr>
          <w:color w:val="000000" w:themeColor="text1"/>
          <w:sz w:val="28"/>
          <w:szCs w:val="28"/>
        </w:rPr>
        <w:t>&lt;h2&gt;The ++ Operator&lt;/h2&gt;</w:t>
      </w:r>
    </w:p>
    <w:p w14:paraId="7CCFFF28" w14:textId="77777777" w:rsidR="00997776" w:rsidRPr="00997776" w:rsidRDefault="00997776" w:rsidP="00997776">
      <w:pPr>
        <w:spacing w:after="0"/>
        <w:rPr>
          <w:color w:val="000000" w:themeColor="text1"/>
          <w:sz w:val="28"/>
          <w:szCs w:val="28"/>
        </w:rPr>
      </w:pPr>
    </w:p>
    <w:p w14:paraId="527CA0C2" w14:textId="77777777" w:rsidR="00997776" w:rsidRPr="00997776" w:rsidRDefault="00997776" w:rsidP="00997776">
      <w:pPr>
        <w:spacing w:after="0"/>
        <w:rPr>
          <w:color w:val="000000" w:themeColor="text1"/>
          <w:sz w:val="28"/>
          <w:szCs w:val="28"/>
        </w:rPr>
      </w:pPr>
      <w:r w:rsidRPr="00997776">
        <w:rPr>
          <w:color w:val="000000" w:themeColor="text1"/>
          <w:sz w:val="28"/>
          <w:szCs w:val="28"/>
        </w:rPr>
        <w:lastRenderedPageBreak/>
        <w:t>&lt;p id="demo"&gt;&lt;/p&gt;</w:t>
      </w:r>
    </w:p>
    <w:p w14:paraId="12301CCE" w14:textId="77777777" w:rsidR="00997776" w:rsidRPr="00997776" w:rsidRDefault="00997776" w:rsidP="00997776">
      <w:pPr>
        <w:spacing w:after="0"/>
        <w:rPr>
          <w:color w:val="000000" w:themeColor="text1"/>
          <w:sz w:val="28"/>
          <w:szCs w:val="28"/>
        </w:rPr>
      </w:pPr>
    </w:p>
    <w:p w14:paraId="5ACDB4A5" w14:textId="77777777" w:rsidR="00997776" w:rsidRPr="00997776" w:rsidRDefault="00997776" w:rsidP="00997776">
      <w:pPr>
        <w:spacing w:after="0"/>
        <w:rPr>
          <w:color w:val="000000" w:themeColor="text1"/>
          <w:sz w:val="28"/>
          <w:szCs w:val="28"/>
        </w:rPr>
      </w:pPr>
      <w:r w:rsidRPr="00997776">
        <w:rPr>
          <w:color w:val="000000" w:themeColor="text1"/>
          <w:sz w:val="28"/>
          <w:szCs w:val="28"/>
        </w:rPr>
        <w:t>&lt;script&gt;</w:t>
      </w:r>
    </w:p>
    <w:p w14:paraId="2098056B" w14:textId="77777777" w:rsidR="00997776" w:rsidRPr="00997776" w:rsidRDefault="00997776" w:rsidP="00997776">
      <w:pPr>
        <w:spacing w:after="0"/>
        <w:rPr>
          <w:color w:val="000000" w:themeColor="text1"/>
          <w:sz w:val="28"/>
          <w:szCs w:val="28"/>
        </w:rPr>
      </w:pPr>
      <w:r w:rsidRPr="00997776">
        <w:rPr>
          <w:color w:val="000000" w:themeColor="text1"/>
          <w:sz w:val="28"/>
          <w:szCs w:val="28"/>
        </w:rPr>
        <w:t xml:space="preserve">let x = </w:t>
      </w:r>
      <w:proofErr w:type="gramStart"/>
      <w:r w:rsidRPr="00997776">
        <w:rPr>
          <w:color w:val="000000" w:themeColor="text1"/>
          <w:sz w:val="28"/>
          <w:szCs w:val="28"/>
        </w:rPr>
        <w:t>5;</w:t>
      </w:r>
      <w:proofErr w:type="gramEnd"/>
    </w:p>
    <w:p w14:paraId="0314ADCB" w14:textId="77777777" w:rsidR="00997776" w:rsidRPr="00997776" w:rsidRDefault="00997776" w:rsidP="00997776">
      <w:pPr>
        <w:spacing w:after="0"/>
        <w:rPr>
          <w:color w:val="000000" w:themeColor="text1"/>
          <w:sz w:val="28"/>
          <w:szCs w:val="28"/>
        </w:rPr>
      </w:pPr>
      <w:r w:rsidRPr="00997776">
        <w:rPr>
          <w:color w:val="000000" w:themeColor="text1"/>
          <w:sz w:val="28"/>
          <w:szCs w:val="28"/>
        </w:rPr>
        <w:t>--</w:t>
      </w:r>
      <w:proofErr w:type="gramStart"/>
      <w:r w:rsidRPr="00997776">
        <w:rPr>
          <w:color w:val="000000" w:themeColor="text1"/>
          <w:sz w:val="28"/>
          <w:szCs w:val="28"/>
        </w:rPr>
        <w:t>x;</w:t>
      </w:r>
      <w:proofErr w:type="gramEnd"/>
    </w:p>
    <w:p w14:paraId="4B5C0901" w14:textId="77777777" w:rsidR="00997776" w:rsidRPr="00997776" w:rsidRDefault="00997776" w:rsidP="00997776">
      <w:pPr>
        <w:spacing w:after="0"/>
        <w:rPr>
          <w:color w:val="000000" w:themeColor="text1"/>
          <w:sz w:val="28"/>
          <w:szCs w:val="28"/>
        </w:rPr>
      </w:pPr>
      <w:r w:rsidRPr="00997776">
        <w:rPr>
          <w:color w:val="000000" w:themeColor="text1"/>
          <w:sz w:val="28"/>
          <w:szCs w:val="28"/>
        </w:rPr>
        <w:t xml:space="preserve">let z = </w:t>
      </w:r>
      <w:proofErr w:type="gramStart"/>
      <w:r w:rsidRPr="00997776">
        <w:rPr>
          <w:color w:val="000000" w:themeColor="text1"/>
          <w:sz w:val="28"/>
          <w:szCs w:val="28"/>
        </w:rPr>
        <w:t>x;</w:t>
      </w:r>
      <w:proofErr w:type="gramEnd"/>
    </w:p>
    <w:p w14:paraId="24D2576A" w14:textId="77777777" w:rsidR="00997776" w:rsidRPr="00997776" w:rsidRDefault="00997776" w:rsidP="00997776">
      <w:pPr>
        <w:spacing w:after="0"/>
        <w:rPr>
          <w:color w:val="000000" w:themeColor="text1"/>
          <w:sz w:val="28"/>
          <w:szCs w:val="28"/>
        </w:rPr>
      </w:pPr>
      <w:proofErr w:type="spellStart"/>
      <w:proofErr w:type="gramStart"/>
      <w:r w:rsidRPr="00997776">
        <w:rPr>
          <w:color w:val="000000" w:themeColor="text1"/>
          <w:sz w:val="28"/>
          <w:szCs w:val="28"/>
        </w:rPr>
        <w:t>document.getElementById</w:t>
      </w:r>
      <w:proofErr w:type="spellEnd"/>
      <w:proofErr w:type="gramEnd"/>
      <w:r w:rsidRPr="00997776">
        <w:rPr>
          <w:color w:val="000000" w:themeColor="text1"/>
          <w:sz w:val="28"/>
          <w:szCs w:val="28"/>
        </w:rPr>
        <w:t>("demo"</w:t>
      </w:r>
      <w:proofErr w:type="gramStart"/>
      <w:r w:rsidRPr="00997776">
        <w:rPr>
          <w:color w:val="000000" w:themeColor="text1"/>
          <w:sz w:val="28"/>
          <w:szCs w:val="28"/>
        </w:rPr>
        <w:t>).</w:t>
      </w:r>
      <w:proofErr w:type="spellStart"/>
      <w:r w:rsidRPr="00997776">
        <w:rPr>
          <w:color w:val="000000" w:themeColor="text1"/>
          <w:sz w:val="28"/>
          <w:szCs w:val="28"/>
        </w:rPr>
        <w:t>innerHTML</w:t>
      </w:r>
      <w:proofErr w:type="spellEnd"/>
      <w:proofErr w:type="gramEnd"/>
      <w:r w:rsidRPr="00997776">
        <w:rPr>
          <w:color w:val="000000" w:themeColor="text1"/>
          <w:sz w:val="28"/>
          <w:szCs w:val="28"/>
        </w:rPr>
        <w:t xml:space="preserve"> = </w:t>
      </w:r>
      <w:proofErr w:type="gramStart"/>
      <w:r w:rsidRPr="00997776">
        <w:rPr>
          <w:color w:val="000000" w:themeColor="text1"/>
          <w:sz w:val="28"/>
          <w:szCs w:val="28"/>
        </w:rPr>
        <w:t>z;</w:t>
      </w:r>
      <w:proofErr w:type="gramEnd"/>
    </w:p>
    <w:p w14:paraId="34704524" w14:textId="77777777" w:rsidR="00997776" w:rsidRPr="00997776" w:rsidRDefault="00997776" w:rsidP="00997776">
      <w:pPr>
        <w:spacing w:after="0"/>
        <w:rPr>
          <w:color w:val="000000" w:themeColor="text1"/>
          <w:sz w:val="28"/>
          <w:szCs w:val="28"/>
        </w:rPr>
      </w:pPr>
      <w:r w:rsidRPr="00997776">
        <w:rPr>
          <w:color w:val="000000" w:themeColor="text1"/>
          <w:sz w:val="28"/>
          <w:szCs w:val="28"/>
        </w:rPr>
        <w:t>&lt;/script&gt;</w:t>
      </w:r>
    </w:p>
    <w:p w14:paraId="5219426E" w14:textId="77777777" w:rsidR="00997776" w:rsidRPr="00997776" w:rsidRDefault="00997776" w:rsidP="00997776">
      <w:pPr>
        <w:spacing w:after="0"/>
        <w:rPr>
          <w:color w:val="000000" w:themeColor="text1"/>
          <w:sz w:val="28"/>
          <w:szCs w:val="28"/>
        </w:rPr>
      </w:pPr>
    </w:p>
    <w:p w14:paraId="2E165353" w14:textId="77777777" w:rsidR="00997776" w:rsidRPr="00997776" w:rsidRDefault="00997776" w:rsidP="00997776">
      <w:pPr>
        <w:spacing w:after="0"/>
        <w:rPr>
          <w:color w:val="000000" w:themeColor="text1"/>
          <w:sz w:val="28"/>
          <w:szCs w:val="28"/>
        </w:rPr>
      </w:pPr>
      <w:r w:rsidRPr="00997776">
        <w:rPr>
          <w:color w:val="000000" w:themeColor="text1"/>
          <w:sz w:val="28"/>
          <w:szCs w:val="28"/>
        </w:rPr>
        <w:t>&lt;/body&gt;</w:t>
      </w:r>
    </w:p>
    <w:p w14:paraId="1F7FBC32" w14:textId="29875711" w:rsidR="00997776" w:rsidRDefault="00997776" w:rsidP="00997776">
      <w:pPr>
        <w:spacing w:after="0"/>
        <w:rPr>
          <w:color w:val="000000" w:themeColor="text1"/>
          <w:sz w:val="28"/>
          <w:szCs w:val="28"/>
        </w:rPr>
      </w:pPr>
      <w:r w:rsidRPr="00997776">
        <w:rPr>
          <w:color w:val="000000" w:themeColor="text1"/>
          <w:sz w:val="28"/>
          <w:szCs w:val="28"/>
        </w:rPr>
        <w:t>&lt;/html&gt;</w:t>
      </w:r>
    </w:p>
    <w:p w14:paraId="30C221C3" w14:textId="77777777" w:rsidR="00997776" w:rsidRDefault="00997776" w:rsidP="00997776">
      <w:pPr>
        <w:spacing w:after="0"/>
        <w:rPr>
          <w:color w:val="000000" w:themeColor="text1"/>
          <w:sz w:val="28"/>
          <w:szCs w:val="28"/>
        </w:rPr>
      </w:pPr>
    </w:p>
    <w:p w14:paraId="6F8B92E9" w14:textId="1487AD8E" w:rsidR="00997776" w:rsidRDefault="00997776" w:rsidP="00997776">
      <w:pPr>
        <w:spacing w:after="0"/>
        <w:rPr>
          <w:color w:val="000000" w:themeColor="text1"/>
          <w:sz w:val="28"/>
          <w:szCs w:val="28"/>
        </w:rPr>
      </w:pPr>
      <w:r>
        <w:rPr>
          <w:color w:val="000000" w:themeColor="text1"/>
          <w:sz w:val="28"/>
          <w:szCs w:val="28"/>
        </w:rPr>
        <w:t>OUTPUTS:</w:t>
      </w:r>
    </w:p>
    <w:p w14:paraId="5D9022AC" w14:textId="77777777" w:rsidR="00334162" w:rsidRPr="00334162" w:rsidRDefault="00334162" w:rsidP="00334162">
      <w:pPr>
        <w:spacing w:after="0"/>
        <w:rPr>
          <w:b/>
          <w:bCs/>
          <w:color w:val="000000" w:themeColor="text1"/>
          <w:sz w:val="28"/>
          <w:szCs w:val="28"/>
        </w:rPr>
      </w:pPr>
      <w:r w:rsidRPr="00334162">
        <w:rPr>
          <w:b/>
          <w:bCs/>
          <w:color w:val="000000" w:themeColor="text1"/>
          <w:sz w:val="28"/>
          <w:szCs w:val="28"/>
        </w:rPr>
        <w:t>JavaScript Arithmetic</w:t>
      </w:r>
    </w:p>
    <w:p w14:paraId="7D8F0DCD" w14:textId="77777777" w:rsidR="00334162" w:rsidRPr="00334162" w:rsidRDefault="00334162" w:rsidP="00334162">
      <w:pPr>
        <w:spacing w:after="0"/>
        <w:rPr>
          <w:b/>
          <w:bCs/>
          <w:color w:val="000000" w:themeColor="text1"/>
          <w:sz w:val="28"/>
          <w:szCs w:val="28"/>
        </w:rPr>
      </w:pPr>
      <w:r w:rsidRPr="00334162">
        <w:rPr>
          <w:b/>
          <w:bCs/>
          <w:color w:val="000000" w:themeColor="text1"/>
          <w:sz w:val="28"/>
          <w:szCs w:val="28"/>
        </w:rPr>
        <w:t>The ++ Operator</w:t>
      </w:r>
    </w:p>
    <w:p w14:paraId="74117232" w14:textId="77777777" w:rsidR="00334162" w:rsidRPr="00334162" w:rsidRDefault="00334162" w:rsidP="00334162">
      <w:pPr>
        <w:spacing w:after="0"/>
        <w:rPr>
          <w:color w:val="000000" w:themeColor="text1"/>
          <w:sz w:val="28"/>
          <w:szCs w:val="28"/>
        </w:rPr>
      </w:pPr>
      <w:r w:rsidRPr="00334162">
        <w:rPr>
          <w:color w:val="000000" w:themeColor="text1"/>
          <w:sz w:val="28"/>
          <w:szCs w:val="28"/>
        </w:rPr>
        <w:t>4</w:t>
      </w:r>
    </w:p>
    <w:p w14:paraId="621F2AFC" w14:textId="77777777" w:rsidR="00997776" w:rsidRDefault="00997776" w:rsidP="00997776">
      <w:pPr>
        <w:spacing w:after="0"/>
        <w:rPr>
          <w:color w:val="000000" w:themeColor="text1"/>
          <w:sz w:val="28"/>
          <w:szCs w:val="28"/>
        </w:rPr>
      </w:pPr>
    </w:p>
    <w:p w14:paraId="4B3B9878" w14:textId="68C15C9B" w:rsidR="00334162" w:rsidRDefault="00334162" w:rsidP="00997776">
      <w:pPr>
        <w:spacing w:after="0"/>
        <w:rPr>
          <w:color w:val="000000" w:themeColor="text1"/>
          <w:sz w:val="28"/>
          <w:szCs w:val="28"/>
        </w:rPr>
      </w:pPr>
      <w:r>
        <w:rPr>
          <w:color w:val="000000" w:themeColor="text1"/>
          <w:sz w:val="28"/>
          <w:szCs w:val="28"/>
        </w:rPr>
        <w:t>INPUT:</w:t>
      </w:r>
    </w:p>
    <w:p w14:paraId="677DECEC" w14:textId="77777777" w:rsidR="00334162" w:rsidRPr="00334162" w:rsidRDefault="00334162" w:rsidP="00334162">
      <w:pPr>
        <w:spacing w:after="0"/>
        <w:rPr>
          <w:color w:val="000000" w:themeColor="text1"/>
          <w:sz w:val="28"/>
          <w:szCs w:val="28"/>
        </w:rPr>
      </w:pPr>
      <w:r w:rsidRPr="00334162">
        <w:rPr>
          <w:color w:val="000000" w:themeColor="text1"/>
          <w:sz w:val="28"/>
          <w:szCs w:val="28"/>
        </w:rPr>
        <w:t>&lt;!DOCTYPE html&gt;</w:t>
      </w:r>
    </w:p>
    <w:p w14:paraId="64F6F778" w14:textId="77777777" w:rsidR="00334162" w:rsidRPr="00334162" w:rsidRDefault="00334162" w:rsidP="00334162">
      <w:pPr>
        <w:spacing w:after="0"/>
        <w:rPr>
          <w:color w:val="000000" w:themeColor="text1"/>
          <w:sz w:val="28"/>
          <w:szCs w:val="28"/>
        </w:rPr>
      </w:pPr>
      <w:r w:rsidRPr="00334162">
        <w:rPr>
          <w:color w:val="000000" w:themeColor="text1"/>
          <w:sz w:val="28"/>
          <w:szCs w:val="28"/>
        </w:rPr>
        <w:t>&lt;html&gt;</w:t>
      </w:r>
    </w:p>
    <w:p w14:paraId="71809959" w14:textId="77777777" w:rsidR="00334162" w:rsidRPr="00334162" w:rsidRDefault="00334162" w:rsidP="00334162">
      <w:pPr>
        <w:spacing w:after="0"/>
        <w:rPr>
          <w:color w:val="000000" w:themeColor="text1"/>
          <w:sz w:val="28"/>
          <w:szCs w:val="28"/>
        </w:rPr>
      </w:pPr>
      <w:r w:rsidRPr="00334162">
        <w:rPr>
          <w:color w:val="000000" w:themeColor="text1"/>
          <w:sz w:val="28"/>
          <w:szCs w:val="28"/>
        </w:rPr>
        <w:t>&lt;body&gt;</w:t>
      </w:r>
    </w:p>
    <w:p w14:paraId="6D87D49B" w14:textId="77777777" w:rsidR="00334162" w:rsidRPr="00334162" w:rsidRDefault="00334162" w:rsidP="00334162">
      <w:pPr>
        <w:spacing w:after="0"/>
        <w:rPr>
          <w:color w:val="000000" w:themeColor="text1"/>
          <w:sz w:val="28"/>
          <w:szCs w:val="28"/>
        </w:rPr>
      </w:pPr>
    </w:p>
    <w:p w14:paraId="0EF42018" w14:textId="77777777" w:rsidR="00334162" w:rsidRPr="00334162" w:rsidRDefault="00334162" w:rsidP="00334162">
      <w:pPr>
        <w:spacing w:after="0"/>
        <w:rPr>
          <w:color w:val="000000" w:themeColor="text1"/>
          <w:sz w:val="28"/>
          <w:szCs w:val="28"/>
        </w:rPr>
      </w:pPr>
      <w:r w:rsidRPr="00334162">
        <w:rPr>
          <w:color w:val="000000" w:themeColor="text1"/>
          <w:sz w:val="28"/>
          <w:szCs w:val="28"/>
        </w:rPr>
        <w:t>&lt;h1&gt;JavaScript Arithmetic&lt;/h1&gt;</w:t>
      </w:r>
    </w:p>
    <w:p w14:paraId="467FEDD8" w14:textId="77777777" w:rsidR="00334162" w:rsidRPr="00334162" w:rsidRDefault="00334162" w:rsidP="00334162">
      <w:pPr>
        <w:spacing w:after="0"/>
        <w:rPr>
          <w:color w:val="000000" w:themeColor="text1"/>
          <w:sz w:val="28"/>
          <w:szCs w:val="28"/>
        </w:rPr>
      </w:pPr>
      <w:r w:rsidRPr="00334162">
        <w:rPr>
          <w:color w:val="000000" w:themeColor="text1"/>
          <w:sz w:val="28"/>
          <w:szCs w:val="28"/>
        </w:rPr>
        <w:t>&lt;h2&gt;</w:t>
      </w:r>
      <w:proofErr w:type="spellStart"/>
      <w:r w:rsidRPr="00334162">
        <w:rPr>
          <w:color w:val="000000" w:themeColor="text1"/>
          <w:sz w:val="28"/>
          <w:szCs w:val="28"/>
        </w:rPr>
        <w:t>Math.pow</w:t>
      </w:r>
      <w:proofErr w:type="spellEnd"/>
      <w:proofErr w:type="gramStart"/>
      <w:r w:rsidRPr="00334162">
        <w:rPr>
          <w:color w:val="000000" w:themeColor="text1"/>
          <w:sz w:val="28"/>
          <w:szCs w:val="28"/>
        </w:rPr>
        <w:t>()&lt;</w:t>
      </w:r>
      <w:proofErr w:type="gramEnd"/>
      <w:r w:rsidRPr="00334162">
        <w:rPr>
          <w:color w:val="000000" w:themeColor="text1"/>
          <w:sz w:val="28"/>
          <w:szCs w:val="28"/>
        </w:rPr>
        <w:t>/h2&gt;</w:t>
      </w:r>
    </w:p>
    <w:p w14:paraId="34D448FE" w14:textId="77777777" w:rsidR="00334162" w:rsidRPr="00334162" w:rsidRDefault="00334162" w:rsidP="00334162">
      <w:pPr>
        <w:spacing w:after="0"/>
        <w:rPr>
          <w:color w:val="000000" w:themeColor="text1"/>
          <w:sz w:val="28"/>
          <w:szCs w:val="28"/>
        </w:rPr>
      </w:pPr>
    </w:p>
    <w:p w14:paraId="4F0103BA" w14:textId="77777777" w:rsidR="00334162" w:rsidRPr="00334162" w:rsidRDefault="00334162" w:rsidP="00334162">
      <w:pPr>
        <w:spacing w:after="0"/>
        <w:rPr>
          <w:color w:val="000000" w:themeColor="text1"/>
          <w:sz w:val="28"/>
          <w:szCs w:val="28"/>
        </w:rPr>
      </w:pPr>
      <w:r w:rsidRPr="00334162">
        <w:rPr>
          <w:color w:val="000000" w:themeColor="text1"/>
          <w:sz w:val="28"/>
          <w:szCs w:val="28"/>
        </w:rPr>
        <w:t>&lt;p id="demo"&gt;&lt;/p&gt;</w:t>
      </w:r>
    </w:p>
    <w:p w14:paraId="74F8CD09" w14:textId="77777777" w:rsidR="00334162" w:rsidRPr="00334162" w:rsidRDefault="00334162" w:rsidP="00334162">
      <w:pPr>
        <w:spacing w:after="0"/>
        <w:rPr>
          <w:color w:val="000000" w:themeColor="text1"/>
          <w:sz w:val="28"/>
          <w:szCs w:val="28"/>
        </w:rPr>
      </w:pPr>
    </w:p>
    <w:p w14:paraId="07DEC3A4" w14:textId="77777777" w:rsidR="00334162" w:rsidRPr="00334162" w:rsidRDefault="00334162" w:rsidP="00334162">
      <w:pPr>
        <w:spacing w:after="0"/>
        <w:rPr>
          <w:color w:val="000000" w:themeColor="text1"/>
          <w:sz w:val="28"/>
          <w:szCs w:val="28"/>
        </w:rPr>
      </w:pPr>
      <w:r w:rsidRPr="00334162">
        <w:rPr>
          <w:color w:val="000000" w:themeColor="text1"/>
          <w:sz w:val="28"/>
          <w:szCs w:val="28"/>
        </w:rPr>
        <w:t>&lt;script&gt;</w:t>
      </w:r>
    </w:p>
    <w:p w14:paraId="08041750" w14:textId="77777777" w:rsidR="00334162" w:rsidRPr="00334162" w:rsidRDefault="00334162" w:rsidP="00334162">
      <w:pPr>
        <w:spacing w:after="0"/>
        <w:rPr>
          <w:color w:val="000000" w:themeColor="text1"/>
          <w:sz w:val="28"/>
          <w:szCs w:val="28"/>
        </w:rPr>
      </w:pPr>
      <w:r w:rsidRPr="00334162">
        <w:rPr>
          <w:color w:val="000000" w:themeColor="text1"/>
          <w:sz w:val="28"/>
          <w:szCs w:val="28"/>
        </w:rPr>
        <w:t xml:space="preserve">let x = </w:t>
      </w:r>
      <w:proofErr w:type="gramStart"/>
      <w:r w:rsidRPr="00334162">
        <w:rPr>
          <w:color w:val="000000" w:themeColor="text1"/>
          <w:sz w:val="28"/>
          <w:szCs w:val="28"/>
        </w:rPr>
        <w:t>5;</w:t>
      </w:r>
      <w:proofErr w:type="gramEnd"/>
    </w:p>
    <w:p w14:paraId="1FFF1C66" w14:textId="77777777" w:rsidR="00334162" w:rsidRPr="00334162" w:rsidRDefault="00334162" w:rsidP="00334162">
      <w:pPr>
        <w:spacing w:after="0"/>
        <w:rPr>
          <w:color w:val="000000" w:themeColor="text1"/>
          <w:sz w:val="28"/>
          <w:szCs w:val="28"/>
        </w:rPr>
      </w:pPr>
      <w:proofErr w:type="spellStart"/>
      <w:proofErr w:type="gramStart"/>
      <w:r w:rsidRPr="00334162">
        <w:rPr>
          <w:color w:val="000000" w:themeColor="text1"/>
          <w:sz w:val="28"/>
          <w:szCs w:val="28"/>
        </w:rPr>
        <w:t>document.getElementById</w:t>
      </w:r>
      <w:proofErr w:type="spellEnd"/>
      <w:proofErr w:type="gramEnd"/>
      <w:r w:rsidRPr="00334162">
        <w:rPr>
          <w:color w:val="000000" w:themeColor="text1"/>
          <w:sz w:val="28"/>
          <w:szCs w:val="28"/>
        </w:rPr>
        <w:t>("demo"</w:t>
      </w:r>
      <w:proofErr w:type="gramStart"/>
      <w:r w:rsidRPr="00334162">
        <w:rPr>
          <w:color w:val="000000" w:themeColor="text1"/>
          <w:sz w:val="28"/>
          <w:szCs w:val="28"/>
        </w:rPr>
        <w:t>).</w:t>
      </w:r>
      <w:proofErr w:type="spellStart"/>
      <w:r w:rsidRPr="00334162">
        <w:rPr>
          <w:color w:val="000000" w:themeColor="text1"/>
          <w:sz w:val="28"/>
          <w:szCs w:val="28"/>
        </w:rPr>
        <w:t>innerHTML</w:t>
      </w:r>
      <w:proofErr w:type="spellEnd"/>
      <w:proofErr w:type="gramEnd"/>
      <w:r w:rsidRPr="00334162">
        <w:rPr>
          <w:color w:val="000000" w:themeColor="text1"/>
          <w:sz w:val="28"/>
          <w:szCs w:val="28"/>
        </w:rPr>
        <w:t xml:space="preserve"> = </w:t>
      </w:r>
      <w:proofErr w:type="spellStart"/>
      <w:r w:rsidRPr="00334162">
        <w:rPr>
          <w:color w:val="000000" w:themeColor="text1"/>
          <w:sz w:val="28"/>
          <w:szCs w:val="28"/>
        </w:rPr>
        <w:t>Math.pow</w:t>
      </w:r>
      <w:proofErr w:type="spellEnd"/>
      <w:r w:rsidRPr="00334162">
        <w:rPr>
          <w:color w:val="000000" w:themeColor="text1"/>
          <w:sz w:val="28"/>
          <w:szCs w:val="28"/>
        </w:rPr>
        <w:t>(x,7</w:t>
      </w:r>
      <w:proofErr w:type="gramStart"/>
      <w:r w:rsidRPr="00334162">
        <w:rPr>
          <w:color w:val="000000" w:themeColor="text1"/>
          <w:sz w:val="28"/>
          <w:szCs w:val="28"/>
        </w:rPr>
        <w:t>);</w:t>
      </w:r>
      <w:proofErr w:type="gramEnd"/>
    </w:p>
    <w:p w14:paraId="18F141B6" w14:textId="77777777" w:rsidR="00334162" w:rsidRPr="00334162" w:rsidRDefault="00334162" w:rsidP="00334162">
      <w:pPr>
        <w:spacing w:after="0"/>
        <w:rPr>
          <w:color w:val="000000" w:themeColor="text1"/>
          <w:sz w:val="28"/>
          <w:szCs w:val="28"/>
        </w:rPr>
      </w:pPr>
      <w:r w:rsidRPr="00334162">
        <w:rPr>
          <w:color w:val="000000" w:themeColor="text1"/>
          <w:sz w:val="28"/>
          <w:szCs w:val="28"/>
        </w:rPr>
        <w:t>&lt;/script&gt;</w:t>
      </w:r>
    </w:p>
    <w:p w14:paraId="7A728F9F" w14:textId="77777777" w:rsidR="00334162" w:rsidRPr="00334162" w:rsidRDefault="00334162" w:rsidP="00334162">
      <w:pPr>
        <w:spacing w:after="0"/>
        <w:rPr>
          <w:color w:val="000000" w:themeColor="text1"/>
          <w:sz w:val="28"/>
          <w:szCs w:val="28"/>
        </w:rPr>
      </w:pPr>
    </w:p>
    <w:p w14:paraId="17FCC2EC" w14:textId="77777777" w:rsidR="00334162" w:rsidRPr="00334162" w:rsidRDefault="00334162" w:rsidP="00334162">
      <w:pPr>
        <w:spacing w:after="0"/>
        <w:rPr>
          <w:color w:val="000000" w:themeColor="text1"/>
          <w:sz w:val="28"/>
          <w:szCs w:val="28"/>
        </w:rPr>
      </w:pPr>
      <w:r w:rsidRPr="00334162">
        <w:rPr>
          <w:color w:val="000000" w:themeColor="text1"/>
          <w:sz w:val="28"/>
          <w:szCs w:val="28"/>
        </w:rPr>
        <w:lastRenderedPageBreak/>
        <w:t>&lt;/body&gt;</w:t>
      </w:r>
    </w:p>
    <w:p w14:paraId="7B948D6A" w14:textId="56CE8A76" w:rsidR="00334162" w:rsidRDefault="00334162" w:rsidP="00334162">
      <w:pPr>
        <w:spacing w:after="0"/>
        <w:rPr>
          <w:color w:val="000000" w:themeColor="text1"/>
          <w:sz w:val="28"/>
          <w:szCs w:val="28"/>
        </w:rPr>
      </w:pPr>
      <w:r w:rsidRPr="00334162">
        <w:rPr>
          <w:color w:val="000000" w:themeColor="text1"/>
          <w:sz w:val="28"/>
          <w:szCs w:val="28"/>
        </w:rPr>
        <w:t>&lt;/html&gt;</w:t>
      </w:r>
    </w:p>
    <w:p w14:paraId="5F0BE773" w14:textId="06C7128E" w:rsidR="00B43287" w:rsidRDefault="00B43287" w:rsidP="00334162">
      <w:pPr>
        <w:spacing w:after="0"/>
        <w:rPr>
          <w:color w:val="000000" w:themeColor="text1"/>
          <w:sz w:val="28"/>
          <w:szCs w:val="28"/>
        </w:rPr>
      </w:pPr>
      <w:r>
        <w:rPr>
          <w:color w:val="000000" w:themeColor="text1"/>
          <w:sz w:val="28"/>
          <w:szCs w:val="28"/>
        </w:rPr>
        <w:t>OUTPUT:</w:t>
      </w:r>
    </w:p>
    <w:p w14:paraId="26578CF1" w14:textId="77777777" w:rsidR="00B43287" w:rsidRPr="00B43287" w:rsidRDefault="00B43287" w:rsidP="00B43287">
      <w:pPr>
        <w:spacing w:after="0"/>
        <w:rPr>
          <w:b/>
          <w:bCs/>
          <w:color w:val="000000" w:themeColor="text1"/>
          <w:sz w:val="28"/>
          <w:szCs w:val="28"/>
        </w:rPr>
      </w:pPr>
      <w:r w:rsidRPr="00B43287">
        <w:rPr>
          <w:b/>
          <w:bCs/>
          <w:color w:val="000000" w:themeColor="text1"/>
          <w:sz w:val="28"/>
          <w:szCs w:val="28"/>
        </w:rPr>
        <w:t>JavaScript Arithmetic</w:t>
      </w:r>
    </w:p>
    <w:p w14:paraId="07C6CA41" w14:textId="77777777" w:rsidR="00B43287" w:rsidRPr="00B43287" w:rsidRDefault="00B43287" w:rsidP="00B43287">
      <w:pPr>
        <w:spacing w:after="0"/>
        <w:rPr>
          <w:b/>
          <w:bCs/>
          <w:color w:val="000000" w:themeColor="text1"/>
          <w:sz w:val="28"/>
          <w:szCs w:val="28"/>
        </w:rPr>
      </w:pPr>
      <w:proofErr w:type="spellStart"/>
      <w:proofErr w:type="gramStart"/>
      <w:r w:rsidRPr="00B43287">
        <w:rPr>
          <w:b/>
          <w:bCs/>
          <w:color w:val="000000" w:themeColor="text1"/>
          <w:sz w:val="28"/>
          <w:szCs w:val="28"/>
        </w:rPr>
        <w:t>Math.pow</w:t>
      </w:r>
      <w:proofErr w:type="spellEnd"/>
      <w:r w:rsidRPr="00B43287">
        <w:rPr>
          <w:b/>
          <w:bCs/>
          <w:color w:val="000000" w:themeColor="text1"/>
          <w:sz w:val="28"/>
          <w:szCs w:val="28"/>
        </w:rPr>
        <w:t>(</w:t>
      </w:r>
      <w:proofErr w:type="gramEnd"/>
      <w:r w:rsidRPr="00B43287">
        <w:rPr>
          <w:b/>
          <w:bCs/>
          <w:color w:val="000000" w:themeColor="text1"/>
          <w:sz w:val="28"/>
          <w:szCs w:val="28"/>
        </w:rPr>
        <w:t>)</w:t>
      </w:r>
    </w:p>
    <w:p w14:paraId="7049C4C6" w14:textId="77777777" w:rsidR="00B43287" w:rsidRPr="00B43287" w:rsidRDefault="00B43287" w:rsidP="00B43287">
      <w:pPr>
        <w:spacing w:after="0"/>
        <w:rPr>
          <w:color w:val="000000" w:themeColor="text1"/>
          <w:sz w:val="28"/>
          <w:szCs w:val="28"/>
        </w:rPr>
      </w:pPr>
      <w:r w:rsidRPr="00B43287">
        <w:rPr>
          <w:color w:val="000000" w:themeColor="text1"/>
          <w:sz w:val="28"/>
          <w:szCs w:val="28"/>
        </w:rPr>
        <w:t>78125</w:t>
      </w:r>
    </w:p>
    <w:p w14:paraId="3A3DA89D" w14:textId="77777777" w:rsidR="00B43287" w:rsidRDefault="00B43287" w:rsidP="00334162">
      <w:pPr>
        <w:spacing w:after="0"/>
        <w:rPr>
          <w:color w:val="000000" w:themeColor="text1"/>
          <w:sz w:val="28"/>
          <w:szCs w:val="28"/>
        </w:rPr>
      </w:pPr>
    </w:p>
    <w:p w14:paraId="742D01C0" w14:textId="534ED8F5" w:rsidR="00B43287" w:rsidRDefault="00B43287" w:rsidP="00334162">
      <w:pPr>
        <w:spacing w:after="0"/>
        <w:rPr>
          <w:color w:val="000000" w:themeColor="text1"/>
          <w:sz w:val="28"/>
          <w:szCs w:val="28"/>
        </w:rPr>
      </w:pPr>
      <w:r>
        <w:rPr>
          <w:color w:val="000000" w:themeColor="text1"/>
          <w:sz w:val="28"/>
          <w:szCs w:val="28"/>
        </w:rPr>
        <w:t>INPUT:</w:t>
      </w:r>
    </w:p>
    <w:p w14:paraId="132A64E3" w14:textId="77777777" w:rsidR="002E2C81" w:rsidRPr="002E2C81" w:rsidRDefault="002E2C81" w:rsidP="002E2C81">
      <w:pPr>
        <w:spacing w:after="0"/>
        <w:rPr>
          <w:color w:val="000000" w:themeColor="text1"/>
          <w:sz w:val="28"/>
          <w:szCs w:val="28"/>
        </w:rPr>
      </w:pPr>
      <w:r w:rsidRPr="002E2C81">
        <w:rPr>
          <w:color w:val="000000" w:themeColor="text1"/>
          <w:sz w:val="28"/>
          <w:szCs w:val="28"/>
        </w:rPr>
        <w:t>&lt;!DOCTYPE html&gt;</w:t>
      </w:r>
    </w:p>
    <w:p w14:paraId="5C6D21BE" w14:textId="77777777" w:rsidR="002E2C81" w:rsidRPr="002E2C81" w:rsidRDefault="002E2C81" w:rsidP="002E2C81">
      <w:pPr>
        <w:spacing w:after="0"/>
        <w:rPr>
          <w:color w:val="000000" w:themeColor="text1"/>
          <w:sz w:val="28"/>
          <w:szCs w:val="28"/>
        </w:rPr>
      </w:pPr>
      <w:r w:rsidRPr="002E2C81">
        <w:rPr>
          <w:color w:val="000000" w:themeColor="text1"/>
          <w:sz w:val="28"/>
          <w:szCs w:val="28"/>
        </w:rPr>
        <w:t>&lt;html&gt;</w:t>
      </w:r>
    </w:p>
    <w:p w14:paraId="61B46896" w14:textId="77777777" w:rsidR="002E2C81" w:rsidRPr="002E2C81" w:rsidRDefault="002E2C81" w:rsidP="002E2C81">
      <w:pPr>
        <w:spacing w:after="0"/>
        <w:rPr>
          <w:color w:val="000000" w:themeColor="text1"/>
          <w:sz w:val="28"/>
          <w:szCs w:val="28"/>
        </w:rPr>
      </w:pPr>
      <w:r w:rsidRPr="002E2C81">
        <w:rPr>
          <w:color w:val="000000" w:themeColor="text1"/>
          <w:sz w:val="28"/>
          <w:szCs w:val="28"/>
        </w:rPr>
        <w:t>&lt;body&gt;</w:t>
      </w:r>
    </w:p>
    <w:p w14:paraId="611D3847" w14:textId="77777777" w:rsidR="002E2C81" w:rsidRPr="002E2C81" w:rsidRDefault="002E2C81" w:rsidP="002E2C81">
      <w:pPr>
        <w:spacing w:after="0"/>
        <w:rPr>
          <w:color w:val="000000" w:themeColor="text1"/>
          <w:sz w:val="28"/>
          <w:szCs w:val="28"/>
        </w:rPr>
      </w:pPr>
    </w:p>
    <w:p w14:paraId="3904EA50" w14:textId="77777777" w:rsidR="002E2C81" w:rsidRPr="002E2C81" w:rsidRDefault="002E2C81" w:rsidP="002E2C81">
      <w:pPr>
        <w:spacing w:after="0"/>
        <w:rPr>
          <w:color w:val="000000" w:themeColor="text1"/>
          <w:sz w:val="28"/>
          <w:szCs w:val="28"/>
        </w:rPr>
      </w:pPr>
      <w:r w:rsidRPr="002E2C81">
        <w:rPr>
          <w:color w:val="000000" w:themeColor="text1"/>
          <w:sz w:val="28"/>
          <w:szCs w:val="28"/>
        </w:rPr>
        <w:t>&lt;h1&gt;JavaScript Arithmetic&lt;/h1&gt;</w:t>
      </w:r>
    </w:p>
    <w:p w14:paraId="0C9DD5D5" w14:textId="77777777" w:rsidR="002E2C81" w:rsidRPr="002E2C81" w:rsidRDefault="002E2C81" w:rsidP="002E2C81">
      <w:pPr>
        <w:spacing w:after="0"/>
        <w:rPr>
          <w:color w:val="000000" w:themeColor="text1"/>
          <w:sz w:val="28"/>
          <w:szCs w:val="28"/>
        </w:rPr>
      </w:pPr>
      <w:r w:rsidRPr="002E2C81">
        <w:rPr>
          <w:color w:val="000000" w:themeColor="text1"/>
          <w:sz w:val="28"/>
          <w:szCs w:val="28"/>
        </w:rPr>
        <w:t>&lt;h2&gt;Operator Precedence&lt;/h2&gt;</w:t>
      </w:r>
    </w:p>
    <w:p w14:paraId="1E210CE5" w14:textId="77777777" w:rsidR="002E2C81" w:rsidRPr="002E2C81" w:rsidRDefault="002E2C81" w:rsidP="002E2C81">
      <w:pPr>
        <w:spacing w:after="0"/>
        <w:rPr>
          <w:color w:val="000000" w:themeColor="text1"/>
          <w:sz w:val="28"/>
          <w:szCs w:val="28"/>
        </w:rPr>
      </w:pPr>
      <w:r w:rsidRPr="002E2C81">
        <w:rPr>
          <w:color w:val="000000" w:themeColor="text1"/>
          <w:sz w:val="28"/>
          <w:szCs w:val="28"/>
        </w:rPr>
        <w:t xml:space="preserve">&lt;p&gt;Multiplication has precedence over </w:t>
      </w:r>
      <w:proofErr w:type="gramStart"/>
      <w:r w:rsidRPr="002E2C81">
        <w:rPr>
          <w:color w:val="000000" w:themeColor="text1"/>
          <w:sz w:val="28"/>
          <w:szCs w:val="28"/>
        </w:rPr>
        <w:t>addition.&lt;</w:t>
      </w:r>
      <w:proofErr w:type="gramEnd"/>
      <w:r w:rsidRPr="002E2C81">
        <w:rPr>
          <w:color w:val="000000" w:themeColor="text1"/>
          <w:sz w:val="28"/>
          <w:szCs w:val="28"/>
        </w:rPr>
        <w:t>/p&gt;</w:t>
      </w:r>
    </w:p>
    <w:p w14:paraId="74F86FBA" w14:textId="77777777" w:rsidR="002E2C81" w:rsidRPr="002E2C81" w:rsidRDefault="002E2C81" w:rsidP="002E2C81">
      <w:pPr>
        <w:spacing w:after="0"/>
        <w:rPr>
          <w:color w:val="000000" w:themeColor="text1"/>
          <w:sz w:val="28"/>
          <w:szCs w:val="28"/>
        </w:rPr>
      </w:pPr>
    </w:p>
    <w:p w14:paraId="79E317CC" w14:textId="77777777" w:rsidR="002E2C81" w:rsidRPr="002E2C81" w:rsidRDefault="002E2C81" w:rsidP="002E2C81">
      <w:pPr>
        <w:spacing w:after="0"/>
        <w:rPr>
          <w:color w:val="000000" w:themeColor="text1"/>
          <w:sz w:val="28"/>
          <w:szCs w:val="28"/>
        </w:rPr>
      </w:pPr>
      <w:r w:rsidRPr="002E2C81">
        <w:rPr>
          <w:color w:val="000000" w:themeColor="text1"/>
          <w:sz w:val="28"/>
          <w:szCs w:val="28"/>
        </w:rPr>
        <w:t>&lt;p id="demo"&gt;&lt;/p&gt;</w:t>
      </w:r>
    </w:p>
    <w:p w14:paraId="1814D63D" w14:textId="77777777" w:rsidR="002E2C81" w:rsidRPr="002E2C81" w:rsidRDefault="002E2C81" w:rsidP="002E2C81">
      <w:pPr>
        <w:spacing w:after="0"/>
        <w:rPr>
          <w:color w:val="000000" w:themeColor="text1"/>
          <w:sz w:val="28"/>
          <w:szCs w:val="28"/>
        </w:rPr>
      </w:pPr>
    </w:p>
    <w:p w14:paraId="726B8FA4" w14:textId="77777777" w:rsidR="002E2C81" w:rsidRPr="002E2C81" w:rsidRDefault="002E2C81" w:rsidP="002E2C81">
      <w:pPr>
        <w:spacing w:after="0"/>
        <w:rPr>
          <w:color w:val="000000" w:themeColor="text1"/>
          <w:sz w:val="28"/>
          <w:szCs w:val="28"/>
        </w:rPr>
      </w:pPr>
      <w:r w:rsidRPr="002E2C81">
        <w:rPr>
          <w:color w:val="000000" w:themeColor="text1"/>
          <w:sz w:val="28"/>
          <w:szCs w:val="28"/>
        </w:rPr>
        <w:t>&lt;script&gt;</w:t>
      </w:r>
    </w:p>
    <w:p w14:paraId="23726A3C" w14:textId="77777777" w:rsidR="002E2C81" w:rsidRPr="002E2C81" w:rsidRDefault="002E2C81" w:rsidP="002E2C81">
      <w:pPr>
        <w:spacing w:after="0"/>
        <w:rPr>
          <w:color w:val="000000" w:themeColor="text1"/>
          <w:sz w:val="28"/>
          <w:szCs w:val="28"/>
        </w:rPr>
      </w:pPr>
      <w:proofErr w:type="spellStart"/>
      <w:proofErr w:type="gramStart"/>
      <w:r w:rsidRPr="002E2C81">
        <w:rPr>
          <w:color w:val="000000" w:themeColor="text1"/>
          <w:sz w:val="28"/>
          <w:szCs w:val="28"/>
        </w:rPr>
        <w:t>document.getElementById</w:t>
      </w:r>
      <w:proofErr w:type="spellEnd"/>
      <w:proofErr w:type="gramEnd"/>
      <w:r w:rsidRPr="002E2C81">
        <w:rPr>
          <w:color w:val="000000" w:themeColor="text1"/>
          <w:sz w:val="28"/>
          <w:szCs w:val="28"/>
        </w:rPr>
        <w:t>("demo"</w:t>
      </w:r>
      <w:proofErr w:type="gramStart"/>
      <w:r w:rsidRPr="002E2C81">
        <w:rPr>
          <w:color w:val="000000" w:themeColor="text1"/>
          <w:sz w:val="28"/>
          <w:szCs w:val="28"/>
        </w:rPr>
        <w:t>).</w:t>
      </w:r>
      <w:proofErr w:type="spellStart"/>
      <w:r w:rsidRPr="002E2C81">
        <w:rPr>
          <w:color w:val="000000" w:themeColor="text1"/>
          <w:sz w:val="28"/>
          <w:szCs w:val="28"/>
        </w:rPr>
        <w:t>innerHTML</w:t>
      </w:r>
      <w:proofErr w:type="spellEnd"/>
      <w:proofErr w:type="gramEnd"/>
      <w:r w:rsidRPr="002E2C81">
        <w:rPr>
          <w:color w:val="000000" w:themeColor="text1"/>
          <w:sz w:val="28"/>
          <w:szCs w:val="28"/>
        </w:rPr>
        <w:t xml:space="preserve"> = 100 + 50 * </w:t>
      </w:r>
      <w:proofErr w:type="gramStart"/>
      <w:r w:rsidRPr="002E2C81">
        <w:rPr>
          <w:color w:val="000000" w:themeColor="text1"/>
          <w:sz w:val="28"/>
          <w:szCs w:val="28"/>
        </w:rPr>
        <w:t>3;</w:t>
      </w:r>
      <w:proofErr w:type="gramEnd"/>
    </w:p>
    <w:p w14:paraId="776249BF" w14:textId="77777777" w:rsidR="002E2C81" w:rsidRPr="002E2C81" w:rsidRDefault="002E2C81" w:rsidP="002E2C81">
      <w:pPr>
        <w:spacing w:after="0"/>
        <w:rPr>
          <w:color w:val="000000" w:themeColor="text1"/>
          <w:sz w:val="28"/>
          <w:szCs w:val="28"/>
        </w:rPr>
      </w:pPr>
      <w:r w:rsidRPr="002E2C81">
        <w:rPr>
          <w:color w:val="000000" w:themeColor="text1"/>
          <w:sz w:val="28"/>
          <w:szCs w:val="28"/>
        </w:rPr>
        <w:t>&lt;/script&gt;</w:t>
      </w:r>
    </w:p>
    <w:p w14:paraId="10B42F4F" w14:textId="77777777" w:rsidR="002E2C81" w:rsidRPr="002E2C81" w:rsidRDefault="002E2C81" w:rsidP="002E2C81">
      <w:pPr>
        <w:spacing w:after="0"/>
        <w:rPr>
          <w:color w:val="000000" w:themeColor="text1"/>
          <w:sz w:val="28"/>
          <w:szCs w:val="28"/>
        </w:rPr>
      </w:pPr>
    </w:p>
    <w:p w14:paraId="6B87942E" w14:textId="77777777" w:rsidR="002E2C81" w:rsidRPr="002E2C81" w:rsidRDefault="002E2C81" w:rsidP="002E2C81">
      <w:pPr>
        <w:spacing w:after="0"/>
        <w:rPr>
          <w:color w:val="000000" w:themeColor="text1"/>
          <w:sz w:val="28"/>
          <w:szCs w:val="28"/>
        </w:rPr>
      </w:pPr>
      <w:r w:rsidRPr="002E2C81">
        <w:rPr>
          <w:color w:val="000000" w:themeColor="text1"/>
          <w:sz w:val="28"/>
          <w:szCs w:val="28"/>
        </w:rPr>
        <w:t>&lt;/body&gt;</w:t>
      </w:r>
    </w:p>
    <w:p w14:paraId="20E7D5DF" w14:textId="4B4CA88A" w:rsidR="00B43287" w:rsidRDefault="002E2C81" w:rsidP="002E2C81">
      <w:pPr>
        <w:spacing w:after="0"/>
        <w:rPr>
          <w:color w:val="000000" w:themeColor="text1"/>
          <w:sz w:val="28"/>
          <w:szCs w:val="28"/>
        </w:rPr>
      </w:pPr>
      <w:r w:rsidRPr="002E2C81">
        <w:rPr>
          <w:color w:val="000000" w:themeColor="text1"/>
          <w:sz w:val="28"/>
          <w:szCs w:val="28"/>
        </w:rPr>
        <w:t>&lt;/html&gt;</w:t>
      </w:r>
    </w:p>
    <w:p w14:paraId="320DFC03" w14:textId="77777777" w:rsidR="002E2C81" w:rsidRDefault="002E2C81" w:rsidP="002E2C81">
      <w:pPr>
        <w:spacing w:after="0"/>
        <w:rPr>
          <w:color w:val="000000" w:themeColor="text1"/>
          <w:sz w:val="28"/>
          <w:szCs w:val="28"/>
        </w:rPr>
      </w:pPr>
    </w:p>
    <w:p w14:paraId="0BA49C06" w14:textId="7F60406F" w:rsidR="002E2C81" w:rsidRDefault="002E2C81" w:rsidP="002E2C81">
      <w:pPr>
        <w:spacing w:after="0"/>
        <w:rPr>
          <w:color w:val="000000" w:themeColor="text1"/>
          <w:sz w:val="28"/>
          <w:szCs w:val="28"/>
        </w:rPr>
      </w:pPr>
      <w:r>
        <w:rPr>
          <w:color w:val="000000" w:themeColor="text1"/>
          <w:sz w:val="28"/>
          <w:szCs w:val="28"/>
        </w:rPr>
        <w:t>OUTPUT:</w:t>
      </w:r>
    </w:p>
    <w:p w14:paraId="20387E48" w14:textId="77777777" w:rsidR="00062533" w:rsidRPr="00062533" w:rsidRDefault="00062533" w:rsidP="00062533">
      <w:pPr>
        <w:spacing w:after="0"/>
        <w:rPr>
          <w:b/>
          <w:bCs/>
          <w:color w:val="000000" w:themeColor="text1"/>
          <w:sz w:val="28"/>
          <w:szCs w:val="28"/>
        </w:rPr>
      </w:pPr>
      <w:r w:rsidRPr="00062533">
        <w:rPr>
          <w:b/>
          <w:bCs/>
          <w:color w:val="000000" w:themeColor="text1"/>
          <w:sz w:val="28"/>
          <w:szCs w:val="28"/>
        </w:rPr>
        <w:t>JavaScript Arithmetic</w:t>
      </w:r>
    </w:p>
    <w:p w14:paraId="32514728" w14:textId="77777777" w:rsidR="00062533" w:rsidRPr="00062533" w:rsidRDefault="00062533" w:rsidP="00062533">
      <w:pPr>
        <w:spacing w:after="0"/>
        <w:rPr>
          <w:b/>
          <w:bCs/>
          <w:color w:val="000000" w:themeColor="text1"/>
          <w:sz w:val="28"/>
          <w:szCs w:val="28"/>
        </w:rPr>
      </w:pPr>
      <w:r w:rsidRPr="00062533">
        <w:rPr>
          <w:b/>
          <w:bCs/>
          <w:color w:val="000000" w:themeColor="text1"/>
          <w:sz w:val="28"/>
          <w:szCs w:val="28"/>
        </w:rPr>
        <w:t>Operator Precedence</w:t>
      </w:r>
    </w:p>
    <w:p w14:paraId="73238971" w14:textId="77777777" w:rsidR="00062533" w:rsidRPr="00062533" w:rsidRDefault="00062533" w:rsidP="00062533">
      <w:pPr>
        <w:spacing w:after="0"/>
        <w:rPr>
          <w:color w:val="000000" w:themeColor="text1"/>
          <w:sz w:val="28"/>
          <w:szCs w:val="28"/>
        </w:rPr>
      </w:pPr>
      <w:r w:rsidRPr="00062533">
        <w:rPr>
          <w:color w:val="000000" w:themeColor="text1"/>
          <w:sz w:val="28"/>
          <w:szCs w:val="28"/>
        </w:rPr>
        <w:t>Multiplication has precedence over addition.</w:t>
      </w:r>
    </w:p>
    <w:p w14:paraId="355CB1EE" w14:textId="77777777" w:rsidR="00062533" w:rsidRPr="00062533" w:rsidRDefault="00062533" w:rsidP="00062533">
      <w:pPr>
        <w:spacing w:after="0"/>
        <w:rPr>
          <w:color w:val="000000" w:themeColor="text1"/>
          <w:sz w:val="28"/>
          <w:szCs w:val="28"/>
        </w:rPr>
      </w:pPr>
      <w:r w:rsidRPr="00062533">
        <w:rPr>
          <w:color w:val="000000" w:themeColor="text1"/>
          <w:sz w:val="28"/>
          <w:szCs w:val="28"/>
        </w:rPr>
        <w:t>250</w:t>
      </w:r>
    </w:p>
    <w:p w14:paraId="2B2AF928" w14:textId="77777777" w:rsidR="002E2C81" w:rsidRDefault="002E2C81" w:rsidP="002E2C81">
      <w:pPr>
        <w:spacing w:after="0"/>
        <w:rPr>
          <w:color w:val="000000" w:themeColor="text1"/>
          <w:sz w:val="28"/>
          <w:szCs w:val="28"/>
        </w:rPr>
      </w:pPr>
    </w:p>
    <w:p w14:paraId="29124B71" w14:textId="73766C1B" w:rsidR="00062533" w:rsidRDefault="00062533" w:rsidP="002E2C81">
      <w:pPr>
        <w:spacing w:after="0"/>
        <w:rPr>
          <w:color w:val="000000" w:themeColor="text1"/>
          <w:sz w:val="28"/>
          <w:szCs w:val="28"/>
        </w:rPr>
      </w:pPr>
      <w:r>
        <w:rPr>
          <w:color w:val="000000" w:themeColor="text1"/>
          <w:sz w:val="28"/>
          <w:szCs w:val="28"/>
        </w:rPr>
        <w:t>INPUT:</w:t>
      </w:r>
    </w:p>
    <w:p w14:paraId="63F480D8" w14:textId="77777777" w:rsidR="00062533" w:rsidRPr="00062533" w:rsidRDefault="00062533" w:rsidP="00062533">
      <w:pPr>
        <w:spacing w:after="0"/>
        <w:rPr>
          <w:color w:val="000000" w:themeColor="text1"/>
          <w:sz w:val="28"/>
          <w:szCs w:val="28"/>
        </w:rPr>
      </w:pPr>
      <w:r w:rsidRPr="00062533">
        <w:rPr>
          <w:color w:val="000000" w:themeColor="text1"/>
          <w:sz w:val="28"/>
          <w:szCs w:val="28"/>
        </w:rPr>
        <w:lastRenderedPageBreak/>
        <w:t>&lt;!DOCTYPE html&gt;</w:t>
      </w:r>
    </w:p>
    <w:p w14:paraId="35FFC379" w14:textId="77777777" w:rsidR="00062533" w:rsidRPr="00062533" w:rsidRDefault="00062533" w:rsidP="00062533">
      <w:pPr>
        <w:spacing w:after="0"/>
        <w:rPr>
          <w:color w:val="000000" w:themeColor="text1"/>
          <w:sz w:val="28"/>
          <w:szCs w:val="28"/>
        </w:rPr>
      </w:pPr>
      <w:r w:rsidRPr="00062533">
        <w:rPr>
          <w:color w:val="000000" w:themeColor="text1"/>
          <w:sz w:val="28"/>
          <w:szCs w:val="28"/>
        </w:rPr>
        <w:t>&lt;html&gt;</w:t>
      </w:r>
    </w:p>
    <w:p w14:paraId="2FFACD1A" w14:textId="77777777" w:rsidR="00062533" w:rsidRPr="00062533" w:rsidRDefault="00062533" w:rsidP="00062533">
      <w:pPr>
        <w:spacing w:after="0"/>
        <w:rPr>
          <w:color w:val="000000" w:themeColor="text1"/>
          <w:sz w:val="28"/>
          <w:szCs w:val="28"/>
        </w:rPr>
      </w:pPr>
      <w:r w:rsidRPr="00062533">
        <w:rPr>
          <w:color w:val="000000" w:themeColor="text1"/>
          <w:sz w:val="28"/>
          <w:szCs w:val="28"/>
        </w:rPr>
        <w:t>&lt;body&gt;</w:t>
      </w:r>
    </w:p>
    <w:p w14:paraId="439B379C" w14:textId="77777777" w:rsidR="00062533" w:rsidRPr="00062533" w:rsidRDefault="00062533" w:rsidP="00062533">
      <w:pPr>
        <w:spacing w:after="0"/>
        <w:rPr>
          <w:color w:val="000000" w:themeColor="text1"/>
          <w:sz w:val="28"/>
          <w:szCs w:val="28"/>
        </w:rPr>
      </w:pPr>
    </w:p>
    <w:p w14:paraId="34B13B5B" w14:textId="77777777" w:rsidR="00062533" w:rsidRPr="00062533" w:rsidRDefault="00062533" w:rsidP="00062533">
      <w:pPr>
        <w:spacing w:after="0"/>
        <w:rPr>
          <w:color w:val="000000" w:themeColor="text1"/>
          <w:sz w:val="28"/>
          <w:szCs w:val="28"/>
        </w:rPr>
      </w:pPr>
      <w:r w:rsidRPr="00062533">
        <w:rPr>
          <w:color w:val="000000" w:themeColor="text1"/>
          <w:sz w:val="28"/>
          <w:szCs w:val="28"/>
        </w:rPr>
        <w:t>&lt;h1&gt;JavaScript Assignments&lt;/h1&gt;</w:t>
      </w:r>
    </w:p>
    <w:p w14:paraId="0E3EEA2D" w14:textId="77777777" w:rsidR="00062533" w:rsidRPr="00062533" w:rsidRDefault="00062533" w:rsidP="00062533">
      <w:pPr>
        <w:spacing w:after="0"/>
        <w:rPr>
          <w:color w:val="000000" w:themeColor="text1"/>
          <w:sz w:val="28"/>
          <w:szCs w:val="28"/>
        </w:rPr>
      </w:pPr>
      <w:r w:rsidRPr="00062533">
        <w:rPr>
          <w:color w:val="000000" w:themeColor="text1"/>
          <w:sz w:val="28"/>
          <w:szCs w:val="28"/>
        </w:rPr>
        <w:t>&lt;h2&gt;Simple Assignment&lt;/h2&gt;</w:t>
      </w:r>
    </w:p>
    <w:p w14:paraId="1EAA8B34" w14:textId="77777777" w:rsidR="00062533" w:rsidRPr="00062533" w:rsidRDefault="00062533" w:rsidP="00062533">
      <w:pPr>
        <w:spacing w:after="0"/>
        <w:rPr>
          <w:color w:val="000000" w:themeColor="text1"/>
          <w:sz w:val="28"/>
          <w:szCs w:val="28"/>
        </w:rPr>
      </w:pPr>
      <w:r w:rsidRPr="00062533">
        <w:rPr>
          <w:color w:val="000000" w:themeColor="text1"/>
          <w:sz w:val="28"/>
          <w:szCs w:val="28"/>
        </w:rPr>
        <w:t>&lt;h3&gt;The = Operator&lt;/h3&gt;</w:t>
      </w:r>
    </w:p>
    <w:p w14:paraId="0FAB0EFA" w14:textId="77777777" w:rsidR="00062533" w:rsidRPr="00062533" w:rsidRDefault="00062533" w:rsidP="00062533">
      <w:pPr>
        <w:spacing w:after="0"/>
        <w:rPr>
          <w:color w:val="000000" w:themeColor="text1"/>
          <w:sz w:val="28"/>
          <w:szCs w:val="28"/>
        </w:rPr>
      </w:pPr>
    </w:p>
    <w:p w14:paraId="306A526E" w14:textId="77777777" w:rsidR="00062533" w:rsidRPr="00062533" w:rsidRDefault="00062533" w:rsidP="00062533">
      <w:pPr>
        <w:spacing w:after="0"/>
        <w:rPr>
          <w:color w:val="000000" w:themeColor="text1"/>
          <w:sz w:val="28"/>
          <w:szCs w:val="28"/>
        </w:rPr>
      </w:pPr>
      <w:r w:rsidRPr="00062533">
        <w:rPr>
          <w:color w:val="000000" w:themeColor="text1"/>
          <w:sz w:val="28"/>
          <w:szCs w:val="28"/>
        </w:rPr>
        <w:t>&lt;p id="demo"&gt;&lt;/p&gt;</w:t>
      </w:r>
    </w:p>
    <w:p w14:paraId="79E915FB" w14:textId="77777777" w:rsidR="00062533" w:rsidRPr="00062533" w:rsidRDefault="00062533" w:rsidP="00062533">
      <w:pPr>
        <w:spacing w:after="0"/>
        <w:rPr>
          <w:color w:val="000000" w:themeColor="text1"/>
          <w:sz w:val="28"/>
          <w:szCs w:val="28"/>
        </w:rPr>
      </w:pPr>
    </w:p>
    <w:p w14:paraId="7DFD3E15" w14:textId="77777777" w:rsidR="00062533" w:rsidRPr="00062533" w:rsidRDefault="00062533" w:rsidP="00062533">
      <w:pPr>
        <w:spacing w:after="0"/>
        <w:rPr>
          <w:color w:val="000000" w:themeColor="text1"/>
          <w:sz w:val="28"/>
          <w:szCs w:val="28"/>
        </w:rPr>
      </w:pPr>
      <w:r w:rsidRPr="00062533">
        <w:rPr>
          <w:color w:val="000000" w:themeColor="text1"/>
          <w:sz w:val="28"/>
          <w:szCs w:val="28"/>
        </w:rPr>
        <w:t>&lt;script&gt;</w:t>
      </w:r>
    </w:p>
    <w:p w14:paraId="7743AE3A" w14:textId="77777777" w:rsidR="00062533" w:rsidRPr="00062533" w:rsidRDefault="00062533" w:rsidP="00062533">
      <w:pPr>
        <w:spacing w:after="0"/>
        <w:rPr>
          <w:color w:val="000000" w:themeColor="text1"/>
          <w:sz w:val="28"/>
          <w:szCs w:val="28"/>
        </w:rPr>
      </w:pPr>
      <w:r w:rsidRPr="00062533">
        <w:rPr>
          <w:color w:val="000000" w:themeColor="text1"/>
          <w:sz w:val="28"/>
          <w:szCs w:val="28"/>
        </w:rPr>
        <w:t>let y = 50</w:t>
      </w:r>
    </w:p>
    <w:p w14:paraId="7A7FD7FC" w14:textId="77777777" w:rsidR="00062533" w:rsidRPr="00062533" w:rsidRDefault="00062533" w:rsidP="00062533">
      <w:pPr>
        <w:spacing w:after="0"/>
        <w:rPr>
          <w:color w:val="000000" w:themeColor="text1"/>
          <w:sz w:val="28"/>
          <w:szCs w:val="28"/>
        </w:rPr>
      </w:pPr>
      <w:r w:rsidRPr="00062533">
        <w:rPr>
          <w:color w:val="000000" w:themeColor="text1"/>
          <w:sz w:val="28"/>
          <w:szCs w:val="28"/>
        </w:rPr>
        <w:t xml:space="preserve">let x = 10 + </w:t>
      </w:r>
      <w:proofErr w:type="gramStart"/>
      <w:r w:rsidRPr="00062533">
        <w:rPr>
          <w:color w:val="000000" w:themeColor="text1"/>
          <w:sz w:val="28"/>
          <w:szCs w:val="28"/>
        </w:rPr>
        <w:t>y;</w:t>
      </w:r>
      <w:proofErr w:type="gramEnd"/>
    </w:p>
    <w:p w14:paraId="158DD490" w14:textId="77777777" w:rsidR="00062533" w:rsidRPr="00062533" w:rsidRDefault="00062533" w:rsidP="00062533">
      <w:pPr>
        <w:spacing w:after="0"/>
        <w:rPr>
          <w:color w:val="000000" w:themeColor="text1"/>
          <w:sz w:val="28"/>
          <w:szCs w:val="28"/>
        </w:rPr>
      </w:pPr>
      <w:proofErr w:type="spellStart"/>
      <w:proofErr w:type="gramStart"/>
      <w:r w:rsidRPr="00062533">
        <w:rPr>
          <w:color w:val="000000" w:themeColor="text1"/>
          <w:sz w:val="28"/>
          <w:szCs w:val="28"/>
        </w:rPr>
        <w:t>document.getElementById</w:t>
      </w:r>
      <w:proofErr w:type="spellEnd"/>
      <w:proofErr w:type="gramEnd"/>
      <w:r w:rsidRPr="00062533">
        <w:rPr>
          <w:color w:val="000000" w:themeColor="text1"/>
          <w:sz w:val="28"/>
          <w:szCs w:val="28"/>
        </w:rPr>
        <w:t>("demo"</w:t>
      </w:r>
      <w:proofErr w:type="gramStart"/>
      <w:r w:rsidRPr="00062533">
        <w:rPr>
          <w:color w:val="000000" w:themeColor="text1"/>
          <w:sz w:val="28"/>
          <w:szCs w:val="28"/>
        </w:rPr>
        <w:t>).</w:t>
      </w:r>
      <w:proofErr w:type="spellStart"/>
      <w:r w:rsidRPr="00062533">
        <w:rPr>
          <w:color w:val="000000" w:themeColor="text1"/>
          <w:sz w:val="28"/>
          <w:szCs w:val="28"/>
        </w:rPr>
        <w:t>innerHTML</w:t>
      </w:r>
      <w:proofErr w:type="spellEnd"/>
      <w:proofErr w:type="gramEnd"/>
      <w:r w:rsidRPr="00062533">
        <w:rPr>
          <w:color w:val="000000" w:themeColor="text1"/>
          <w:sz w:val="28"/>
          <w:szCs w:val="28"/>
        </w:rPr>
        <w:t xml:space="preserve"> = "Value of x is: " + </w:t>
      </w:r>
      <w:proofErr w:type="gramStart"/>
      <w:r w:rsidRPr="00062533">
        <w:rPr>
          <w:color w:val="000000" w:themeColor="text1"/>
          <w:sz w:val="28"/>
          <w:szCs w:val="28"/>
        </w:rPr>
        <w:t>x;</w:t>
      </w:r>
      <w:proofErr w:type="gramEnd"/>
    </w:p>
    <w:p w14:paraId="7D204F15" w14:textId="77777777" w:rsidR="00062533" w:rsidRPr="00062533" w:rsidRDefault="00062533" w:rsidP="00062533">
      <w:pPr>
        <w:spacing w:after="0"/>
        <w:rPr>
          <w:color w:val="000000" w:themeColor="text1"/>
          <w:sz w:val="28"/>
          <w:szCs w:val="28"/>
        </w:rPr>
      </w:pPr>
      <w:r w:rsidRPr="00062533">
        <w:rPr>
          <w:color w:val="000000" w:themeColor="text1"/>
          <w:sz w:val="28"/>
          <w:szCs w:val="28"/>
        </w:rPr>
        <w:t>&lt;/script&gt;</w:t>
      </w:r>
    </w:p>
    <w:p w14:paraId="5B86D05D" w14:textId="77777777" w:rsidR="00062533" w:rsidRPr="00062533" w:rsidRDefault="00062533" w:rsidP="00062533">
      <w:pPr>
        <w:spacing w:after="0"/>
        <w:rPr>
          <w:color w:val="000000" w:themeColor="text1"/>
          <w:sz w:val="28"/>
          <w:szCs w:val="28"/>
        </w:rPr>
      </w:pPr>
    </w:p>
    <w:p w14:paraId="5DF463D0" w14:textId="77777777" w:rsidR="00062533" w:rsidRPr="00062533" w:rsidRDefault="00062533" w:rsidP="00062533">
      <w:pPr>
        <w:spacing w:after="0"/>
        <w:rPr>
          <w:color w:val="000000" w:themeColor="text1"/>
          <w:sz w:val="28"/>
          <w:szCs w:val="28"/>
        </w:rPr>
      </w:pPr>
      <w:r w:rsidRPr="00062533">
        <w:rPr>
          <w:color w:val="000000" w:themeColor="text1"/>
          <w:sz w:val="28"/>
          <w:szCs w:val="28"/>
        </w:rPr>
        <w:t>&lt;/body&gt;</w:t>
      </w:r>
    </w:p>
    <w:p w14:paraId="219DCE30" w14:textId="03A60F36" w:rsidR="00062533" w:rsidRDefault="00062533" w:rsidP="00062533">
      <w:pPr>
        <w:spacing w:after="0"/>
        <w:rPr>
          <w:color w:val="000000" w:themeColor="text1"/>
          <w:sz w:val="28"/>
          <w:szCs w:val="28"/>
        </w:rPr>
      </w:pPr>
      <w:r w:rsidRPr="00062533">
        <w:rPr>
          <w:color w:val="000000" w:themeColor="text1"/>
          <w:sz w:val="28"/>
          <w:szCs w:val="28"/>
        </w:rPr>
        <w:t>&lt;/html&gt;</w:t>
      </w:r>
    </w:p>
    <w:p w14:paraId="2E68E94B" w14:textId="77777777" w:rsidR="00062533" w:rsidRDefault="00062533" w:rsidP="00062533">
      <w:pPr>
        <w:spacing w:after="0"/>
        <w:rPr>
          <w:color w:val="000000" w:themeColor="text1"/>
          <w:sz w:val="28"/>
          <w:szCs w:val="28"/>
        </w:rPr>
      </w:pPr>
    </w:p>
    <w:p w14:paraId="3F513B2E" w14:textId="344BF919" w:rsidR="00062533" w:rsidRDefault="00062533" w:rsidP="00062533">
      <w:pPr>
        <w:spacing w:after="0"/>
        <w:rPr>
          <w:color w:val="000000" w:themeColor="text1"/>
          <w:sz w:val="28"/>
          <w:szCs w:val="28"/>
        </w:rPr>
      </w:pPr>
      <w:r>
        <w:rPr>
          <w:color w:val="000000" w:themeColor="text1"/>
          <w:sz w:val="28"/>
          <w:szCs w:val="28"/>
        </w:rPr>
        <w:t>OUTPUT:</w:t>
      </w:r>
    </w:p>
    <w:p w14:paraId="5B9F0432" w14:textId="77777777" w:rsidR="00261B03" w:rsidRPr="00261B03" w:rsidRDefault="00261B03" w:rsidP="00261B03">
      <w:pPr>
        <w:spacing w:after="0"/>
        <w:rPr>
          <w:b/>
          <w:bCs/>
          <w:color w:val="000000" w:themeColor="text1"/>
          <w:sz w:val="28"/>
          <w:szCs w:val="28"/>
        </w:rPr>
      </w:pPr>
      <w:r w:rsidRPr="00261B03">
        <w:rPr>
          <w:b/>
          <w:bCs/>
          <w:color w:val="000000" w:themeColor="text1"/>
          <w:sz w:val="28"/>
          <w:szCs w:val="28"/>
        </w:rPr>
        <w:t>JavaScript Assignments</w:t>
      </w:r>
    </w:p>
    <w:p w14:paraId="7E70D418" w14:textId="77777777" w:rsidR="00261B03" w:rsidRPr="00261B03" w:rsidRDefault="00261B03" w:rsidP="00261B03">
      <w:pPr>
        <w:spacing w:after="0"/>
        <w:rPr>
          <w:b/>
          <w:bCs/>
          <w:color w:val="000000" w:themeColor="text1"/>
          <w:sz w:val="28"/>
          <w:szCs w:val="28"/>
        </w:rPr>
      </w:pPr>
      <w:r w:rsidRPr="00261B03">
        <w:rPr>
          <w:b/>
          <w:bCs/>
          <w:color w:val="000000" w:themeColor="text1"/>
          <w:sz w:val="28"/>
          <w:szCs w:val="28"/>
        </w:rPr>
        <w:t>Simple Assignment</w:t>
      </w:r>
    </w:p>
    <w:p w14:paraId="49858611" w14:textId="77777777" w:rsidR="00261B03" w:rsidRPr="00261B03" w:rsidRDefault="00261B03" w:rsidP="00261B03">
      <w:pPr>
        <w:spacing w:after="0"/>
        <w:rPr>
          <w:b/>
          <w:bCs/>
          <w:color w:val="000000" w:themeColor="text1"/>
          <w:sz w:val="28"/>
          <w:szCs w:val="28"/>
        </w:rPr>
      </w:pPr>
      <w:r w:rsidRPr="00261B03">
        <w:rPr>
          <w:b/>
          <w:bCs/>
          <w:color w:val="000000" w:themeColor="text1"/>
          <w:sz w:val="28"/>
          <w:szCs w:val="28"/>
        </w:rPr>
        <w:t>The = Operator</w:t>
      </w:r>
    </w:p>
    <w:p w14:paraId="22752301" w14:textId="77777777" w:rsidR="00261B03" w:rsidRPr="00261B03" w:rsidRDefault="00261B03" w:rsidP="00261B03">
      <w:pPr>
        <w:spacing w:after="0"/>
        <w:rPr>
          <w:color w:val="000000" w:themeColor="text1"/>
          <w:sz w:val="28"/>
          <w:szCs w:val="28"/>
        </w:rPr>
      </w:pPr>
      <w:r w:rsidRPr="00261B03">
        <w:rPr>
          <w:color w:val="000000" w:themeColor="text1"/>
          <w:sz w:val="28"/>
          <w:szCs w:val="28"/>
        </w:rPr>
        <w:t>Value of x is: 60</w:t>
      </w:r>
    </w:p>
    <w:p w14:paraId="54DB418D" w14:textId="77777777" w:rsidR="00062533" w:rsidRDefault="00062533" w:rsidP="00062533">
      <w:pPr>
        <w:spacing w:after="0"/>
        <w:rPr>
          <w:color w:val="000000" w:themeColor="text1"/>
          <w:sz w:val="28"/>
          <w:szCs w:val="28"/>
        </w:rPr>
      </w:pPr>
    </w:p>
    <w:p w14:paraId="4AA81FBF" w14:textId="7E297A5F" w:rsidR="00261B03" w:rsidRDefault="00261B03" w:rsidP="00062533">
      <w:pPr>
        <w:spacing w:after="0"/>
        <w:rPr>
          <w:color w:val="000000" w:themeColor="text1"/>
          <w:sz w:val="28"/>
          <w:szCs w:val="28"/>
        </w:rPr>
      </w:pPr>
      <w:r>
        <w:rPr>
          <w:color w:val="000000" w:themeColor="text1"/>
          <w:sz w:val="28"/>
          <w:szCs w:val="28"/>
        </w:rPr>
        <w:t>INPUT:</w:t>
      </w:r>
    </w:p>
    <w:p w14:paraId="6D7EBFAC" w14:textId="77777777" w:rsidR="00FC5B54" w:rsidRPr="00FC5B54" w:rsidRDefault="00FC5B54" w:rsidP="00FC5B54">
      <w:pPr>
        <w:spacing w:after="0"/>
        <w:rPr>
          <w:color w:val="000000" w:themeColor="text1"/>
          <w:sz w:val="28"/>
          <w:szCs w:val="28"/>
        </w:rPr>
      </w:pPr>
      <w:r w:rsidRPr="00FC5B54">
        <w:rPr>
          <w:color w:val="000000" w:themeColor="text1"/>
          <w:sz w:val="28"/>
          <w:szCs w:val="28"/>
        </w:rPr>
        <w:t>&lt;!DOCTYPE html&gt;</w:t>
      </w:r>
    </w:p>
    <w:p w14:paraId="328C2604" w14:textId="77777777" w:rsidR="00FC5B54" w:rsidRPr="00FC5B54" w:rsidRDefault="00FC5B54" w:rsidP="00FC5B54">
      <w:pPr>
        <w:spacing w:after="0"/>
        <w:rPr>
          <w:color w:val="000000" w:themeColor="text1"/>
          <w:sz w:val="28"/>
          <w:szCs w:val="28"/>
        </w:rPr>
      </w:pPr>
      <w:r w:rsidRPr="00FC5B54">
        <w:rPr>
          <w:color w:val="000000" w:themeColor="text1"/>
          <w:sz w:val="28"/>
          <w:szCs w:val="28"/>
        </w:rPr>
        <w:t>&lt;html&gt;</w:t>
      </w:r>
    </w:p>
    <w:p w14:paraId="459B3D19" w14:textId="77777777" w:rsidR="00FC5B54" w:rsidRPr="00FC5B54" w:rsidRDefault="00FC5B54" w:rsidP="00FC5B54">
      <w:pPr>
        <w:spacing w:after="0"/>
        <w:rPr>
          <w:color w:val="000000" w:themeColor="text1"/>
          <w:sz w:val="28"/>
          <w:szCs w:val="28"/>
        </w:rPr>
      </w:pPr>
      <w:r w:rsidRPr="00FC5B54">
        <w:rPr>
          <w:color w:val="000000" w:themeColor="text1"/>
          <w:sz w:val="28"/>
          <w:szCs w:val="28"/>
        </w:rPr>
        <w:t>&lt;body&gt;</w:t>
      </w:r>
    </w:p>
    <w:p w14:paraId="6F83B328" w14:textId="77777777" w:rsidR="00FC5B54" w:rsidRPr="00FC5B54" w:rsidRDefault="00FC5B54" w:rsidP="00FC5B54">
      <w:pPr>
        <w:spacing w:after="0"/>
        <w:rPr>
          <w:color w:val="000000" w:themeColor="text1"/>
          <w:sz w:val="28"/>
          <w:szCs w:val="28"/>
        </w:rPr>
      </w:pPr>
    </w:p>
    <w:p w14:paraId="2A7D05E3" w14:textId="77777777" w:rsidR="00FC5B54" w:rsidRPr="00FC5B54" w:rsidRDefault="00FC5B54" w:rsidP="00FC5B54">
      <w:pPr>
        <w:spacing w:after="0"/>
        <w:rPr>
          <w:color w:val="000000" w:themeColor="text1"/>
          <w:sz w:val="28"/>
          <w:szCs w:val="28"/>
        </w:rPr>
      </w:pPr>
      <w:r w:rsidRPr="00FC5B54">
        <w:rPr>
          <w:color w:val="000000" w:themeColor="text1"/>
          <w:sz w:val="28"/>
          <w:szCs w:val="28"/>
        </w:rPr>
        <w:t>&lt;h1&gt;JavaScript Assignments&lt;/h1&gt;</w:t>
      </w:r>
    </w:p>
    <w:p w14:paraId="19578ECA" w14:textId="77777777" w:rsidR="00FC5B54" w:rsidRPr="00FC5B54" w:rsidRDefault="00FC5B54" w:rsidP="00FC5B54">
      <w:pPr>
        <w:spacing w:after="0"/>
        <w:rPr>
          <w:color w:val="000000" w:themeColor="text1"/>
          <w:sz w:val="28"/>
          <w:szCs w:val="28"/>
        </w:rPr>
      </w:pPr>
      <w:r w:rsidRPr="00FC5B54">
        <w:rPr>
          <w:color w:val="000000" w:themeColor="text1"/>
          <w:sz w:val="28"/>
          <w:szCs w:val="28"/>
        </w:rPr>
        <w:t>&lt;h2&gt;Addition Assignment&lt;/h2&gt;</w:t>
      </w:r>
    </w:p>
    <w:p w14:paraId="4F0D8D22" w14:textId="77777777" w:rsidR="00FC5B54" w:rsidRPr="00FC5B54" w:rsidRDefault="00FC5B54" w:rsidP="00FC5B54">
      <w:pPr>
        <w:spacing w:after="0"/>
        <w:rPr>
          <w:color w:val="000000" w:themeColor="text1"/>
          <w:sz w:val="28"/>
          <w:szCs w:val="28"/>
        </w:rPr>
      </w:pPr>
      <w:r w:rsidRPr="00FC5B54">
        <w:rPr>
          <w:color w:val="000000" w:themeColor="text1"/>
          <w:sz w:val="28"/>
          <w:szCs w:val="28"/>
        </w:rPr>
        <w:lastRenderedPageBreak/>
        <w:t>&lt;h3&gt;The += Operator&lt;/h3&gt;</w:t>
      </w:r>
    </w:p>
    <w:p w14:paraId="55EC4291" w14:textId="77777777" w:rsidR="00FC5B54" w:rsidRPr="00FC5B54" w:rsidRDefault="00FC5B54" w:rsidP="00FC5B54">
      <w:pPr>
        <w:spacing w:after="0"/>
        <w:rPr>
          <w:color w:val="000000" w:themeColor="text1"/>
          <w:sz w:val="28"/>
          <w:szCs w:val="28"/>
        </w:rPr>
      </w:pPr>
    </w:p>
    <w:p w14:paraId="63C2A01F" w14:textId="77777777" w:rsidR="00FC5B54" w:rsidRPr="00FC5B54" w:rsidRDefault="00FC5B54" w:rsidP="00FC5B54">
      <w:pPr>
        <w:spacing w:after="0"/>
        <w:rPr>
          <w:color w:val="000000" w:themeColor="text1"/>
          <w:sz w:val="28"/>
          <w:szCs w:val="28"/>
        </w:rPr>
      </w:pPr>
      <w:r w:rsidRPr="00FC5B54">
        <w:rPr>
          <w:color w:val="000000" w:themeColor="text1"/>
          <w:sz w:val="28"/>
          <w:szCs w:val="28"/>
        </w:rPr>
        <w:t>&lt;p id="demo"&gt;&lt;/p&gt;</w:t>
      </w:r>
    </w:p>
    <w:p w14:paraId="3C85B13C" w14:textId="77777777" w:rsidR="00FC5B54" w:rsidRPr="00FC5B54" w:rsidRDefault="00FC5B54" w:rsidP="00FC5B54">
      <w:pPr>
        <w:spacing w:after="0"/>
        <w:rPr>
          <w:color w:val="000000" w:themeColor="text1"/>
          <w:sz w:val="28"/>
          <w:szCs w:val="28"/>
        </w:rPr>
      </w:pPr>
    </w:p>
    <w:p w14:paraId="6FED1AD1" w14:textId="77777777" w:rsidR="00FC5B54" w:rsidRPr="00FC5B54" w:rsidRDefault="00FC5B54" w:rsidP="00FC5B54">
      <w:pPr>
        <w:spacing w:after="0"/>
        <w:rPr>
          <w:color w:val="000000" w:themeColor="text1"/>
          <w:sz w:val="28"/>
          <w:szCs w:val="28"/>
        </w:rPr>
      </w:pPr>
      <w:r w:rsidRPr="00FC5B54">
        <w:rPr>
          <w:color w:val="000000" w:themeColor="text1"/>
          <w:sz w:val="28"/>
          <w:szCs w:val="28"/>
        </w:rPr>
        <w:t>&lt;script&gt;</w:t>
      </w:r>
    </w:p>
    <w:p w14:paraId="762AC3D3" w14:textId="77777777" w:rsidR="00FC5B54" w:rsidRPr="00FC5B54" w:rsidRDefault="00FC5B54" w:rsidP="00FC5B54">
      <w:pPr>
        <w:spacing w:after="0"/>
        <w:rPr>
          <w:color w:val="000000" w:themeColor="text1"/>
          <w:sz w:val="28"/>
          <w:szCs w:val="28"/>
        </w:rPr>
      </w:pPr>
      <w:r w:rsidRPr="00FC5B54">
        <w:rPr>
          <w:color w:val="000000" w:themeColor="text1"/>
          <w:sz w:val="28"/>
          <w:szCs w:val="28"/>
        </w:rPr>
        <w:t>let text = "Hello</w:t>
      </w:r>
      <w:proofErr w:type="gramStart"/>
      <w:r w:rsidRPr="00FC5B54">
        <w:rPr>
          <w:color w:val="000000" w:themeColor="text1"/>
          <w:sz w:val="28"/>
          <w:szCs w:val="28"/>
        </w:rPr>
        <w:t>";</w:t>
      </w:r>
      <w:proofErr w:type="gramEnd"/>
    </w:p>
    <w:p w14:paraId="61A77840" w14:textId="77777777" w:rsidR="00FC5B54" w:rsidRPr="00FC5B54" w:rsidRDefault="00FC5B54" w:rsidP="00FC5B54">
      <w:pPr>
        <w:spacing w:after="0"/>
        <w:rPr>
          <w:color w:val="000000" w:themeColor="text1"/>
          <w:sz w:val="28"/>
          <w:szCs w:val="28"/>
        </w:rPr>
      </w:pPr>
      <w:r w:rsidRPr="00FC5B54">
        <w:rPr>
          <w:color w:val="000000" w:themeColor="text1"/>
          <w:sz w:val="28"/>
          <w:szCs w:val="28"/>
        </w:rPr>
        <w:t>text += " World</w:t>
      </w:r>
      <w:proofErr w:type="gramStart"/>
      <w:r w:rsidRPr="00FC5B54">
        <w:rPr>
          <w:color w:val="000000" w:themeColor="text1"/>
          <w:sz w:val="28"/>
          <w:szCs w:val="28"/>
        </w:rPr>
        <w:t>";</w:t>
      </w:r>
      <w:proofErr w:type="gramEnd"/>
    </w:p>
    <w:p w14:paraId="70BD202A" w14:textId="77777777" w:rsidR="00FC5B54" w:rsidRPr="00FC5B54" w:rsidRDefault="00FC5B54" w:rsidP="00FC5B54">
      <w:pPr>
        <w:spacing w:after="0"/>
        <w:rPr>
          <w:color w:val="000000" w:themeColor="text1"/>
          <w:sz w:val="28"/>
          <w:szCs w:val="28"/>
        </w:rPr>
      </w:pPr>
      <w:proofErr w:type="spellStart"/>
      <w:proofErr w:type="gramStart"/>
      <w:r w:rsidRPr="00FC5B54">
        <w:rPr>
          <w:color w:val="000000" w:themeColor="text1"/>
          <w:sz w:val="28"/>
          <w:szCs w:val="28"/>
        </w:rPr>
        <w:t>document.getElementById</w:t>
      </w:r>
      <w:proofErr w:type="spellEnd"/>
      <w:proofErr w:type="gramEnd"/>
      <w:r w:rsidRPr="00FC5B54">
        <w:rPr>
          <w:color w:val="000000" w:themeColor="text1"/>
          <w:sz w:val="28"/>
          <w:szCs w:val="28"/>
        </w:rPr>
        <w:t>("demo"</w:t>
      </w:r>
      <w:proofErr w:type="gramStart"/>
      <w:r w:rsidRPr="00FC5B54">
        <w:rPr>
          <w:color w:val="000000" w:themeColor="text1"/>
          <w:sz w:val="28"/>
          <w:szCs w:val="28"/>
        </w:rPr>
        <w:t>).</w:t>
      </w:r>
      <w:proofErr w:type="spellStart"/>
      <w:r w:rsidRPr="00FC5B54">
        <w:rPr>
          <w:color w:val="000000" w:themeColor="text1"/>
          <w:sz w:val="28"/>
          <w:szCs w:val="28"/>
        </w:rPr>
        <w:t>innerHTML</w:t>
      </w:r>
      <w:proofErr w:type="spellEnd"/>
      <w:proofErr w:type="gramEnd"/>
      <w:r w:rsidRPr="00FC5B54">
        <w:rPr>
          <w:color w:val="000000" w:themeColor="text1"/>
          <w:sz w:val="28"/>
          <w:szCs w:val="28"/>
        </w:rPr>
        <w:t xml:space="preserve"> = </w:t>
      </w:r>
      <w:proofErr w:type="gramStart"/>
      <w:r w:rsidRPr="00FC5B54">
        <w:rPr>
          <w:color w:val="000000" w:themeColor="text1"/>
          <w:sz w:val="28"/>
          <w:szCs w:val="28"/>
        </w:rPr>
        <w:t>text;</w:t>
      </w:r>
      <w:proofErr w:type="gramEnd"/>
    </w:p>
    <w:p w14:paraId="2287E132" w14:textId="77777777" w:rsidR="00FC5B54" w:rsidRPr="00FC5B54" w:rsidRDefault="00FC5B54" w:rsidP="00FC5B54">
      <w:pPr>
        <w:spacing w:after="0"/>
        <w:rPr>
          <w:color w:val="000000" w:themeColor="text1"/>
          <w:sz w:val="28"/>
          <w:szCs w:val="28"/>
        </w:rPr>
      </w:pPr>
      <w:r w:rsidRPr="00FC5B54">
        <w:rPr>
          <w:color w:val="000000" w:themeColor="text1"/>
          <w:sz w:val="28"/>
          <w:szCs w:val="28"/>
        </w:rPr>
        <w:t>&lt;/script&gt;</w:t>
      </w:r>
    </w:p>
    <w:p w14:paraId="51D71168" w14:textId="77777777" w:rsidR="00FC5B54" w:rsidRPr="00FC5B54" w:rsidRDefault="00FC5B54" w:rsidP="00FC5B54">
      <w:pPr>
        <w:spacing w:after="0"/>
        <w:rPr>
          <w:color w:val="000000" w:themeColor="text1"/>
          <w:sz w:val="28"/>
          <w:szCs w:val="28"/>
        </w:rPr>
      </w:pPr>
    </w:p>
    <w:p w14:paraId="42C39F3E" w14:textId="77777777" w:rsidR="00FC5B54" w:rsidRPr="00FC5B54" w:rsidRDefault="00FC5B54" w:rsidP="00FC5B54">
      <w:pPr>
        <w:spacing w:after="0"/>
        <w:rPr>
          <w:color w:val="000000" w:themeColor="text1"/>
          <w:sz w:val="28"/>
          <w:szCs w:val="28"/>
        </w:rPr>
      </w:pPr>
      <w:r w:rsidRPr="00FC5B54">
        <w:rPr>
          <w:color w:val="000000" w:themeColor="text1"/>
          <w:sz w:val="28"/>
          <w:szCs w:val="28"/>
        </w:rPr>
        <w:t>&lt;/body&gt;</w:t>
      </w:r>
    </w:p>
    <w:p w14:paraId="308F8BB6" w14:textId="65C0ECE8" w:rsidR="00261B03" w:rsidRDefault="00FC5B54" w:rsidP="00FC5B54">
      <w:pPr>
        <w:spacing w:after="0"/>
        <w:rPr>
          <w:color w:val="000000" w:themeColor="text1"/>
          <w:sz w:val="28"/>
          <w:szCs w:val="28"/>
        </w:rPr>
      </w:pPr>
      <w:r w:rsidRPr="00FC5B54">
        <w:rPr>
          <w:color w:val="000000" w:themeColor="text1"/>
          <w:sz w:val="28"/>
          <w:szCs w:val="28"/>
        </w:rPr>
        <w:t>&lt;/html&gt;</w:t>
      </w:r>
    </w:p>
    <w:p w14:paraId="7B1C8B71" w14:textId="77777777" w:rsidR="00FC5B54" w:rsidRDefault="00FC5B54" w:rsidP="00FC5B54">
      <w:pPr>
        <w:spacing w:after="0"/>
        <w:rPr>
          <w:color w:val="000000" w:themeColor="text1"/>
          <w:sz w:val="28"/>
          <w:szCs w:val="28"/>
        </w:rPr>
      </w:pPr>
    </w:p>
    <w:p w14:paraId="56D78C9A" w14:textId="098B5B8D" w:rsidR="00FC5B54" w:rsidRDefault="00FC5B54" w:rsidP="00FC5B54">
      <w:pPr>
        <w:spacing w:after="0"/>
        <w:rPr>
          <w:color w:val="000000" w:themeColor="text1"/>
          <w:sz w:val="28"/>
          <w:szCs w:val="28"/>
        </w:rPr>
      </w:pPr>
      <w:r>
        <w:rPr>
          <w:color w:val="000000" w:themeColor="text1"/>
          <w:sz w:val="28"/>
          <w:szCs w:val="28"/>
        </w:rPr>
        <w:t>OUTPUT:</w:t>
      </w:r>
    </w:p>
    <w:p w14:paraId="62952CA5" w14:textId="77777777" w:rsidR="00FC5B54" w:rsidRPr="00FC5B54" w:rsidRDefault="00FC5B54" w:rsidP="00FC5B54">
      <w:pPr>
        <w:spacing w:after="0"/>
        <w:rPr>
          <w:b/>
          <w:bCs/>
          <w:color w:val="000000" w:themeColor="text1"/>
          <w:sz w:val="28"/>
          <w:szCs w:val="28"/>
        </w:rPr>
      </w:pPr>
      <w:r w:rsidRPr="00FC5B54">
        <w:rPr>
          <w:b/>
          <w:bCs/>
          <w:color w:val="000000" w:themeColor="text1"/>
          <w:sz w:val="28"/>
          <w:szCs w:val="28"/>
        </w:rPr>
        <w:t>JavaScript Assignments</w:t>
      </w:r>
    </w:p>
    <w:p w14:paraId="0FDEB446" w14:textId="77777777" w:rsidR="00FC5B54" w:rsidRPr="00FC5B54" w:rsidRDefault="00FC5B54" w:rsidP="00FC5B54">
      <w:pPr>
        <w:spacing w:after="0"/>
        <w:rPr>
          <w:b/>
          <w:bCs/>
          <w:color w:val="000000" w:themeColor="text1"/>
          <w:sz w:val="28"/>
          <w:szCs w:val="28"/>
        </w:rPr>
      </w:pPr>
      <w:r w:rsidRPr="00FC5B54">
        <w:rPr>
          <w:b/>
          <w:bCs/>
          <w:color w:val="000000" w:themeColor="text1"/>
          <w:sz w:val="28"/>
          <w:szCs w:val="28"/>
        </w:rPr>
        <w:t>Addition Assignment</w:t>
      </w:r>
    </w:p>
    <w:p w14:paraId="6DB69E58" w14:textId="77777777" w:rsidR="00FC5B54" w:rsidRPr="00FC5B54" w:rsidRDefault="00FC5B54" w:rsidP="00FC5B54">
      <w:pPr>
        <w:spacing w:after="0"/>
        <w:rPr>
          <w:b/>
          <w:bCs/>
          <w:color w:val="000000" w:themeColor="text1"/>
          <w:sz w:val="28"/>
          <w:szCs w:val="28"/>
        </w:rPr>
      </w:pPr>
      <w:r w:rsidRPr="00FC5B54">
        <w:rPr>
          <w:b/>
          <w:bCs/>
          <w:color w:val="000000" w:themeColor="text1"/>
          <w:sz w:val="28"/>
          <w:szCs w:val="28"/>
        </w:rPr>
        <w:t>The += Operator</w:t>
      </w:r>
    </w:p>
    <w:p w14:paraId="11E589A9" w14:textId="77777777" w:rsidR="00FC5B54" w:rsidRPr="00FC5B54" w:rsidRDefault="00FC5B54" w:rsidP="00FC5B54">
      <w:pPr>
        <w:spacing w:after="0"/>
        <w:rPr>
          <w:color w:val="000000" w:themeColor="text1"/>
          <w:sz w:val="28"/>
          <w:szCs w:val="28"/>
        </w:rPr>
      </w:pPr>
      <w:r w:rsidRPr="00FC5B54">
        <w:rPr>
          <w:color w:val="000000" w:themeColor="text1"/>
          <w:sz w:val="28"/>
          <w:szCs w:val="28"/>
        </w:rPr>
        <w:t>Hello World</w:t>
      </w:r>
    </w:p>
    <w:p w14:paraId="44B656D7" w14:textId="77777777" w:rsidR="00FC5B54" w:rsidRDefault="00FC5B54" w:rsidP="00FC5B54">
      <w:pPr>
        <w:spacing w:after="0"/>
        <w:rPr>
          <w:color w:val="000000" w:themeColor="text1"/>
          <w:sz w:val="28"/>
          <w:szCs w:val="28"/>
        </w:rPr>
      </w:pPr>
    </w:p>
    <w:p w14:paraId="66794384" w14:textId="5336604E" w:rsidR="008B0213" w:rsidRDefault="008B0213" w:rsidP="008B0213">
      <w:pPr>
        <w:spacing w:after="0"/>
        <w:rPr>
          <w:sz w:val="28"/>
          <w:szCs w:val="28"/>
        </w:rPr>
      </w:pPr>
      <w:r>
        <w:rPr>
          <w:sz w:val="28"/>
          <w:szCs w:val="28"/>
        </w:rPr>
        <w:t>DATE-30/07/25                                   DAY -21</w:t>
      </w:r>
    </w:p>
    <w:p w14:paraId="55201A49" w14:textId="77777777" w:rsidR="008B0213" w:rsidRDefault="008B0213" w:rsidP="008B0213">
      <w:pPr>
        <w:spacing w:after="0"/>
        <w:rPr>
          <w:sz w:val="28"/>
          <w:szCs w:val="28"/>
        </w:rPr>
      </w:pPr>
    </w:p>
    <w:p w14:paraId="1D1FC29A" w14:textId="7AECC5E3" w:rsidR="008B0213" w:rsidRDefault="008B0213" w:rsidP="008B0213">
      <w:pPr>
        <w:spacing w:after="0"/>
        <w:rPr>
          <w:sz w:val="28"/>
          <w:szCs w:val="28"/>
        </w:rPr>
      </w:pPr>
      <w:r>
        <w:rPr>
          <w:sz w:val="28"/>
          <w:szCs w:val="28"/>
        </w:rPr>
        <w:t>AIM</w:t>
      </w:r>
      <w:r w:rsidR="00A87104">
        <w:rPr>
          <w:sz w:val="28"/>
          <w:szCs w:val="28"/>
        </w:rPr>
        <w:t xml:space="preserve">: DATA </w:t>
      </w:r>
      <w:proofErr w:type="gramStart"/>
      <w:r w:rsidR="00A87104">
        <w:rPr>
          <w:sz w:val="28"/>
          <w:szCs w:val="28"/>
        </w:rPr>
        <w:t>TYPES ,FUNCTIONS</w:t>
      </w:r>
      <w:proofErr w:type="gramEnd"/>
      <w:r w:rsidR="00A87104">
        <w:rPr>
          <w:sz w:val="28"/>
          <w:szCs w:val="28"/>
        </w:rPr>
        <w:t xml:space="preserve"> AND JS OBJECTS </w:t>
      </w:r>
    </w:p>
    <w:p w14:paraId="41785AE3" w14:textId="77777777" w:rsidR="00A87104" w:rsidRDefault="00A87104" w:rsidP="008B0213">
      <w:pPr>
        <w:spacing w:after="0"/>
        <w:rPr>
          <w:sz w:val="28"/>
          <w:szCs w:val="28"/>
        </w:rPr>
      </w:pPr>
    </w:p>
    <w:p w14:paraId="5E96BB7B" w14:textId="11443D2A" w:rsidR="00A87104" w:rsidRDefault="00A87104" w:rsidP="008B0213">
      <w:pPr>
        <w:spacing w:after="0"/>
        <w:rPr>
          <w:sz w:val="28"/>
          <w:szCs w:val="28"/>
        </w:rPr>
      </w:pPr>
      <w:r>
        <w:rPr>
          <w:sz w:val="28"/>
          <w:szCs w:val="28"/>
        </w:rPr>
        <w:t>INPUT:</w:t>
      </w:r>
    </w:p>
    <w:p w14:paraId="6DE356C4" w14:textId="77777777" w:rsidR="00DE5A49" w:rsidRPr="00DE5A49" w:rsidRDefault="00DE5A49" w:rsidP="00DE5A49">
      <w:pPr>
        <w:spacing w:after="0"/>
        <w:rPr>
          <w:color w:val="000000" w:themeColor="text1"/>
          <w:sz w:val="28"/>
          <w:szCs w:val="28"/>
        </w:rPr>
      </w:pPr>
      <w:r w:rsidRPr="00DE5A49">
        <w:rPr>
          <w:color w:val="000000" w:themeColor="text1"/>
          <w:sz w:val="28"/>
          <w:szCs w:val="28"/>
        </w:rPr>
        <w:t>&lt;!DOCTYPE html&gt;</w:t>
      </w:r>
    </w:p>
    <w:p w14:paraId="4584911E" w14:textId="77777777" w:rsidR="00DE5A49" w:rsidRPr="00DE5A49" w:rsidRDefault="00DE5A49" w:rsidP="00DE5A49">
      <w:pPr>
        <w:spacing w:after="0"/>
        <w:rPr>
          <w:color w:val="000000" w:themeColor="text1"/>
          <w:sz w:val="28"/>
          <w:szCs w:val="28"/>
        </w:rPr>
      </w:pPr>
      <w:r w:rsidRPr="00DE5A49">
        <w:rPr>
          <w:color w:val="000000" w:themeColor="text1"/>
          <w:sz w:val="28"/>
          <w:szCs w:val="28"/>
        </w:rPr>
        <w:t>&lt;html&gt;</w:t>
      </w:r>
    </w:p>
    <w:p w14:paraId="09C005BE" w14:textId="77777777" w:rsidR="00DE5A49" w:rsidRPr="00DE5A49" w:rsidRDefault="00DE5A49" w:rsidP="00DE5A49">
      <w:pPr>
        <w:spacing w:after="0"/>
        <w:rPr>
          <w:color w:val="000000" w:themeColor="text1"/>
          <w:sz w:val="28"/>
          <w:szCs w:val="28"/>
        </w:rPr>
      </w:pPr>
      <w:r w:rsidRPr="00DE5A49">
        <w:rPr>
          <w:color w:val="000000" w:themeColor="text1"/>
          <w:sz w:val="28"/>
          <w:szCs w:val="28"/>
        </w:rPr>
        <w:t>&lt;body&gt;</w:t>
      </w:r>
    </w:p>
    <w:p w14:paraId="26A8F555" w14:textId="77777777" w:rsidR="00DE5A49" w:rsidRPr="00DE5A49" w:rsidRDefault="00DE5A49" w:rsidP="00DE5A49">
      <w:pPr>
        <w:spacing w:after="0"/>
        <w:rPr>
          <w:color w:val="000000" w:themeColor="text1"/>
          <w:sz w:val="28"/>
          <w:szCs w:val="28"/>
        </w:rPr>
      </w:pPr>
    </w:p>
    <w:p w14:paraId="3AD89745" w14:textId="77777777" w:rsidR="00DE5A49" w:rsidRPr="00DE5A49" w:rsidRDefault="00DE5A49" w:rsidP="00DE5A49">
      <w:pPr>
        <w:spacing w:after="0"/>
        <w:rPr>
          <w:color w:val="000000" w:themeColor="text1"/>
          <w:sz w:val="28"/>
          <w:szCs w:val="28"/>
        </w:rPr>
      </w:pPr>
      <w:r w:rsidRPr="00DE5A49">
        <w:rPr>
          <w:color w:val="000000" w:themeColor="text1"/>
          <w:sz w:val="28"/>
          <w:szCs w:val="28"/>
        </w:rPr>
        <w:t>&lt;h2&gt;JavaScript Data Types&lt;/h2&gt;</w:t>
      </w:r>
    </w:p>
    <w:p w14:paraId="2230004B" w14:textId="77777777" w:rsidR="00DE5A49" w:rsidRPr="00DE5A49" w:rsidRDefault="00DE5A49" w:rsidP="00DE5A49">
      <w:pPr>
        <w:spacing w:after="0"/>
        <w:rPr>
          <w:color w:val="000000" w:themeColor="text1"/>
          <w:sz w:val="28"/>
          <w:szCs w:val="28"/>
        </w:rPr>
      </w:pPr>
    </w:p>
    <w:p w14:paraId="26880900" w14:textId="77777777" w:rsidR="00DE5A49" w:rsidRPr="00DE5A49" w:rsidRDefault="00DE5A49" w:rsidP="00DE5A49">
      <w:pPr>
        <w:spacing w:after="0"/>
        <w:rPr>
          <w:color w:val="000000" w:themeColor="text1"/>
          <w:sz w:val="28"/>
          <w:szCs w:val="28"/>
        </w:rPr>
      </w:pPr>
      <w:r w:rsidRPr="00DE5A49">
        <w:rPr>
          <w:color w:val="000000" w:themeColor="text1"/>
          <w:sz w:val="28"/>
          <w:szCs w:val="28"/>
        </w:rPr>
        <w:t>&lt;p&gt;JavaScript has dynamic types. This means that the same variable can be used to hold different data types:&lt;/p&gt;</w:t>
      </w:r>
    </w:p>
    <w:p w14:paraId="4BCE10FA" w14:textId="77777777" w:rsidR="00DE5A49" w:rsidRPr="00DE5A49" w:rsidRDefault="00DE5A49" w:rsidP="00DE5A49">
      <w:pPr>
        <w:spacing w:after="0"/>
        <w:rPr>
          <w:color w:val="000000" w:themeColor="text1"/>
          <w:sz w:val="28"/>
          <w:szCs w:val="28"/>
        </w:rPr>
      </w:pPr>
    </w:p>
    <w:p w14:paraId="3B6E27B4" w14:textId="77777777" w:rsidR="00DE5A49" w:rsidRPr="00DE5A49" w:rsidRDefault="00DE5A49" w:rsidP="00DE5A49">
      <w:pPr>
        <w:spacing w:after="0"/>
        <w:rPr>
          <w:color w:val="000000" w:themeColor="text1"/>
          <w:sz w:val="28"/>
          <w:szCs w:val="28"/>
        </w:rPr>
      </w:pPr>
      <w:r w:rsidRPr="00DE5A49">
        <w:rPr>
          <w:color w:val="000000" w:themeColor="text1"/>
          <w:sz w:val="28"/>
          <w:szCs w:val="28"/>
        </w:rPr>
        <w:t>&lt;p id="demo"&gt;&lt;/p&gt;</w:t>
      </w:r>
    </w:p>
    <w:p w14:paraId="0BF5F8EA" w14:textId="77777777" w:rsidR="00DE5A49" w:rsidRPr="00DE5A49" w:rsidRDefault="00DE5A49" w:rsidP="00DE5A49">
      <w:pPr>
        <w:spacing w:after="0"/>
        <w:rPr>
          <w:color w:val="000000" w:themeColor="text1"/>
          <w:sz w:val="28"/>
          <w:szCs w:val="28"/>
        </w:rPr>
      </w:pPr>
    </w:p>
    <w:p w14:paraId="765AD849" w14:textId="77777777" w:rsidR="00DE5A49" w:rsidRPr="00DE5A49" w:rsidRDefault="00DE5A49" w:rsidP="00DE5A49">
      <w:pPr>
        <w:spacing w:after="0"/>
        <w:rPr>
          <w:color w:val="000000" w:themeColor="text1"/>
          <w:sz w:val="28"/>
          <w:szCs w:val="28"/>
        </w:rPr>
      </w:pPr>
      <w:r w:rsidRPr="00DE5A49">
        <w:rPr>
          <w:color w:val="000000" w:themeColor="text1"/>
          <w:sz w:val="28"/>
          <w:szCs w:val="28"/>
        </w:rPr>
        <w:t>&lt;script&gt;</w:t>
      </w:r>
    </w:p>
    <w:p w14:paraId="162859F7" w14:textId="77777777" w:rsidR="00DE5A49" w:rsidRPr="00DE5A49" w:rsidRDefault="00DE5A49" w:rsidP="00DE5A49">
      <w:pPr>
        <w:spacing w:after="0"/>
        <w:rPr>
          <w:color w:val="000000" w:themeColor="text1"/>
          <w:sz w:val="28"/>
          <w:szCs w:val="28"/>
        </w:rPr>
      </w:pPr>
      <w:r w:rsidRPr="00DE5A49">
        <w:rPr>
          <w:color w:val="000000" w:themeColor="text1"/>
          <w:sz w:val="28"/>
          <w:szCs w:val="28"/>
        </w:rPr>
        <w:t xml:space="preserve">let </w:t>
      </w:r>
      <w:proofErr w:type="gramStart"/>
      <w:r w:rsidRPr="00DE5A49">
        <w:rPr>
          <w:color w:val="000000" w:themeColor="text1"/>
          <w:sz w:val="28"/>
          <w:szCs w:val="28"/>
        </w:rPr>
        <w:t xml:space="preserve">x;   </w:t>
      </w:r>
      <w:proofErr w:type="gramEnd"/>
      <w:r w:rsidRPr="00DE5A49">
        <w:rPr>
          <w:color w:val="000000" w:themeColor="text1"/>
          <w:sz w:val="28"/>
          <w:szCs w:val="28"/>
        </w:rPr>
        <w:t xml:space="preserve">      // Now x is undefined</w:t>
      </w:r>
    </w:p>
    <w:p w14:paraId="25100C82" w14:textId="77777777" w:rsidR="00DE5A49" w:rsidRPr="00DE5A49" w:rsidRDefault="00DE5A49" w:rsidP="00DE5A49">
      <w:pPr>
        <w:spacing w:after="0"/>
        <w:rPr>
          <w:color w:val="000000" w:themeColor="text1"/>
          <w:sz w:val="28"/>
          <w:szCs w:val="28"/>
        </w:rPr>
      </w:pPr>
      <w:r w:rsidRPr="00DE5A49">
        <w:rPr>
          <w:color w:val="000000" w:themeColor="text1"/>
          <w:sz w:val="28"/>
          <w:szCs w:val="28"/>
        </w:rPr>
        <w:t xml:space="preserve">x = </w:t>
      </w:r>
      <w:proofErr w:type="gramStart"/>
      <w:r w:rsidRPr="00DE5A49">
        <w:rPr>
          <w:color w:val="000000" w:themeColor="text1"/>
          <w:sz w:val="28"/>
          <w:szCs w:val="28"/>
        </w:rPr>
        <w:t xml:space="preserve">5;   </w:t>
      </w:r>
      <w:proofErr w:type="gramEnd"/>
      <w:r w:rsidRPr="00DE5A49">
        <w:rPr>
          <w:color w:val="000000" w:themeColor="text1"/>
          <w:sz w:val="28"/>
          <w:szCs w:val="28"/>
        </w:rPr>
        <w:t xml:space="preserve">      // Now x is a Number</w:t>
      </w:r>
    </w:p>
    <w:p w14:paraId="73BC9E68" w14:textId="77777777" w:rsidR="00DE5A49" w:rsidRPr="00DE5A49" w:rsidRDefault="00DE5A49" w:rsidP="00DE5A49">
      <w:pPr>
        <w:spacing w:after="0"/>
        <w:rPr>
          <w:color w:val="000000" w:themeColor="text1"/>
          <w:sz w:val="28"/>
          <w:szCs w:val="28"/>
        </w:rPr>
      </w:pPr>
      <w:r w:rsidRPr="00DE5A49">
        <w:rPr>
          <w:color w:val="000000" w:themeColor="text1"/>
          <w:sz w:val="28"/>
          <w:szCs w:val="28"/>
        </w:rPr>
        <w:t>x = "John</w:t>
      </w:r>
      <w:proofErr w:type="gramStart"/>
      <w:r w:rsidRPr="00DE5A49">
        <w:rPr>
          <w:color w:val="000000" w:themeColor="text1"/>
          <w:sz w:val="28"/>
          <w:szCs w:val="28"/>
        </w:rPr>
        <w:t xml:space="preserve">";   </w:t>
      </w:r>
      <w:proofErr w:type="gramEnd"/>
      <w:r w:rsidRPr="00DE5A49">
        <w:rPr>
          <w:color w:val="000000" w:themeColor="text1"/>
          <w:sz w:val="28"/>
          <w:szCs w:val="28"/>
        </w:rPr>
        <w:t xml:space="preserve"> // Now x is a String</w:t>
      </w:r>
    </w:p>
    <w:p w14:paraId="2615EB0D" w14:textId="77777777" w:rsidR="00DE5A49" w:rsidRPr="00DE5A49" w:rsidRDefault="00DE5A49" w:rsidP="00DE5A49">
      <w:pPr>
        <w:spacing w:after="0"/>
        <w:rPr>
          <w:color w:val="000000" w:themeColor="text1"/>
          <w:sz w:val="28"/>
          <w:szCs w:val="28"/>
        </w:rPr>
      </w:pPr>
    </w:p>
    <w:p w14:paraId="31E72186" w14:textId="77777777" w:rsidR="00DE5A49" w:rsidRPr="00DE5A49" w:rsidRDefault="00DE5A49" w:rsidP="00DE5A49">
      <w:pPr>
        <w:spacing w:after="0"/>
        <w:rPr>
          <w:color w:val="000000" w:themeColor="text1"/>
          <w:sz w:val="28"/>
          <w:szCs w:val="28"/>
        </w:rPr>
      </w:pPr>
      <w:proofErr w:type="spellStart"/>
      <w:proofErr w:type="gramStart"/>
      <w:r w:rsidRPr="00DE5A49">
        <w:rPr>
          <w:color w:val="000000" w:themeColor="text1"/>
          <w:sz w:val="28"/>
          <w:szCs w:val="28"/>
        </w:rPr>
        <w:t>document.getElementById</w:t>
      </w:r>
      <w:proofErr w:type="spellEnd"/>
      <w:proofErr w:type="gramEnd"/>
      <w:r w:rsidRPr="00DE5A49">
        <w:rPr>
          <w:color w:val="000000" w:themeColor="text1"/>
          <w:sz w:val="28"/>
          <w:szCs w:val="28"/>
        </w:rPr>
        <w:t>("demo"</w:t>
      </w:r>
      <w:proofErr w:type="gramStart"/>
      <w:r w:rsidRPr="00DE5A49">
        <w:rPr>
          <w:color w:val="000000" w:themeColor="text1"/>
          <w:sz w:val="28"/>
          <w:szCs w:val="28"/>
        </w:rPr>
        <w:t>).</w:t>
      </w:r>
      <w:proofErr w:type="spellStart"/>
      <w:r w:rsidRPr="00DE5A49">
        <w:rPr>
          <w:color w:val="000000" w:themeColor="text1"/>
          <w:sz w:val="28"/>
          <w:szCs w:val="28"/>
        </w:rPr>
        <w:t>innerHTML</w:t>
      </w:r>
      <w:proofErr w:type="spellEnd"/>
      <w:proofErr w:type="gramEnd"/>
      <w:r w:rsidRPr="00DE5A49">
        <w:rPr>
          <w:color w:val="000000" w:themeColor="text1"/>
          <w:sz w:val="28"/>
          <w:szCs w:val="28"/>
        </w:rPr>
        <w:t xml:space="preserve"> = </w:t>
      </w:r>
      <w:proofErr w:type="gramStart"/>
      <w:r w:rsidRPr="00DE5A49">
        <w:rPr>
          <w:color w:val="000000" w:themeColor="text1"/>
          <w:sz w:val="28"/>
          <w:szCs w:val="28"/>
        </w:rPr>
        <w:t>x;</w:t>
      </w:r>
      <w:proofErr w:type="gramEnd"/>
    </w:p>
    <w:p w14:paraId="0AFDD651" w14:textId="77777777" w:rsidR="00DE5A49" w:rsidRPr="00DE5A49" w:rsidRDefault="00DE5A49" w:rsidP="00DE5A49">
      <w:pPr>
        <w:spacing w:after="0"/>
        <w:rPr>
          <w:color w:val="000000" w:themeColor="text1"/>
          <w:sz w:val="28"/>
          <w:szCs w:val="28"/>
        </w:rPr>
      </w:pPr>
      <w:r w:rsidRPr="00DE5A49">
        <w:rPr>
          <w:color w:val="000000" w:themeColor="text1"/>
          <w:sz w:val="28"/>
          <w:szCs w:val="28"/>
        </w:rPr>
        <w:t>&lt;/script&gt;</w:t>
      </w:r>
    </w:p>
    <w:p w14:paraId="4713A396" w14:textId="77777777" w:rsidR="00DE5A49" w:rsidRPr="00DE5A49" w:rsidRDefault="00DE5A49" w:rsidP="00DE5A49">
      <w:pPr>
        <w:spacing w:after="0"/>
        <w:rPr>
          <w:color w:val="000000" w:themeColor="text1"/>
          <w:sz w:val="28"/>
          <w:szCs w:val="28"/>
        </w:rPr>
      </w:pPr>
    </w:p>
    <w:p w14:paraId="57779A3E" w14:textId="77777777" w:rsidR="00DE5A49" w:rsidRPr="00DE5A49" w:rsidRDefault="00DE5A49" w:rsidP="00DE5A49">
      <w:pPr>
        <w:spacing w:after="0"/>
        <w:rPr>
          <w:color w:val="000000" w:themeColor="text1"/>
          <w:sz w:val="28"/>
          <w:szCs w:val="28"/>
        </w:rPr>
      </w:pPr>
      <w:r w:rsidRPr="00DE5A49">
        <w:rPr>
          <w:color w:val="000000" w:themeColor="text1"/>
          <w:sz w:val="28"/>
          <w:szCs w:val="28"/>
        </w:rPr>
        <w:t>&lt;/body&gt;</w:t>
      </w:r>
    </w:p>
    <w:p w14:paraId="38FDBF54" w14:textId="226513D1" w:rsidR="00A87104" w:rsidRDefault="00DE5A49" w:rsidP="00DE5A49">
      <w:pPr>
        <w:spacing w:after="0"/>
        <w:rPr>
          <w:color w:val="000000" w:themeColor="text1"/>
          <w:sz w:val="28"/>
          <w:szCs w:val="28"/>
        </w:rPr>
      </w:pPr>
      <w:r w:rsidRPr="00DE5A49">
        <w:rPr>
          <w:color w:val="000000" w:themeColor="text1"/>
          <w:sz w:val="28"/>
          <w:szCs w:val="28"/>
        </w:rPr>
        <w:t>&lt;/html&gt;</w:t>
      </w:r>
    </w:p>
    <w:p w14:paraId="6CF221C2" w14:textId="77777777" w:rsidR="00DE5A49" w:rsidRDefault="00DE5A49" w:rsidP="00DE5A49">
      <w:pPr>
        <w:spacing w:after="0"/>
        <w:rPr>
          <w:color w:val="000000" w:themeColor="text1"/>
          <w:sz w:val="28"/>
          <w:szCs w:val="28"/>
        </w:rPr>
      </w:pPr>
    </w:p>
    <w:p w14:paraId="1E89B21A" w14:textId="77777777" w:rsidR="00DE5A49" w:rsidRDefault="00DE5A49" w:rsidP="00DE5A49">
      <w:pPr>
        <w:spacing w:after="0"/>
        <w:rPr>
          <w:color w:val="000000" w:themeColor="text1"/>
          <w:sz w:val="28"/>
          <w:szCs w:val="28"/>
        </w:rPr>
      </w:pPr>
    </w:p>
    <w:p w14:paraId="5AA9A2BD" w14:textId="77FA6065" w:rsidR="00DE5A49" w:rsidRDefault="00DE5A49" w:rsidP="00DE5A49">
      <w:pPr>
        <w:spacing w:after="0"/>
        <w:rPr>
          <w:color w:val="000000" w:themeColor="text1"/>
          <w:sz w:val="28"/>
          <w:szCs w:val="28"/>
        </w:rPr>
      </w:pPr>
      <w:r>
        <w:rPr>
          <w:color w:val="000000" w:themeColor="text1"/>
          <w:sz w:val="28"/>
          <w:szCs w:val="28"/>
        </w:rPr>
        <w:t>OUTPUT:</w:t>
      </w:r>
    </w:p>
    <w:p w14:paraId="5550A357" w14:textId="77777777" w:rsidR="00DE5A49" w:rsidRPr="00DE5A49" w:rsidRDefault="00DE5A49" w:rsidP="00DE5A49">
      <w:pPr>
        <w:spacing w:after="0"/>
        <w:rPr>
          <w:b/>
          <w:bCs/>
          <w:color w:val="000000" w:themeColor="text1"/>
          <w:sz w:val="28"/>
          <w:szCs w:val="28"/>
        </w:rPr>
      </w:pPr>
      <w:r w:rsidRPr="00DE5A49">
        <w:rPr>
          <w:b/>
          <w:bCs/>
          <w:color w:val="000000" w:themeColor="text1"/>
          <w:sz w:val="28"/>
          <w:szCs w:val="28"/>
        </w:rPr>
        <w:t>JavaScript Data Types</w:t>
      </w:r>
    </w:p>
    <w:p w14:paraId="11973652" w14:textId="77777777" w:rsidR="00DE5A49" w:rsidRPr="00DE5A49" w:rsidRDefault="00DE5A49" w:rsidP="00DE5A49">
      <w:pPr>
        <w:spacing w:after="0"/>
        <w:rPr>
          <w:color w:val="000000" w:themeColor="text1"/>
          <w:sz w:val="28"/>
          <w:szCs w:val="28"/>
        </w:rPr>
      </w:pPr>
      <w:r w:rsidRPr="00DE5A49">
        <w:rPr>
          <w:color w:val="000000" w:themeColor="text1"/>
          <w:sz w:val="28"/>
          <w:szCs w:val="28"/>
        </w:rPr>
        <w:t>JavaScript has dynamic types. This means that the same variable can be used to hold different data types:</w:t>
      </w:r>
    </w:p>
    <w:p w14:paraId="710BA8F9" w14:textId="77777777" w:rsidR="00DE5A49" w:rsidRPr="00DE5A49" w:rsidRDefault="00DE5A49" w:rsidP="00DE5A49">
      <w:pPr>
        <w:spacing w:after="0"/>
        <w:rPr>
          <w:color w:val="000000" w:themeColor="text1"/>
          <w:sz w:val="28"/>
          <w:szCs w:val="28"/>
        </w:rPr>
      </w:pPr>
      <w:r w:rsidRPr="00DE5A49">
        <w:rPr>
          <w:color w:val="000000" w:themeColor="text1"/>
          <w:sz w:val="28"/>
          <w:szCs w:val="28"/>
        </w:rPr>
        <w:t>John</w:t>
      </w:r>
    </w:p>
    <w:p w14:paraId="4BAFB68B" w14:textId="77777777" w:rsidR="00DE5A49" w:rsidRDefault="00DE5A49" w:rsidP="00DE5A49">
      <w:pPr>
        <w:spacing w:after="0"/>
        <w:rPr>
          <w:color w:val="000000" w:themeColor="text1"/>
          <w:sz w:val="28"/>
          <w:szCs w:val="28"/>
        </w:rPr>
      </w:pPr>
    </w:p>
    <w:p w14:paraId="69B20131" w14:textId="38BF76B6" w:rsidR="00DE5A49" w:rsidRDefault="00DE5A49" w:rsidP="00DE5A49">
      <w:pPr>
        <w:spacing w:after="0"/>
        <w:rPr>
          <w:color w:val="000000" w:themeColor="text1"/>
          <w:sz w:val="28"/>
          <w:szCs w:val="28"/>
        </w:rPr>
      </w:pPr>
      <w:r>
        <w:rPr>
          <w:color w:val="000000" w:themeColor="text1"/>
          <w:sz w:val="28"/>
          <w:szCs w:val="28"/>
        </w:rPr>
        <w:t>INPUT:</w:t>
      </w:r>
    </w:p>
    <w:p w14:paraId="0951D41B" w14:textId="77777777" w:rsidR="007866B6" w:rsidRPr="007866B6" w:rsidRDefault="007866B6" w:rsidP="007866B6">
      <w:pPr>
        <w:spacing w:after="0"/>
        <w:rPr>
          <w:color w:val="000000" w:themeColor="text1"/>
          <w:sz w:val="28"/>
          <w:szCs w:val="28"/>
        </w:rPr>
      </w:pPr>
      <w:r w:rsidRPr="007866B6">
        <w:rPr>
          <w:color w:val="000000" w:themeColor="text1"/>
          <w:sz w:val="28"/>
          <w:szCs w:val="28"/>
        </w:rPr>
        <w:t>&lt;!DOCTYPE html&gt;</w:t>
      </w:r>
    </w:p>
    <w:p w14:paraId="2342BFB1" w14:textId="77777777" w:rsidR="007866B6" w:rsidRPr="007866B6" w:rsidRDefault="007866B6" w:rsidP="007866B6">
      <w:pPr>
        <w:spacing w:after="0"/>
        <w:rPr>
          <w:color w:val="000000" w:themeColor="text1"/>
          <w:sz w:val="28"/>
          <w:szCs w:val="28"/>
        </w:rPr>
      </w:pPr>
      <w:r w:rsidRPr="007866B6">
        <w:rPr>
          <w:color w:val="000000" w:themeColor="text1"/>
          <w:sz w:val="28"/>
          <w:szCs w:val="28"/>
        </w:rPr>
        <w:t>&lt;html&gt;</w:t>
      </w:r>
    </w:p>
    <w:p w14:paraId="52C09F66" w14:textId="77777777" w:rsidR="007866B6" w:rsidRPr="007866B6" w:rsidRDefault="007866B6" w:rsidP="007866B6">
      <w:pPr>
        <w:spacing w:after="0"/>
        <w:rPr>
          <w:color w:val="000000" w:themeColor="text1"/>
          <w:sz w:val="28"/>
          <w:szCs w:val="28"/>
        </w:rPr>
      </w:pPr>
      <w:r w:rsidRPr="007866B6">
        <w:rPr>
          <w:color w:val="000000" w:themeColor="text1"/>
          <w:sz w:val="28"/>
          <w:szCs w:val="28"/>
        </w:rPr>
        <w:t>&lt;body&gt;</w:t>
      </w:r>
    </w:p>
    <w:p w14:paraId="42AFEB70" w14:textId="77777777" w:rsidR="007866B6" w:rsidRPr="007866B6" w:rsidRDefault="007866B6" w:rsidP="007866B6">
      <w:pPr>
        <w:spacing w:after="0"/>
        <w:rPr>
          <w:color w:val="000000" w:themeColor="text1"/>
          <w:sz w:val="28"/>
          <w:szCs w:val="28"/>
        </w:rPr>
      </w:pPr>
    </w:p>
    <w:p w14:paraId="71E80A4A" w14:textId="77777777" w:rsidR="007866B6" w:rsidRPr="007866B6" w:rsidRDefault="007866B6" w:rsidP="007866B6">
      <w:pPr>
        <w:spacing w:after="0"/>
        <w:rPr>
          <w:color w:val="000000" w:themeColor="text1"/>
          <w:sz w:val="28"/>
          <w:szCs w:val="28"/>
        </w:rPr>
      </w:pPr>
      <w:r w:rsidRPr="007866B6">
        <w:rPr>
          <w:color w:val="000000" w:themeColor="text1"/>
          <w:sz w:val="28"/>
          <w:szCs w:val="28"/>
        </w:rPr>
        <w:t>&lt;h2&gt;JavaScript Strings&lt;/h2&gt;</w:t>
      </w:r>
    </w:p>
    <w:p w14:paraId="6DDFBA95" w14:textId="77777777" w:rsidR="007866B6" w:rsidRPr="007866B6" w:rsidRDefault="007866B6" w:rsidP="007866B6">
      <w:pPr>
        <w:spacing w:after="0"/>
        <w:rPr>
          <w:color w:val="000000" w:themeColor="text1"/>
          <w:sz w:val="28"/>
          <w:szCs w:val="28"/>
        </w:rPr>
      </w:pPr>
    </w:p>
    <w:p w14:paraId="3B05D027" w14:textId="77777777" w:rsidR="007866B6" w:rsidRPr="007866B6" w:rsidRDefault="007866B6" w:rsidP="007866B6">
      <w:pPr>
        <w:spacing w:after="0"/>
        <w:rPr>
          <w:color w:val="000000" w:themeColor="text1"/>
          <w:sz w:val="28"/>
          <w:szCs w:val="28"/>
        </w:rPr>
      </w:pPr>
      <w:r w:rsidRPr="007866B6">
        <w:rPr>
          <w:color w:val="000000" w:themeColor="text1"/>
          <w:sz w:val="28"/>
          <w:szCs w:val="28"/>
        </w:rPr>
        <w:t>&lt;p&gt;Strings are written with quotes. You can use single or double quotes:&lt;/p&gt;</w:t>
      </w:r>
    </w:p>
    <w:p w14:paraId="690F42E7" w14:textId="77777777" w:rsidR="007866B6" w:rsidRPr="007866B6" w:rsidRDefault="007866B6" w:rsidP="007866B6">
      <w:pPr>
        <w:spacing w:after="0"/>
        <w:rPr>
          <w:color w:val="000000" w:themeColor="text1"/>
          <w:sz w:val="28"/>
          <w:szCs w:val="28"/>
        </w:rPr>
      </w:pPr>
    </w:p>
    <w:p w14:paraId="098696DA" w14:textId="77777777" w:rsidR="007866B6" w:rsidRPr="007866B6" w:rsidRDefault="007866B6" w:rsidP="007866B6">
      <w:pPr>
        <w:spacing w:after="0"/>
        <w:rPr>
          <w:color w:val="000000" w:themeColor="text1"/>
          <w:sz w:val="28"/>
          <w:szCs w:val="28"/>
        </w:rPr>
      </w:pPr>
      <w:r w:rsidRPr="007866B6">
        <w:rPr>
          <w:color w:val="000000" w:themeColor="text1"/>
          <w:sz w:val="28"/>
          <w:szCs w:val="28"/>
        </w:rPr>
        <w:t>&lt;p id="demo"&gt;&lt;/p&gt;</w:t>
      </w:r>
    </w:p>
    <w:p w14:paraId="0B55D123" w14:textId="77777777" w:rsidR="007866B6" w:rsidRPr="007866B6" w:rsidRDefault="007866B6" w:rsidP="007866B6">
      <w:pPr>
        <w:spacing w:after="0"/>
        <w:rPr>
          <w:color w:val="000000" w:themeColor="text1"/>
          <w:sz w:val="28"/>
          <w:szCs w:val="28"/>
        </w:rPr>
      </w:pPr>
    </w:p>
    <w:p w14:paraId="7644D812" w14:textId="77777777" w:rsidR="007866B6" w:rsidRPr="007866B6" w:rsidRDefault="007866B6" w:rsidP="007866B6">
      <w:pPr>
        <w:spacing w:after="0"/>
        <w:rPr>
          <w:color w:val="000000" w:themeColor="text1"/>
          <w:sz w:val="28"/>
          <w:szCs w:val="28"/>
        </w:rPr>
      </w:pPr>
      <w:r w:rsidRPr="007866B6">
        <w:rPr>
          <w:color w:val="000000" w:themeColor="text1"/>
          <w:sz w:val="28"/>
          <w:szCs w:val="28"/>
        </w:rPr>
        <w:t>&lt;script&gt;</w:t>
      </w:r>
    </w:p>
    <w:p w14:paraId="4A2218C2" w14:textId="77777777" w:rsidR="007866B6" w:rsidRPr="007866B6" w:rsidRDefault="007866B6" w:rsidP="007866B6">
      <w:pPr>
        <w:spacing w:after="0"/>
        <w:rPr>
          <w:color w:val="000000" w:themeColor="text1"/>
          <w:sz w:val="28"/>
          <w:szCs w:val="28"/>
        </w:rPr>
      </w:pPr>
      <w:r w:rsidRPr="007866B6">
        <w:rPr>
          <w:color w:val="000000" w:themeColor="text1"/>
          <w:sz w:val="28"/>
          <w:szCs w:val="28"/>
        </w:rPr>
        <w:t>let carName1 = "Volvo XC60</w:t>
      </w:r>
      <w:proofErr w:type="gramStart"/>
      <w:r w:rsidRPr="007866B6">
        <w:rPr>
          <w:color w:val="000000" w:themeColor="text1"/>
          <w:sz w:val="28"/>
          <w:szCs w:val="28"/>
        </w:rPr>
        <w:t>";</w:t>
      </w:r>
      <w:proofErr w:type="gramEnd"/>
    </w:p>
    <w:p w14:paraId="191CABD0" w14:textId="77777777" w:rsidR="007866B6" w:rsidRPr="007866B6" w:rsidRDefault="007866B6" w:rsidP="007866B6">
      <w:pPr>
        <w:spacing w:after="0"/>
        <w:rPr>
          <w:color w:val="000000" w:themeColor="text1"/>
          <w:sz w:val="28"/>
          <w:szCs w:val="28"/>
        </w:rPr>
      </w:pPr>
      <w:r w:rsidRPr="007866B6">
        <w:rPr>
          <w:color w:val="000000" w:themeColor="text1"/>
          <w:sz w:val="28"/>
          <w:szCs w:val="28"/>
        </w:rPr>
        <w:t>let carName2 = 'Volvo XC60</w:t>
      </w:r>
      <w:proofErr w:type="gramStart"/>
      <w:r w:rsidRPr="007866B6">
        <w:rPr>
          <w:color w:val="000000" w:themeColor="text1"/>
          <w:sz w:val="28"/>
          <w:szCs w:val="28"/>
        </w:rPr>
        <w:t>';</w:t>
      </w:r>
      <w:proofErr w:type="gramEnd"/>
    </w:p>
    <w:p w14:paraId="7BF7FC29" w14:textId="77777777" w:rsidR="007866B6" w:rsidRPr="007866B6" w:rsidRDefault="007866B6" w:rsidP="007866B6">
      <w:pPr>
        <w:spacing w:after="0"/>
        <w:rPr>
          <w:color w:val="000000" w:themeColor="text1"/>
          <w:sz w:val="28"/>
          <w:szCs w:val="28"/>
        </w:rPr>
      </w:pPr>
    </w:p>
    <w:p w14:paraId="7391BA89" w14:textId="77777777" w:rsidR="007866B6" w:rsidRPr="007866B6" w:rsidRDefault="007866B6" w:rsidP="007866B6">
      <w:pPr>
        <w:spacing w:after="0"/>
        <w:rPr>
          <w:color w:val="000000" w:themeColor="text1"/>
          <w:sz w:val="28"/>
          <w:szCs w:val="28"/>
        </w:rPr>
      </w:pPr>
      <w:proofErr w:type="spellStart"/>
      <w:proofErr w:type="gramStart"/>
      <w:r w:rsidRPr="007866B6">
        <w:rPr>
          <w:color w:val="000000" w:themeColor="text1"/>
          <w:sz w:val="28"/>
          <w:szCs w:val="28"/>
        </w:rPr>
        <w:t>document.getElementById</w:t>
      </w:r>
      <w:proofErr w:type="spellEnd"/>
      <w:proofErr w:type="gramEnd"/>
      <w:r w:rsidRPr="007866B6">
        <w:rPr>
          <w:color w:val="000000" w:themeColor="text1"/>
          <w:sz w:val="28"/>
          <w:szCs w:val="28"/>
        </w:rPr>
        <w:t>("demo"</w:t>
      </w:r>
      <w:proofErr w:type="gramStart"/>
      <w:r w:rsidRPr="007866B6">
        <w:rPr>
          <w:color w:val="000000" w:themeColor="text1"/>
          <w:sz w:val="28"/>
          <w:szCs w:val="28"/>
        </w:rPr>
        <w:t>).</w:t>
      </w:r>
      <w:proofErr w:type="spellStart"/>
      <w:r w:rsidRPr="007866B6">
        <w:rPr>
          <w:color w:val="000000" w:themeColor="text1"/>
          <w:sz w:val="28"/>
          <w:szCs w:val="28"/>
        </w:rPr>
        <w:t>innerHTML</w:t>
      </w:r>
      <w:proofErr w:type="spellEnd"/>
      <w:proofErr w:type="gramEnd"/>
      <w:r w:rsidRPr="007866B6">
        <w:rPr>
          <w:color w:val="000000" w:themeColor="text1"/>
          <w:sz w:val="28"/>
          <w:szCs w:val="28"/>
        </w:rPr>
        <w:t xml:space="preserve"> =</w:t>
      </w:r>
    </w:p>
    <w:p w14:paraId="38AE0D89" w14:textId="77777777" w:rsidR="007866B6" w:rsidRPr="007866B6" w:rsidRDefault="007866B6" w:rsidP="007866B6">
      <w:pPr>
        <w:spacing w:after="0"/>
        <w:rPr>
          <w:color w:val="000000" w:themeColor="text1"/>
          <w:sz w:val="28"/>
          <w:szCs w:val="28"/>
        </w:rPr>
      </w:pPr>
      <w:r w:rsidRPr="007866B6">
        <w:rPr>
          <w:color w:val="000000" w:themeColor="text1"/>
          <w:sz w:val="28"/>
          <w:szCs w:val="28"/>
        </w:rPr>
        <w:t>carName1 + "&lt;</w:t>
      </w:r>
      <w:proofErr w:type="spellStart"/>
      <w:r w:rsidRPr="007866B6">
        <w:rPr>
          <w:color w:val="000000" w:themeColor="text1"/>
          <w:sz w:val="28"/>
          <w:szCs w:val="28"/>
        </w:rPr>
        <w:t>br</w:t>
      </w:r>
      <w:proofErr w:type="spellEnd"/>
      <w:r w:rsidRPr="007866B6">
        <w:rPr>
          <w:color w:val="000000" w:themeColor="text1"/>
          <w:sz w:val="28"/>
          <w:szCs w:val="28"/>
        </w:rPr>
        <w:t xml:space="preserve">&gt;" + </w:t>
      </w:r>
    </w:p>
    <w:p w14:paraId="084A0CAD" w14:textId="77777777" w:rsidR="007866B6" w:rsidRPr="007866B6" w:rsidRDefault="007866B6" w:rsidP="007866B6">
      <w:pPr>
        <w:spacing w:after="0"/>
        <w:rPr>
          <w:color w:val="000000" w:themeColor="text1"/>
          <w:sz w:val="28"/>
          <w:szCs w:val="28"/>
        </w:rPr>
      </w:pPr>
      <w:proofErr w:type="gramStart"/>
      <w:r w:rsidRPr="007866B6">
        <w:rPr>
          <w:color w:val="000000" w:themeColor="text1"/>
          <w:sz w:val="28"/>
          <w:szCs w:val="28"/>
        </w:rPr>
        <w:t>carName2;</w:t>
      </w:r>
      <w:proofErr w:type="gramEnd"/>
      <w:r w:rsidRPr="007866B6">
        <w:rPr>
          <w:color w:val="000000" w:themeColor="text1"/>
          <w:sz w:val="28"/>
          <w:szCs w:val="28"/>
        </w:rPr>
        <w:t xml:space="preserve"> </w:t>
      </w:r>
    </w:p>
    <w:p w14:paraId="1BD4FC67" w14:textId="77777777" w:rsidR="007866B6" w:rsidRPr="007866B6" w:rsidRDefault="007866B6" w:rsidP="007866B6">
      <w:pPr>
        <w:spacing w:after="0"/>
        <w:rPr>
          <w:color w:val="000000" w:themeColor="text1"/>
          <w:sz w:val="28"/>
          <w:szCs w:val="28"/>
        </w:rPr>
      </w:pPr>
      <w:r w:rsidRPr="007866B6">
        <w:rPr>
          <w:color w:val="000000" w:themeColor="text1"/>
          <w:sz w:val="28"/>
          <w:szCs w:val="28"/>
        </w:rPr>
        <w:t>&lt;/script&gt;</w:t>
      </w:r>
    </w:p>
    <w:p w14:paraId="54E3ADB2" w14:textId="77777777" w:rsidR="007866B6" w:rsidRPr="007866B6" w:rsidRDefault="007866B6" w:rsidP="007866B6">
      <w:pPr>
        <w:spacing w:after="0"/>
        <w:rPr>
          <w:color w:val="000000" w:themeColor="text1"/>
          <w:sz w:val="28"/>
          <w:szCs w:val="28"/>
        </w:rPr>
      </w:pPr>
    </w:p>
    <w:p w14:paraId="3D8B5AEF" w14:textId="77777777" w:rsidR="007866B6" w:rsidRPr="007866B6" w:rsidRDefault="007866B6" w:rsidP="007866B6">
      <w:pPr>
        <w:spacing w:after="0"/>
        <w:rPr>
          <w:color w:val="000000" w:themeColor="text1"/>
          <w:sz w:val="28"/>
          <w:szCs w:val="28"/>
        </w:rPr>
      </w:pPr>
      <w:r w:rsidRPr="007866B6">
        <w:rPr>
          <w:color w:val="000000" w:themeColor="text1"/>
          <w:sz w:val="28"/>
          <w:szCs w:val="28"/>
        </w:rPr>
        <w:t>&lt;/body&gt;</w:t>
      </w:r>
    </w:p>
    <w:p w14:paraId="262C516D" w14:textId="77777777" w:rsidR="007866B6" w:rsidRPr="007866B6" w:rsidRDefault="007866B6" w:rsidP="007866B6">
      <w:pPr>
        <w:spacing w:after="0"/>
        <w:rPr>
          <w:color w:val="000000" w:themeColor="text1"/>
          <w:sz w:val="28"/>
          <w:szCs w:val="28"/>
        </w:rPr>
      </w:pPr>
      <w:r w:rsidRPr="007866B6">
        <w:rPr>
          <w:color w:val="000000" w:themeColor="text1"/>
          <w:sz w:val="28"/>
          <w:szCs w:val="28"/>
        </w:rPr>
        <w:t>&lt;/html&gt;</w:t>
      </w:r>
    </w:p>
    <w:p w14:paraId="61689F4F" w14:textId="77777777" w:rsidR="00DE5A49" w:rsidRDefault="00DE5A49" w:rsidP="00DE5A49">
      <w:pPr>
        <w:spacing w:after="0"/>
        <w:rPr>
          <w:color w:val="000000" w:themeColor="text1"/>
          <w:sz w:val="28"/>
          <w:szCs w:val="28"/>
        </w:rPr>
      </w:pPr>
    </w:p>
    <w:p w14:paraId="7CEC9573" w14:textId="6A18E611" w:rsidR="007866B6" w:rsidRDefault="007866B6" w:rsidP="00DE5A49">
      <w:pPr>
        <w:spacing w:after="0"/>
        <w:rPr>
          <w:color w:val="000000" w:themeColor="text1"/>
          <w:sz w:val="28"/>
          <w:szCs w:val="28"/>
        </w:rPr>
      </w:pPr>
      <w:r>
        <w:rPr>
          <w:color w:val="000000" w:themeColor="text1"/>
          <w:sz w:val="28"/>
          <w:szCs w:val="28"/>
        </w:rPr>
        <w:t>OUTPUTS:</w:t>
      </w:r>
    </w:p>
    <w:p w14:paraId="5EAB8239" w14:textId="77777777" w:rsidR="000F5732" w:rsidRPr="000F5732" w:rsidRDefault="000F5732" w:rsidP="000F5732">
      <w:pPr>
        <w:spacing w:after="0"/>
        <w:rPr>
          <w:b/>
          <w:bCs/>
          <w:color w:val="000000" w:themeColor="text1"/>
          <w:sz w:val="28"/>
          <w:szCs w:val="28"/>
        </w:rPr>
      </w:pPr>
      <w:r w:rsidRPr="000F5732">
        <w:rPr>
          <w:b/>
          <w:bCs/>
          <w:color w:val="000000" w:themeColor="text1"/>
          <w:sz w:val="28"/>
          <w:szCs w:val="28"/>
        </w:rPr>
        <w:t>JavaScript Strings</w:t>
      </w:r>
    </w:p>
    <w:p w14:paraId="74AFBD90" w14:textId="77777777" w:rsidR="000F5732" w:rsidRPr="000F5732" w:rsidRDefault="000F5732" w:rsidP="000F5732">
      <w:pPr>
        <w:spacing w:after="0"/>
        <w:rPr>
          <w:color w:val="000000" w:themeColor="text1"/>
          <w:sz w:val="28"/>
          <w:szCs w:val="28"/>
        </w:rPr>
      </w:pPr>
      <w:r w:rsidRPr="000F5732">
        <w:rPr>
          <w:color w:val="000000" w:themeColor="text1"/>
          <w:sz w:val="28"/>
          <w:szCs w:val="28"/>
        </w:rPr>
        <w:t>Strings are written with quotes. You can use single or double quotes:</w:t>
      </w:r>
    </w:p>
    <w:p w14:paraId="15083CFE" w14:textId="77777777" w:rsidR="000F5732" w:rsidRPr="000F5732" w:rsidRDefault="000F5732" w:rsidP="000F5732">
      <w:pPr>
        <w:spacing w:after="0"/>
        <w:rPr>
          <w:color w:val="000000" w:themeColor="text1"/>
          <w:sz w:val="28"/>
          <w:szCs w:val="28"/>
        </w:rPr>
      </w:pPr>
      <w:r w:rsidRPr="000F5732">
        <w:rPr>
          <w:color w:val="000000" w:themeColor="text1"/>
          <w:sz w:val="28"/>
          <w:szCs w:val="28"/>
        </w:rPr>
        <w:t>Volvo XC60</w:t>
      </w:r>
      <w:r w:rsidRPr="000F5732">
        <w:rPr>
          <w:color w:val="000000" w:themeColor="text1"/>
          <w:sz w:val="28"/>
          <w:szCs w:val="28"/>
        </w:rPr>
        <w:br/>
        <w:t>Volvo XC60</w:t>
      </w:r>
    </w:p>
    <w:p w14:paraId="082BA9AE" w14:textId="77777777" w:rsidR="007866B6" w:rsidRDefault="007866B6" w:rsidP="00DE5A49">
      <w:pPr>
        <w:spacing w:after="0"/>
        <w:rPr>
          <w:color w:val="000000" w:themeColor="text1"/>
          <w:sz w:val="28"/>
          <w:szCs w:val="28"/>
        </w:rPr>
      </w:pPr>
    </w:p>
    <w:p w14:paraId="48CB4DC6" w14:textId="255FC95D" w:rsidR="000F5732" w:rsidRDefault="000F5732" w:rsidP="00DE5A49">
      <w:pPr>
        <w:spacing w:after="0"/>
        <w:rPr>
          <w:color w:val="000000" w:themeColor="text1"/>
          <w:sz w:val="28"/>
          <w:szCs w:val="28"/>
        </w:rPr>
      </w:pPr>
      <w:r>
        <w:rPr>
          <w:color w:val="000000" w:themeColor="text1"/>
          <w:sz w:val="28"/>
          <w:szCs w:val="28"/>
        </w:rPr>
        <w:t>INPUTS:</w:t>
      </w:r>
    </w:p>
    <w:p w14:paraId="23D2C5A6" w14:textId="77777777" w:rsidR="007F080E" w:rsidRPr="007F080E" w:rsidRDefault="007F080E" w:rsidP="007F080E">
      <w:pPr>
        <w:spacing w:after="0"/>
        <w:rPr>
          <w:color w:val="000000" w:themeColor="text1"/>
          <w:sz w:val="28"/>
          <w:szCs w:val="28"/>
        </w:rPr>
      </w:pPr>
      <w:r w:rsidRPr="007F080E">
        <w:rPr>
          <w:color w:val="000000" w:themeColor="text1"/>
          <w:sz w:val="28"/>
          <w:szCs w:val="28"/>
        </w:rPr>
        <w:t>&lt;!DOCTYPE html&gt;</w:t>
      </w:r>
    </w:p>
    <w:p w14:paraId="67F53F61" w14:textId="77777777" w:rsidR="007F080E" w:rsidRPr="007F080E" w:rsidRDefault="007F080E" w:rsidP="007F080E">
      <w:pPr>
        <w:spacing w:after="0"/>
        <w:rPr>
          <w:color w:val="000000" w:themeColor="text1"/>
          <w:sz w:val="28"/>
          <w:szCs w:val="28"/>
        </w:rPr>
      </w:pPr>
      <w:r w:rsidRPr="007F080E">
        <w:rPr>
          <w:color w:val="000000" w:themeColor="text1"/>
          <w:sz w:val="28"/>
          <w:szCs w:val="28"/>
        </w:rPr>
        <w:t>&lt;html&gt;</w:t>
      </w:r>
    </w:p>
    <w:p w14:paraId="468D506B" w14:textId="77777777" w:rsidR="007F080E" w:rsidRPr="007F080E" w:rsidRDefault="007F080E" w:rsidP="007F080E">
      <w:pPr>
        <w:spacing w:after="0"/>
        <w:rPr>
          <w:color w:val="000000" w:themeColor="text1"/>
          <w:sz w:val="28"/>
          <w:szCs w:val="28"/>
        </w:rPr>
      </w:pPr>
      <w:r w:rsidRPr="007F080E">
        <w:rPr>
          <w:color w:val="000000" w:themeColor="text1"/>
          <w:sz w:val="28"/>
          <w:szCs w:val="28"/>
        </w:rPr>
        <w:t>&lt;body&gt;</w:t>
      </w:r>
    </w:p>
    <w:p w14:paraId="3652ED17" w14:textId="77777777" w:rsidR="007F080E" w:rsidRPr="007F080E" w:rsidRDefault="007F080E" w:rsidP="007F080E">
      <w:pPr>
        <w:spacing w:after="0"/>
        <w:rPr>
          <w:color w:val="000000" w:themeColor="text1"/>
          <w:sz w:val="28"/>
          <w:szCs w:val="28"/>
        </w:rPr>
      </w:pPr>
    </w:p>
    <w:p w14:paraId="265E6B7E" w14:textId="77777777" w:rsidR="007F080E" w:rsidRPr="007F080E" w:rsidRDefault="007F080E" w:rsidP="007F080E">
      <w:pPr>
        <w:spacing w:after="0"/>
        <w:rPr>
          <w:color w:val="000000" w:themeColor="text1"/>
          <w:sz w:val="28"/>
          <w:szCs w:val="28"/>
        </w:rPr>
      </w:pPr>
      <w:r w:rsidRPr="007F080E">
        <w:rPr>
          <w:color w:val="000000" w:themeColor="text1"/>
          <w:sz w:val="28"/>
          <w:szCs w:val="28"/>
        </w:rPr>
        <w:t>&lt;h2&gt;JavaScript Numbers&lt;/h2&gt;</w:t>
      </w:r>
    </w:p>
    <w:p w14:paraId="0F4E75FA" w14:textId="77777777" w:rsidR="007F080E" w:rsidRPr="007F080E" w:rsidRDefault="007F080E" w:rsidP="007F080E">
      <w:pPr>
        <w:spacing w:after="0"/>
        <w:rPr>
          <w:color w:val="000000" w:themeColor="text1"/>
          <w:sz w:val="28"/>
          <w:szCs w:val="28"/>
        </w:rPr>
      </w:pPr>
    </w:p>
    <w:p w14:paraId="5010A9F2" w14:textId="77777777" w:rsidR="007F080E" w:rsidRPr="007F080E" w:rsidRDefault="007F080E" w:rsidP="007F080E">
      <w:pPr>
        <w:spacing w:after="0"/>
        <w:rPr>
          <w:color w:val="000000" w:themeColor="text1"/>
          <w:sz w:val="28"/>
          <w:szCs w:val="28"/>
        </w:rPr>
      </w:pPr>
      <w:r w:rsidRPr="007F080E">
        <w:rPr>
          <w:color w:val="000000" w:themeColor="text1"/>
          <w:sz w:val="28"/>
          <w:szCs w:val="28"/>
        </w:rPr>
        <w:t>&lt;p&gt;Numbers can be written with, or without decimals:&lt;/p&gt;</w:t>
      </w:r>
    </w:p>
    <w:p w14:paraId="2A54969C" w14:textId="77777777" w:rsidR="007F080E" w:rsidRPr="007F080E" w:rsidRDefault="007F080E" w:rsidP="007F080E">
      <w:pPr>
        <w:spacing w:after="0"/>
        <w:rPr>
          <w:color w:val="000000" w:themeColor="text1"/>
          <w:sz w:val="28"/>
          <w:szCs w:val="28"/>
        </w:rPr>
      </w:pPr>
    </w:p>
    <w:p w14:paraId="0A22B584" w14:textId="77777777" w:rsidR="007F080E" w:rsidRPr="007F080E" w:rsidRDefault="007F080E" w:rsidP="007F080E">
      <w:pPr>
        <w:spacing w:after="0"/>
        <w:rPr>
          <w:color w:val="000000" w:themeColor="text1"/>
          <w:sz w:val="28"/>
          <w:szCs w:val="28"/>
        </w:rPr>
      </w:pPr>
      <w:r w:rsidRPr="007F080E">
        <w:rPr>
          <w:color w:val="000000" w:themeColor="text1"/>
          <w:sz w:val="28"/>
          <w:szCs w:val="28"/>
        </w:rPr>
        <w:t>&lt;p id="demo"&gt;&lt;/p&gt;</w:t>
      </w:r>
    </w:p>
    <w:p w14:paraId="709A506F" w14:textId="77777777" w:rsidR="007F080E" w:rsidRPr="007F080E" w:rsidRDefault="007F080E" w:rsidP="007F080E">
      <w:pPr>
        <w:spacing w:after="0"/>
        <w:rPr>
          <w:color w:val="000000" w:themeColor="text1"/>
          <w:sz w:val="28"/>
          <w:szCs w:val="28"/>
        </w:rPr>
      </w:pPr>
    </w:p>
    <w:p w14:paraId="6B0C971A" w14:textId="77777777" w:rsidR="007F080E" w:rsidRPr="007F080E" w:rsidRDefault="007F080E" w:rsidP="007F080E">
      <w:pPr>
        <w:spacing w:after="0"/>
        <w:rPr>
          <w:color w:val="000000" w:themeColor="text1"/>
          <w:sz w:val="28"/>
          <w:szCs w:val="28"/>
        </w:rPr>
      </w:pPr>
      <w:r w:rsidRPr="007F080E">
        <w:rPr>
          <w:color w:val="000000" w:themeColor="text1"/>
          <w:sz w:val="28"/>
          <w:szCs w:val="28"/>
        </w:rPr>
        <w:t>&lt;script&gt;</w:t>
      </w:r>
    </w:p>
    <w:p w14:paraId="5D0DA61F" w14:textId="77777777" w:rsidR="007F080E" w:rsidRPr="007F080E" w:rsidRDefault="007F080E" w:rsidP="007F080E">
      <w:pPr>
        <w:spacing w:after="0"/>
        <w:rPr>
          <w:color w:val="000000" w:themeColor="text1"/>
          <w:sz w:val="28"/>
          <w:szCs w:val="28"/>
        </w:rPr>
      </w:pPr>
      <w:r w:rsidRPr="007F080E">
        <w:rPr>
          <w:color w:val="000000" w:themeColor="text1"/>
          <w:sz w:val="28"/>
          <w:szCs w:val="28"/>
        </w:rPr>
        <w:t xml:space="preserve">let x1 = </w:t>
      </w:r>
      <w:proofErr w:type="gramStart"/>
      <w:r w:rsidRPr="007F080E">
        <w:rPr>
          <w:color w:val="000000" w:themeColor="text1"/>
          <w:sz w:val="28"/>
          <w:szCs w:val="28"/>
        </w:rPr>
        <w:t>34.00;</w:t>
      </w:r>
      <w:proofErr w:type="gramEnd"/>
    </w:p>
    <w:p w14:paraId="6FAADFD5" w14:textId="77777777" w:rsidR="007F080E" w:rsidRPr="007F080E" w:rsidRDefault="007F080E" w:rsidP="007F080E">
      <w:pPr>
        <w:spacing w:after="0"/>
        <w:rPr>
          <w:color w:val="000000" w:themeColor="text1"/>
          <w:sz w:val="28"/>
          <w:szCs w:val="28"/>
        </w:rPr>
      </w:pPr>
      <w:r w:rsidRPr="007F080E">
        <w:rPr>
          <w:color w:val="000000" w:themeColor="text1"/>
          <w:sz w:val="28"/>
          <w:szCs w:val="28"/>
        </w:rPr>
        <w:lastRenderedPageBreak/>
        <w:t xml:space="preserve">let x2 = </w:t>
      </w:r>
      <w:proofErr w:type="gramStart"/>
      <w:r w:rsidRPr="007F080E">
        <w:rPr>
          <w:color w:val="000000" w:themeColor="text1"/>
          <w:sz w:val="28"/>
          <w:szCs w:val="28"/>
        </w:rPr>
        <w:t>34;</w:t>
      </w:r>
      <w:proofErr w:type="gramEnd"/>
    </w:p>
    <w:p w14:paraId="0959CFCA" w14:textId="77777777" w:rsidR="007F080E" w:rsidRPr="007F080E" w:rsidRDefault="007F080E" w:rsidP="007F080E">
      <w:pPr>
        <w:spacing w:after="0"/>
        <w:rPr>
          <w:color w:val="000000" w:themeColor="text1"/>
          <w:sz w:val="28"/>
          <w:szCs w:val="28"/>
        </w:rPr>
      </w:pPr>
      <w:r w:rsidRPr="007F080E">
        <w:rPr>
          <w:color w:val="000000" w:themeColor="text1"/>
          <w:sz w:val="28"/>
          <w:szCs w:val="28"/>
        </w:rPr>
        <w:t xml:space="preserve">let x3 = </w:t>
      </w:r>
      <w:proofErr w:type="gramStart"/>
      <w:r w:rsidRPr="007F080E">
        <w:rPr>
          <w:color w:val="000000" w:themeColor="text1"/>
          <w:sz w:val="28"/>
          <w:szCs w:val="28"/>
        </w:rPr>
        <w:t>3.14;</w:t>
      </w:r>
      <w:proofErr w:type="gramEnd"/>
    </w:p>
    <w:p w14:paraId="558530F4" w14:textId="77777777" w:rsidR="007F080E" w:rsidRPr="007F080E" w:rsidRDefault="007F080E" w:rsidP="007F080E">
      <w:pPr>
        <w:spacing w:after="0"/>
        <w:rPr>
          <w:color w:val="000000" w:themeColor="text1"/>
          <w:sz w:val="28"/>
          <w:szCs w:val="28"/>
        </w:rPr>
      </w:pPr>
    </w:p>
    <w:p w14:paraId="71B3DFCC" w14:textId="77777777" w:rsidR="007F080E" w:rsidRPr="007F080E" w:rsidRDefault="007F080E" w:rsidP="007F080E">
      <w:pPr>
        <w:spacing w:after="0"/>
        <w:rPr>
          <w:color w:val="000000" w:themeColor="text1"/>
          <w:sz w:val="28"/>
          <w:szCs w:val="28"/>
        </w:rPr>
      </w:pPr>
      <w:proofErr w:type="spellStart"/>
      <w:proofErr w:type="gramStart"/>
      <w:r w:rsidRPr="007F080E">
        <w:rPr>
          <w:color w:val="000000" w:themeColor="text1"/>
          <w:sz w:val="28"/>
          <w:szCs w:val="28"/>
        </w:rPr>
        <w:t>document.getElementById</w:t>
      </w:r>
      <w:proofErr w:type="spellEnd"/>
      <w:proofErr w:type="gramEnd"/>
      <w:r w:rsidRPr="007F080E">
        <w:rPr>
          <w:color w:val="000000" w:themeColor="text1"/>
          <w:sz w:val="28"/>
          <w:szCs w:val="28"/>
        </w:rPr>
        <w:t>("demo"</w:t>
      </w:r>
      <w:proofErr w:type="gramStart"/>
      <w:r w:rsidRPr="007F080E">
        <w:rPr>
          <w:color w:val="000000" w:themeColor="text1"/>
          <w:sz w:val="28"/>
          <w:szCs w:val="28"/>
        </w:rPr>
        <w:t>).</w:t>
      </w:r>
      <w:proofErr w:type="spellStart"/>
      <w:r w:rsidRPr="007F080E">
        <w:rPr>
          <w:color w:val="000000" w:themeColor="text1"/>
          <w:sz w:val="28"/>
          <w:szCs w:val="28"/>
        </w:rPr>
        <w:t>innerHTML</w:t>
      </w:r>
      <w:proofErr w:type="spellEnd"/>
      <w:proofErr w:type="gramEnd"/>
      <w:r w:rsidRPr="007F080E">
        <w:rPr>
          <w:color w:val="000000" w:themeColor="text1"/>
          <w:sz w:val="28"/>
          <w:szCs w:val="28"/>
        </w:rPr>
        <w:t xml:space="preserve"> =</w:t>
      </w:r>
    </w:p>
    <w:p w14:paraId="1C9D892D" w14:textId="77777777" w:rsidR="007F080E" w:rsidRPr="007F080E" w:rsidRDefault="007F080E" w:rsidP="007F080E">
      <w:pPr>
        <w:spacing w:after="0"/>
        <w:rPr>
          <w:color w:val="000000" w:themeColor="text1"/>
          <w:sz w:val="28"/>
          <w:szCs w:val="28"/>
        </w:rPr>
      </w:pPr>
      <w:r w:rsidRPr="007F080E">
        <w:rPr>
          <w:color w:val="000000" w:themeColor="text1"/>
          <w:sz w:val="28"/>
          <w:szCs w:val="28"/>
        </w:rPr>
        <w:t>x1 + "&lt;</w:t>
      </w:r>
      <w:proofErr w:type="spellStart"/>
      <w:r w:rsidRPr="007F080E">
        <w:rPr>
          <w:color w:val="000000" w:themeColor="text1"/>
          <w:sz w:val="28"/>
          <w:szCs w:val="28"/>
        </w:rPr>
        <w:t>br</w:t>
      </w:r>
      <w:proofErr w:type="spellEnd"/>
      <w:r w:rsidRPr="007F080E">
        <w:rPr>
          <w:color w:val="000000" w:themeColor="text1"/>
          <w:sz w:val="28"/>
          <w:szCs w:val="28"/>
        </w:rPr>
        <w:t>&gt;" + x2 + "&lt;</w:t>
      </w:r>
      <w:proofErr w:type="spellStart"/>
      <w:r w:rsidRPr="007F080E">
        <w:rPr>
          <w:color w:val="000000" w:themeColor="text1"/>
          <w:sz w:val="28"/>
          <w:szCs w:val="28"/>
        </w:rPr>
        <w:t>br</w:t>
      </w:r>
      <w:proofErr w:type="spellEnd"/>
      <w:r w:rsidRPr="007F080E">
        <w:rPr>
          <w:color w:val="000000" w:themeColor="text1"/>
          <w:sz w:val="28"/>
          <w:szCs w:val="28"/>
        </w:rPr>
        <w:t xml:space="preserve">&gt;" + </w:t>
      </w:r>
      <w:proofErr w:type="gramStart"/>
      <w:r w:rsidRPr="007F080E">
        <w:rPr>
          <w:color w:val="000000" w:themeColor="text1"/>
          <w:sz w:val="28"/>
          <w:szCs w:val="28"/>
        </w:rPr>
        <w:t>x3;</w:t>
      </w:r>
      <w:proofErr w:type="gramEnd"/>
    </w:p>
    <w:p w14:paraId="62A444C2" w14:textId="77777777" w:rsidR="007F080E" w:rsidRPr="007F080E" w:rsidRDefault="007F080E" w:rsidP="007F080E">
      <w:pPr>
        <w:spacing w:after="0"/>
        <w:rPr>
          <w:color w:val="000000" w:themeColor="text1"/>
          <w:sz w:val="28"/>
          <w:szCs w:val="28"/>
        </w:rPr>
      </w:pPr>
      <w:r w:rsidRPr="007F080E">
        <w:rPr>
          <w:color w:val="000000" w:themeColor="text1"/>
          <w:sz w:val="28"/>
          <w:szCs w:val="28"/>
        </w:rPr>
        <w:t>&lt;/script&gt;</w:t>
      </w:r>
    </w:p>
    <w:p w14:paraId="52EEB645" w14:textId="77777777" w:rsidR="007F080E" w:rsidRPr="007F080E" w:rsidRDefault="007F080E" w:rsidP="007F080E">
      <w:pPr>
        <w:spacing w:after="0"/>
        <w:rPr>
          <w:color w:val="000000" w:themeColor="text1"/>
          <w:sz w:val="28"/>
          <w:szCs w:val="28"/>
        </w:rPr>
      </w:pPr>
    </w:p>
    <w:p w14:paraId="2AD34F35" w14:textId="77777777" w:rsidR="007F080E" w:rsidRPr="007F080E" w:rsidRDefault="007F080E" w:rsidP="007F080E">
      <w:pPr>
        <w:spacing w:after="0"/>
        <w:rPr>
          <w:color w:val="000000" w:themeColor="text1"/>
          <w:sz w:val="28"/>
          <w:szCs w:val="28"/>
        </w:rPr>
      </w:pPr>
      <w:r w:rsidRPr="007F080E">
        <w:rPr>
          <w:color w:val="000000" w:themeColor="text1"/>
          <w:sz w:val="28"/>
          <w:szCs w:val="28"/>
        </w:rPr>
        <w:t>&lt;/body&gt;</w:t>
      </w:r>
    </w:p>
    <w:p w14:paraId="73192FC3" w14:textId="07926B71" w:rsidR="000F5732" w:rsidRDefault="007F080E" w:rsidP="007F080E">
      <w:pPr>
        <w:spacing w:after="0"/>
        <w:rPr>
          <w:color w:val="000000" w:themeColor="text1"/>
          <w:sz w:val="28"/>
          <w:szCs w:val="28"/>
        </w:rPr>
      </w:pPr>
      <w:r w:rsidRPr="007F080E">
        <w:rPr>
          <w:color w:val="000000" w:themeColor="text1"/>
          <w:sz w:val="28"/>
          <w:szCs w:val="28"/>
        </w:rPr>
        <w:t>&lt;/html&gt;</w:t>
      </w:r>
    </w:p>
    <w:p w14:paraId="1CF626CF" w14:textId="77777777" w:rsidR="007F080E" w:rsidRDefault="007F080E" w:rsidP="007F080E">
      <w:pPr>
        <w:spacing w:after="0"/>
        <w:rPr>
          <w:color w:val="000000" w:themeColor="text1"/>
          <w:sz w:val="28"/>
          <w:szCs w:val="28"/>
        </w:rPr>
      </w:pPr>
    </w:p>
    <w:p w14:paraId="483A5190" w14:textId="2D9CFDEF" w:rsidR="007F080E" w:rsidRDefault="007F080E" w:rsidP="007F080E">
      <w:pPr>
        <w:spacing w:after="0"/>
        <w:rPr>
          <w:color w:val="000000" w:themeColor="text1"/>
          <w:sz w:val="28"/>
          <w:szCs w:val="28"/>
        </w:rPr>
      </w:pPr>
      <w:r>
        <w:rPr>
          <w:color w:val="000000" w:themeColor="text1"/>
          <w:sz w:val="28"/>
          <w:szCs w:val="28"/>
        </w:rPr>
        <w:t>OUTPUT:</w:t>
      </w:r>
    </w:p>
    <w:p w14:paraId="6909E7D7" w14:textId="77777777" w:rsidR="007F080E" w:rsidRPr="007F080E" w:rsidRDefault="007F080E" w:rsidP="007F080E">
      <w:pPr>
        <w:spacing w:after="0"/>
        <w:rPr>
          <w:b/>
          <w:bCs/>
          <w:color w:val="000000" w:themeColor="text1"/>
          <w:sz w:val="28"/>
          <w:szCs w:val="28"/>
        </w:rPr>
      </w:pPr>
      <w:r w:rsidRPr="007F080E">
        <w:rPr>
          <w:b/>
          <w:bCs/>
          <w:color w:val="000000" w:themeColor="text1"/>
          <w:sz w:val="28"/>
          <w:szCs w:val="28"/>
        </w:rPr>
        <w:t>JavaScript Numbers</w:t>
      </w:r>
    </w:p>
    <w:p w14:paraId="3C100BDB" w14:textId="77777777" w:rsidR="007F080E" w:rsidRPr="007F080E" w:rsidRDefault="007F080E" w:rsidP="007F080E">
      <w:pPr>
        <w:spacing w:after="0"/>
        <w:rPr>
          <w:color w:val="000000" w:themeColor="text1"/>
          <w:sz w:val="28"/>
          <w:szCs w:val="28"/>
        </w:rPr>
      </w:pPr>
      <w:r w:rsidRPr="007F080E">
        <w:rPr>
          <w:color w:val="000000" w:themeColor="text1"/>
          <w:sz w:val="28"/>
          <w:szCs w:val="28"/>
        </w:rPr>
        <w:t>Numbers can be written with, or without decimals:</w:t>
      </w:r>
    </w:p>
    <w:p w14:paraId="4EA3A7D9" w14:textId="77777777" w:rsidR="007F080E" w:rsidRPr="007F080E" w:rsidRDefault="007F080E" w:rsidP="007F080E">
      <w:pPr>
        <w:spacing w:after="0"/>
        <w:rPr>
          <w:color w:val="000000" w:themeColor="text1"/>
          <w:sz w:val="28"/>
          <w:szCs w:val="28"/>
        </w:rPr>
      </w:pPr>
      <w:r w:rsidRPr="007F080E">
        <w:rPr>
          <w:color w:val="000000" w:themeColor="text1"/>
          <w:sz w:val="28"/>
          <w:szCs w:val="28"/>
        </w:rPr>
        <w:t>34</w:t>
      </w:r>
      <w:r w:rsidRPr="007F080E">
        <w:rPr>
          <w:color w:val="000000" w:themeColor="text1"/>
          <w:sz w:val="28"/>
          <w:szCs w:val="28"/>
        </w:rPr>
        <w:br/>
        <w:t>34</w:t>
      </w:r>
      <w:r w:rsidRPr="007F080E">
        <w:rPr>
          <w:color w:val="000000" w:themeColor="text1"/>
          <w:sz w:val="28"/>
          <w:szCs w:val="28"/>
        </w:rPr>
        <w:br/>
        <w:t>3.14</w:t>
      </w:r>
    </w:p>
    <w:p w14:paraId="2C1C4359" w14:textId="77777777" w:rsidR="007F080E" w:rsidRDefault="007F080E" w:rsidP="007F080E">
      <w:pPr>
        <w:spacing w:after="0"/>
        <w:rPr>
          <w:color w:val="000000" w:themeColor="text1"/>
          <w:sz w:val="28"/>
          <w:szCs w:val="28"/>
        </w:rPr>
      </w:pPr>
    </w:p>
    <w:p w14:paraId="49F8747E" w14:textId="77777777" w:rsidR="007F080E" w:rsidRDefault="007F080E" w:rsidP="007F080E">
      <w:pPr>
        <w:spacing w:after="0"/>
        <w:rPr>
          <w:color w:val="000000" w:themeColor="text1"/>
          <w:sz w:val="28"/>
          <w:szCs w:val="28"/>
        </w:rPr>
      </w:pPr>
    </w:p>
    <w:p w14:paraId="3A328F8D" w14:textId="2CDC57DE" w:rsidR="007F080E" w:rsidRDefault="007F080E" w:rsidP="007F080E">
      <w:pPr>
        <w:spacing w:after="0"/>
        <w:rPr>
          <w:color w:val="000000" w:themeColor="text1"/>
          <w:sz w:val="28"/>
          <w:szCs w:val="28"/>
        </w:rPr>
      </w:pPr>
      <w:r>
        <w:rPr>
          <w:color w:val="000000" w:themeColor="text1"/>
          <w:sz w:val="28"/>
          <w:szCs w:val="28"/>
        </w:rPr>
        <w:t>INPUT:</w:t>
      </w:r>
    </w:p>
    <w:p w14:paraId="67952424" w14:textId="77777777" w:rsidR="008C7CB1" w:rsidRPr="008C7CB1" w:rsidRDefault="008C7CB1" w:rsidP="008C7CB1">
      <w:pPr>
        <w:spacing w:after="0"/>
        <w:rPr>
          <w:color w:val="000000" w:themeColor="text1"/>
          <w:sz w:val="28"/>
          <w:szCs w:val="28"/>
        </w:rPr>
      </w:pPr>
      <w:r w:rsidRPr="008C7CB1">
        <w:rPr>
          <w:color w:val="000000" w:themeColor="text1"/>
          <w:sz w:val="28"/>
          <w:szCs w:val="28"/>
        </w:rPr>
        <w:t>&lt;!DOCTYPE html&gt;</w:t>
      </w:r>
    </w:p>
    <w:p w14:paraId="5F985503" w14:textId="77777777" w:rsidR="008C7CB1" w:rsidRPr="008C7CB1" w:rsidRDefault="008C7CB1" w:rsidP="008C7CB1">
      <w:pPr>
        <w:spacing w:after="0"/>
        <w:rPr>
          <w:color w:val="000000" w:themeColor="text1"/>
          <w:sz w:val="28"/>
          <w:szCs w:val="28"/>
        </w:rPr>
      </w:pPr>
      <w:r w:rsidRPr="008C7CB1">
        <w:rPr>
          <w:color w:val="000000" w:themeColor="text1"/>
          <w:sz w:val="28"/>
          <w:szCs w:val="28"/>
        </w:rPr>
        <w:t>&lt;html&gt;</w:t>
      </w:r>
    </w:p>
    <w:p w14:paraId="72024F6B" w14:textId="77777777" w:rsidR="008C7CB1" w:rsidRPr="008C7CB1" w:rsidRDefault="008C7CB1" w:rsidP="008C7CB1">
      <w:pPr>
        <w:spacing w:after="0"/>
        <w:rPr>
          <w:color w:val="000000" w:themeColor="text1"/>
          <w:sz w:val="28"/>
          <w:szCs w:val="28"/>
        </w:rPr>
      </w:pPr>
      <w:r w:rsidRPr="008C7CB1">
        <w:rPr>
          <w:color w:val="000000" w:themeColor="text1"/>
          <w:sz w:val="28"/>
          <w:szCs w:val="28"/>
        </w:rPr>
        <w:t>&lt;body&gt;</w:t>
      </w:r>
    </w:p>
    <w:p w14:paraId="5DADBB53" w14:textId="77777777" w:rsidR="008C7CB1" w:rsidRPr="008C7CB1" w:rsidRDefault="008C7CB1" w:rsidP="008C7CB1">
      <w:pPr>
        <w:spacing w:after="0"/>
        <w:rPr>
          <w:color w:val="000000" w:themeColor="text1"/>
          <w:sz w:val="28"/>
          <w:szCs w:val="28"/>
        </w:rPr>
      </w:pPr>
      <w:r w:rsidRPr="008C7CB1">
        <w:rPr>
          <w:color w:val="000000" w:themeColor="text1"/>
          <w:sz w:val="28"/>
          <w:szCs w:val="28"/>
        </w:rPr>
        <w:t>&lt;h1&gt;</w:t>
      </w:r>
      <w:proofErr w:type="spellStart"/>
      <w:r w:rsidRPr="008C7CB1">
        <w:rPr>
          <w:color w:val="000000" w:themeColor="text1"/>
          <w:sz w:val="28"/>
          <w:szCs w:val="28"/>
        </w:rPr>
        <w:t>JavScript</w:t>
      </w:r>
      <w:proofErr w:type="spellEnd"/>
      <w:r w:rsidRPr="008C7CB1">
        <w:rPr>
          <w:color w:val="000000" w:themeColor="text1"/>
          <w:sz w:val="28"/>
          <w:szCs w:val="28"/>
        </w:rPr>
        <w:t xml:space="preserve"> </w:t>
      </w:r>
      <w:proofErr w:type="spellStart"/>
      <w:r w:rsidRPr="008C7CB1">
        <w:rPr>
          <w:color w:val="000000" w:themeColor="text1"/>
          <w:sz w:val="28"/>
          <w:szCs w:val="28"/>
        </w:rPr>
        <w:t>Bigint</w:t>
      </w:r>
      <w:proofErr w:type="spellEnd"/>
      <w:r w:rsidRPr="008C7CB1">
        <w:rPr>
          <w:color w:val="000000" w:themeColor="text1"/>
          <w:sz w:val="28"/>
          <w:szCs w:val="28"/>
        </w:rPr>
        <w:t>&lt;/h1&gt;</w:t>
      </w:r>
    </w:p>
    <w:p w14:paraId="6CF837F1" w14:textId="77777777" w:rsidR="008C7CB1" w:rsidRPr="008C7CB1" w:rsidRDefault="008C7CB1" w:rsidP="008C7CB1">
      <w:pPr>
        <w:spacing w:after="0"/>
        <w:rPr>
          <w:color w:val="000000" w:themeColor="text1"/>
          <w:sz w:val="28"/>
          <w:szCs w:val="28"/>
        </w:rPr>
      </w:pPr>
      <w:r w:rsidRPr="008C7CB1">
        <w:rPr>
          <w:color w:val="000000" w:themeColor="text1"/>
          <w:sz w:val="28"/>
          <w:szCs w:val="28"/>
        </w:rPr>
        <w:t xml:space="preserve">&lt;p&gt;A </w:t>
      </w:r>
      <w:proofErr w:type="spellStart"/>
      <w:r w:rsidRPr="008C7CB1">
        <w:rPr>
          <w:color w:val="000000" w:themeColor="text1"/>
          <w:sz w:val="28"/>
          <w:szCs w:val="28"/>
        </w:rPr>
        <w:t>BigInt</w:t>
      </w:r>
      <w:proofErr w:type="spellEnd"/>
      <w:r w:rsidRPr="008C7CB1">
        <w:rPr>
          <w:color w:val="000000" w:themeColor="text1"/>
          <w:sz w:val="28"/>
          <w:szCs w:val="28"/>
        </w:rPr>
        <w:t xml:space="preserve"> </w:t>
      </w:r>
      <w:proofErr w:type="spellStart"/>
      <w:r w:rsidRPr="008C7CB1">
        <w:rPr>
          <w:color w:val="000000" w:themeColor="text1"/>
          <w:sz w:val="28"/>
          <w:szCs w:val="28"/>
        </w:rPr>
        <w:t>can not</w:t>
      </w:r>
      <w:proofErr w:type="spellEnd"/>
      <w:r w:rsidRPr="008C7CB1">
        <w:rPr>
          <w:color w:val="000000" w:themeColor="text1"/>
          <w:sz w:val="28"/>
          <w:szCs w:val="28"/>
        </w:rPr>
        <w:t xml:space="preserve"> have </w:t>
      </w:r>
      <w:proofErr w:type="gramStart"/>
      <w:r w:rsidRPr="008C7CB1">
        <w:rPr>
          <w:color w:val="000000" w:themeColor="text1"/>
          <w:sz w:val="28"/>
          <w:szCs w:val="28"/>
        </w:rPr>
        <w:t>decimals.&lt;</w:t>
      </w:r>
      <w:proofErr w:type="gramEnd"/>
      <w:r w:rsidRPr="008C7CB1">
        <w:rPr>
          <w:color w:val="000000" w:themeColor="text1"/>
          <w:sz w:val="28"/>
          <w:szCs w:val="28"/>
        </w:rPr>
        <w:t>/p&gt;</w:t>
      </w:r>
    </w:p>
    <w:p w14:paraId="0986FBC2" w14:textId="77777777" w:rsidR="008C7CB1" w:rsidRPr="008C7CB1" w:rsidRDefault="008C7CB1" w:rsidP="008C7CB1">
      <w:pPr>
        <w:spacing w:after="0"/>
        <w:rPr>
          <w:color w:val="000000" w:themeColor="text1"/>
          <w:sz w:val="28"/>
          <w:szCs w:val="28"/>
        </w:rPr>
      </w:pPr>
    </w:p>
    <w:p w14:paraId="1A7507D6" w14:textId="77777777" w:rsidR="008C7CB1" w:rsidRPr="008C7CB1" w:rsidRDefault="008C7CB1" w:rsidP="008C7CB1">
      <w:pPr>
        <w:spacing w:after="0"/>
        <w:rPr>
          <w:color w:val="000000" w:themeColor="text1"/>
          <w:sz w:val="28"/>
          <w:szCs w:val="28"/>
        </w:rPr>
      </w:pPr>
      <w:r w:rsidRPr="008C7CB1">
        <w:rPr>
          <w:color w:val="000000" w:themeColor="text1"/>
          <w:sz w:val="28"/>
          <w:szCs w:val="28"/>
        </w:rPr>
        <w:t>&lt;p id="demo"&gt;&lt;/p&gt;</w:t>
      </w:r>
    </w:p>
    <w:p w14:paraId="16BA65BA" w14:textId="77777777" w:rsidR="008C7CB1" w:rsidRPr="008C7CB1" w:rsidRDefault="008C7CB1" w:rsidP="008C7CB1">
      <w:pPr>
        <w:spacing w:after="0"/>
        <w:rPr>
          <w:color w:val="000000" w:themeColor="text1"/>
          <w:sz w:val="28"/>
          <w:szCs w:val="28"/>
        </w:rPr>
      </w:pPr>
    </w:p>
    <w:p w14:paraId="07DD40E7" w14:textId="77777777" w:rsidR="008C7CB1" w:rsidRPr="008C7CB1" w:rsidRDefault="008C7CB1" w:rsidP="008C7CB1">
      <w:pPr>
        <w:spacing w:after="0"/>
        <w:rPr>
          <w:color w:val="000000" w:themeColor="text1"/>
          <w:sz w:val="28"/>
          <w:szCs w:val="28"/>
        </w:rPr>
      </w:pPr>
      <w:r w:rsidRPr="008C7CB1">
        <w:rPr>
          <w:color w:val="000000" w:themeColor="text1"/>
          <w:sz w:val="28"/>
          <w:szCs w:val="28"/>
        </w:rPr>
        <w:t xml:space="preserve">&lt;p&gt;You cannot perform math between a </w:t>
      </w:r>
      <w:proofErr w:type="spellStart"/>
      <w:r w:rsidRPr="008C7CB1">
        <w:rPr>
          <w:color w:val="000000" w:themeColor="text1"/>
          <w:sz w:val="28"/>
          <w:szCs w:val="28"/>
        </w:rPr>
        <w:t>BigInt</w:t>
      </w:r>
      <w:proofErr w:type="spellEnd"/>
      <w:r w:rsidRPr="008C7CB1">
        <w:rPr>
          <w:color w:val="000000" w:themeColor="text1"/>
          <w:sz w:val="28"/>
          <w:szCs w:val="28"/>
        </w:rPr>
        <w:t xml:space="preserve"> type and a Number </w:t>
      </w:r>
      <w:proofErr w:type="gramStart"/>
      <w:r w:rsidRPr="008C7CB1">
        <w:rPr>
          <w:color w:val="000000" w:themeColor="text1"/>
          <w:sz w:val="28"/>
          <w:szCs w:val="28"/>
        </w:rPr>
        <w:t>type.&lt;</w:t>
      </w:r>
      <w:proofErr w:type="gramEnd"/>
      <w:r w:rsidRPr="008C7CB1">
        <w:rPr>
          <w:color w:val="000000" w:themeColor="text1"/>
          <w:sz w:val="28"/>
          <w:szCs w:val="28"/>
        </w:rPr>
        <w:t>/p&gt;</w:t>
      </w:r>
    </w:p>
    <w:p w14:paraId="4E0F9776" w14:textId="77777777" w:rsidR="008C7CB1" w:rsidRPr="008C7CB1" w:rsidRDefault="008C7CB1" w:rsidP="008C7CB1">
      <w:pPr>
        <w:spacing w:after="0"/>
        <w:rPr>
          <w:color w:val="000000" w:themeColor="text1"/>
          <w:sz w:val="28"/>
          <w:szCs w:val="28"/>
        </w:rPr>
      </w:pPr>
    </w:p>
    <w:p w14:paraId="473276E3" w14:textId="77777777" w:rsidR="008C7CB1" w:rsidRPr="008C7CB1" w:rsidRDefault="008C7CB1" w:rsidP="008C7CB1">
      <w:pPr>
        <w:spacing w:after="0"/>
        <w:rPr>
          <w:color w:val="000000" w:themeColor="text1"/>
          <w:sz w:val="28"/>
          <w:szCs w:val="28"/>
        </w:rPr>
      </w:pPr>
      <w:r w:rsidRPr="008C7CB1">
        <w:rPr>
          <w:color w:val="000000" w:themeColor="text1"/>
          <w:sz w:val="28"/>
          <w:szCs w:val="28"/>
        </w:rPr>
        <w:t>&lt;script&gt;</w:t>
      </w:r>
    </w:p>
    <w:p w14:paraId="7607C751" w14:textId="77777777" w:rsidR="008C7CB1" w:rsidRPr="008C7CB1" w:rsidRDefault="008C7CB1" w:rsidP="008C7CB1">
      <w:pPr>
        <w:spacing w:after="0"/>
        <w:rPr>
          <w:color w:val="000000" w:themeColor="text1"/>
          <w:sz w:val="28"/>
          <w:szCs w:val="28"/>
        </w:rPr>
      </w:pPr>
      <w:r w:rsidRPr="008C7CB1">
        <w:rPr>
          <w:color w:val="000000" w:themeColor="text1"/>
          <w:sz w:val="28"/>
          <w:szCs w:val="28"/>
        </w:rPr>
        <w:t xml:space="preserve">let x = </w:t>
      </w:r>
      <w:proofErr w:type="spellStart"/>
      <w:proofErr w:type="gramStart"/>
      <w:r w:rsidRPr="008C7CB1">
        <w:rPr>
          <w:color w:val="000000" w:themeColor="text1"/>
          <w:sz w:val="28"/>
          <w:szCs w:val="28"/>
        </w:rPr>
        <w:t>BigInt</w:t>
      </w:r>
      <w:proofErr w:type="spellEnd"/>
      <w:r w:rsidRPr="008C7CB1">
        <w:rPr>
          <w:color w:val="000000" w:themeColor="text1"/>
          <w:sz w:val="28"/>
          <w:szCs w:val="28"/>
        </w:rPr>
        <w:t>(</w:t>
      </w:r>
      <w:proofErr w:type="gramEnd"/>
      <w:r w:rsidRPr="008C7CB1">
        <w:rPr>
          <w:color w:val="000000" w:themeColor="text1"/>
          <w:sz w:val="28"/>
          <w:szCs w:val="28"/>
        </w:rPr>
        <w:t>"123456789012345678901234567890"</w:t>
      </w:r>
      <w:proofErr w:type="gramStart"/>
      <w:r w:rsidRPr="008C7CB1">
        <w:rPr>
          <w:color w:val="000000" w:themeColor="text1"/>
          <w:sz w:val="28"/>
          <w:szCs w:val="28"/>
        </w:rPr>
        <w:t>);</w:t>
      </w:r>
      <w:proofErr w:type="gramEnd"/>
    </w:p>
    <w:p w14:paraId="23765B00" w14:textId="77777777" w:rsidR="008C7CB1" w:rsidRPr="008C7CB1" w:rsidRDefault="008C7CB1" w:rsidP="008C7CB1">
      <w:pPr>
        <w:spacing w:after="0"/>
        <w:rPr>
          <w:color w:val="000000" w:themeColor="text1"/>
          <w:sz w:val="28"/>
          <w:szCs w:val="28"/>
        </w:rPr>
      </w:pPr>
      <w:proofErr w:type="spellStart"/>
      <w:proofErr w:type="gramStart"/>
      <w:r w:rsidRPr="008C7CB1">
        <w:rPr>
          <w:color w:val="000000" w:themeColor="text1"/>
          <w:sz w:val="28"/>
          <w:szCs w:val="28"/>
        </w:rPr>
        <w:lastRenderedPageBreak/>
        <w:t>document.getElementById</w:t>
      </w:r>
      <w:proofErr w:type="spellEnd"/>
      <w:proofErr w:type="gramEnd"/>
      <w:r w:rsidRPr="008C7CB1">
        <w:rPr>
          <w:color w:val="000000" w:themeColor="text1"/>
          <w:sz w:val="28"/>
          <w:szCs w:val="28"/>
        </w:rPr>
        <w:t>("demo"</w:t>
      </w:r>
      <w:proofErr w:type="gramStart"/>
      <w:r w:rsidRPr="008C7CB1">
        <w:rPr>
          <w:color w:val="000000" w:themeColor="text1"/>
          <w:sz w:val="28"/>
          <w:szCs w:val="28"/>
        </w:rPr>
        <w:t>).</w:t>
      </w:r>
      <w:proofErr w:type="spellStart"/>
      <w:r w:rsidRPr="008C7CB1">
        <w:rPr>
          <w:color w:val="000000" w:themeColor="text1"/>
          <w:sz w:val="28"/>
          <w:szCs w:val="28"/>
        </w:rPr>
        <w:t>innerHTML</w:t>
      </w:r>
      <w:proofErr w:type="spellEnd"/>
      <w:proofErr w:type="gramEnd"/>
      <w:r w:rsidRPr="008C7CB1">
        <w:rPr>
          <w:color w:val="000000" w:themeColor="text1"/>
          <w:sz w:val="28"/>
          <w:szCs w:val="28"/>
        </w:rPr>
        <w:t xml:space="preserve"> = </w:t>
      </w:r>
      <w:proofErr w:type="gramStart"/>
      <w:r w:rsidRPr="008C7CB1">
        <w:rPr>
          <w:color w:val="000000" w:themeColor="text1"/>
          <w:sz w:val="28"/>
          <w:szCs w:val="28"/>
        </w:rPr>
        <w:t>x;</w:t>
      </w:r>
      <w:proofErr w:type="gramEnd"/>
      <w:r w:rsidRPr="008C7CB1">
        <w:rPr>
          <w:color w:val="000000" w:themeColor="text1"/>
          <w:sz w:val="28"/>
          <w:szCs w:val="28"/>
        </w:rPr>
        <w:t xml:space="preserve"> </w:t>
      </w:r>
    </w:p>
    <w:p w14:paraId="0E8DCA1F" w14:textId="77777777" w:rsidR="008C7CB1" w:rsidRPr="008C7CB1" w:rsidRDefault="008C7CB1" w:rsidP="008C7CB1">
      <w:pPr>
        <w:spacing w:after="0"/>
        <w:rPr>
          <w:color w:val="000000" w:themeColor="text1"/>
          <w:sz w:val="28"/>
          <w:szCs w:val="28"/>
        </w:rPr>
      </w:pPr>
      <w:r w:rsidRPr="008C7CB1">
        <w:rPr>
          <w:color w:val="000000" w:themeColor="text1"/>
          <w:sz w:val="28"/>
          <w:szCs w:val="28"/>
        </w:rPr>
        <w:t>&lt;/script&gt;</w:t>
      </w:r>
    </w:p>
    <w:p w14:paraId="708FC6CC" w14:textId="77777777" w:rsidR="008C7CB1" w:rsidRPr="008C7CB1" w:rsidRDefault="008C7CB1" w:rsidP="008C7CB1">
      <w:pPr>
        <w:spacing w:after="0"/>
        <w:rPr>
          <w:color w:val="000000" w:themeColor="text1"/>
          <w:sz w:val="28"/>
          <w:szCs w:val="28"/>
        </w:rPr>
      </w:pPr>
    </w:p>
    <w:p w14:paraId="56CA8182" w14:textId="77777777" w:rsidR="008C7CB1" w:rsidRPr="008C7CB1" w:rsidRDefault="008C7CB1" w:rsidP="008C7CB1">
      <w:pPr>
        <w:spacing w:after="0"/>
        <w:rPr>
          <w:color w:val="000000" w:themeColor="text1"/>
          <w:sz w:val="28"/>
          <w:szCs w:val="28"/>
        </w:rPr>
      </w:pPr>
      <w:r w:rsidRPr="008C7CB1">
        <w:rPr>
          <w:color w:val="000000" w:themeColor="text1"/>
          <w:sz w:val="28"/>
          <w:szCs w:val="28"/>
        </w:rPr>
        <w:t>&lt;/body&gt;</w:t>
      </w:r>
    </w:p>
    <w:p w14:paraId="1ECCA1E6" w14:textId="31D74CBE" w:rsidR="007F080E" w:rsidRDefault="008C7CB1" w:rsidP="008C7CB1">
      <w:pPr>
        <w:spacing w:after="0"/>
        <w:rPr>
          <w:color w:val="000000" w:themeColor="text1"/>
          <w:sz w:val="28"/>
          <w:szCs w:val="28"/>
        </w:rPr>
      </w:pPr>
      <w:r w:rsidRPr="008C7CB1">
        <w:rPr>
          <w:color w:val="000000" w:themeColor="text1"/>
          <w:sz w:val="28"/>
          <w:szCs w:val="28"/>
        </w:rPr>
        <w:t>&lt;/html&gt;</w:t>
      </w:r>
    </w:p>
    <w:p w14:paraId="1603CCA3" w14:textId="77777777" w:rsidR="008C7CB1" w:rsidRDefault="008C7CB1" w:rsidP="008C7CB1">
      <w:pPr>
        <w:spacing w:after="0"/>
        <w:rPr>
          <w:color w:val="000000" w:themeColor="text1"/>
          <w:sz w:val="28"/>
          <w:szCs w:val="28"/>
        </w:rPr>
      </w:pPr>
    </w:p>
    <w:p w14:paraId="484B1DD2" w14:textId="788A1619" w:rsidR="008C7CB1" w:rsidRDefault="008C7CB1" w:rsidP="008C7CB1">
      <w:pPr>
        <w:spacing w:after="0"/>
        <w:rPr>
          <w:color w:val="000000" w:themeColor="text1"/>
          <w:sz w:val="28"/>
          <w:szCs w:val="28"/>
        </w:rPr>
      </w:pPr>
      <w:r>
        <w:rPr>
          <w:color w:val="000000" w:themeColor="text1"/>
          <w:sz w:val="28"/>
          <w:szCs w:val="28"/>
        </w:rPr>
        <w:t>OUTPUT:</w:t>
      </w:r>
    </w:p>
    <w:p w14:paraId="2C9F7696" w14:textId="77777777" w:rsidR="008C7CB1" w:rsidRPr="008C7CB1" w:rsidRDefault="008C7CB1" w:rsidP="008C7CB1">
      <w:pPr>
        <w:spacing w:after="0"/>
        <w:rPr>
          <w:b/>
          <w:bCs/>
          <w:color w:val="000000" w:themeColor="text1"/>
          <w:sz w:val="28"/>
          <w:szCs w:val="28"/>
        </w:rPr>
      </w:pPr>
      <w:proofErr w:type="spellStart"/>
      <w:r w:rsidRPr="008C7CB1">
        <w:rPr>
          <w:b/>
          <w:bCs/>
          <w:color w:val="000000" w:themeColor="text1"/>
          <w:sz w:val="28"/>
          <w:szCs w:val="28"/>
        </w:rPr>
        <w:t>JavScript</w:t>
      </w:r>
      <w:proofErr w:type="spellEnd"/>
      <w:r w:rsidRPr="008C7CB1">
        <w:rPr>
          <w:b/>
          <w:bCs/>
          <w:color w:val="000000" w:themeColor="text1"/>
          <w:sz w:val="28"/>
          <w:szCs w:val="28"/>
        </w:rPr>
        <w:t xml:space="preserve"> </w:t>
      </w:r>
      <w:proofErr w:type="spellStart"/>
      <w:r w:rsidRPr="008C7CB1">
        <w:rPr>
          <w:b/>
          <w:bCs/>
          <w:color w:val="000000" w:themeColor="text1"/>
          <w:sz w:val="28"/>
          <w:szCs w:val="28"/>
        </w:rPr>
        <w:t>Bigint</w:t>
      </w:r>
      <w:proofErr w:type="spellEnd"/>
    </w:p>
    <w:p w14:paraId="7C951CD3" w14:textId="77777777" w:rsidR="008C7CB1" w:rsidRPr="008C7CB1" w:rsidRDefault="008C7CB1" w:rsidP="008C7CB1">
      <w:pPr>
        <w:spacing w:after="0"/>
        <w:rPr>
          <w:color w:val="000000" w:themeColor="text1"/>
          <w:sz w:val="28"/>
          <w:szCs w:val="28"/>
        </w:rPr>
      </w:pPr>
      <w:r w:rsidRPr="008C7CB1">
        <w:rPr>
          <w:color w:val="000000" w:themeColor="text1"/>
          <w:sz w:val="28"/>
          <w:szCs w:val="28"/>
        </w:rPr>
        <w:t xml:space="preserve">A </w:t>
      </w:r>
      <w:proofErr w:type="spellStart"/>
      <w:r w:rsidRPr="008C7CB1">
        <w:rPr>
          <w:color w:val="000000" w:themeColor="text1"/>
          <w:sz w:val="28"/>
          <w:szCs w:val="28"/>
        </w:rPr>
        <w:t>BigInt</w:t>
      </w:r>
      <w:proofErr w:type="spellEnd"/>
      <w:r w:rsidRPr="008C7CB1">
        <w:rPr>
          <w:color w:val="000000" w:themeColor="text1"/>
          <w:sz w:val="28"/>
          <w:szCs w:val="28"/>
        </w:rPr>
        <w:t xml:space="preserve"> </w:t>
      </w:r>
      <w:proofErr w:type="spellStart"/>
      <w:r w:rsidRPr="008C7CB1">
        <w:rPr>
          <w:color w:val="000000" w:themeColor="text1"/>
          <w:sz w:val="28"/>
          <w:szCs w:val="28"/>
        </w:rPr>
        <w:t>can not</w:t>
      </w:r>
      <w:proofErr w:type="spellEnd"/>
      <w:r w:rsidRPr="008C7CB1">
        <w:rPr>
          <w:color w:val="000000" w:themeColor="text1"/>
          <w:sz w:val="28"/>
          <w:szCs w:val="28"/>
        </w:rPr>
        <w:t xml:space="preserve"> have decimals.</w:t>
      </w:r>
    </w:p>
    <w:p w14:paraId="7F7FBDAA" w14:textId="77777777" w:rsidR="008C7CB1" w:rsidRPr="008C7CB1" w:rsidRDefault="008C7CB1" w:rsidP="008C7CB1">
      <w:pPr>
        <w:spacing w:after="0"/>
        <w:rPr>
          <w:color w:val="000000" w:themeColor="text1"/>
          <w:sz w:val="28"/>
          <w:szCs w:val="28"/>
        </w:rPr>
      </w:pPr>
      <w:r w:rsidRPr="008C7CB1">
        <w:rPr>
          <w:color w:val="000000" w:themeColor="text1"/>
          <w:sz w:val="28"/>
          <w:szCs w:val="28"/>
        </w:rPr>
        <w:t>123456789012345678901234567890</w:t>
      </w:r>
    </w:p>
    <w:p w14:paraId="629C1C11" w14:textId="77777777" w:rsidR="008C7CB1" w:rsidRPr="008C7CB1" w:rsidRDefault="008C7CB1" w:rsidP="008C7CB1">
      <w:pPr>
        <w:spacing w:after="0"/>
        <w:rPr>
          <w:color w:val="000000" w:themeColor="text1"/>
          <w:sz w:val="28"/>
          <w:szCs w:val="28"/>
        </w:rPr>
      </w:pPr>
      <w:r w:rsidRPr="008C7CB1">
        <w:rPr>
          <w:color w:val="000000" w:themeColor="text1"/>
          <w:sz w:val="28"/>
          <w:szCs w:val="28"/>
        </w:rPr>
        <w:t xml:space="preserve">You cannot perform math between a </w:t>
      </w:r>
      <w:proofErr w:type="spellStart"/>
      <w:r w:rsidRPr="008C7CB1">
        <w:rPr>
          <w:color w:val="000000" w:themeColor="text1"/>
          <w:sz w:val="28"/>
          <w:szCs w:val="28"/>
        </w:rPr>
        <w:t>BigInt</w:t>
      </w:r>
      <w:proofErr w:type="spellEnd"/>
      <w:r w:rsidRPr="008C7CB1">
        <w:rPr>
          <w:color w:val="000000" w:themeColor="text1"/>
          <w:sz w:val="28"/>
          <w:szCs w:val="28"/>
        </w:rPr>
        <w:t xml:space="preserve"> type and a Number type.</w:t>
      </w:r>
    </w:p>
    <w:p w14:paraId="6B19C352" w14:textId="77777777" w:rsidR="008C7CB1" w:rsidRDefault="008C7CB1" w:rsidP="008C7CB1">
      <w:pPr>
        <w:spacing w:after="0"/>
        <w:rPr>
          <w:color w:val="000000" w:themeColor="text1"/>
          <w:sz w:val="28"/>
          <w:szCs w:val="28"/>
        </w:rPr>
      </w:pPr>
    </w:p>
    <w:p w14:paraId="6FC39F01" w14:textId="77777777" w:rsidR="008C7CB1" w:rsidRDefault="008C7CB1" w:rsidP="008C7CB1">
      <w:pPr>
        <w:spacing w:after="0"/>
        <w:rPr>
          <w:color w:val="000000" w:themeColor="text1"/>
          <w:sz w:val="28"/>
          <w:szCs w:val="28"/>
        </w:rPr>
      </w:pPr>
    </w:p>
    <w:p w14:paraId="2BEAC681" w14:textId="3F6F75E8" w:rsidR="008C7CB1" w:rsidRDefault="008C7CB1" w:rsidP="008C7CB1">
      <w:pPr>
        <w:spacing w:after="0"/>
        <w:rPr>
          <w:color w:val="000000" w:themeColor="text1"/>
          <w:sz w:val="28"/>
          <w:szCs w:val="28"/>
        </w:rPr>
      </w:pPr>
      <w:r>
        <w:rPr>
          <w:color w:val="000000" w:themeColor="text1"/>
          <w:sz w:val="28"/>
          <w:szCs w:val="28"/>
        </w:rPr>
        <w:t>INPUT:</w:t>
      </w:r>
    </w:p>
    <w:p w14:paraId="00AB3676" w14:textId="77777777" w:rsidR="00357D34" w:rsidRPr="00357D34" w:rsidRDefault="00357D34" w:rsidP="00357D34">
      <w:pPr>
        <w:spacing w:after="0"/>
        <w:rPr>
          <w:color w:val="000000" w:themeColor="text1"/>
          <w:sz w:val="28"/>
          <w:szCs w:val="28"/>
        </w:rPr>
      </w:pPr>
      <w:r w:rsidRPr="00357D34">
        <w:rPr>
          <w:color w:val="000000" w:themeColor="text1"/>
          <w:sz w:val="28"/>
          <w:szCs w:val="28"/>
        </w:rPr>
        <w:t>&lt;!DOCTYPE html&gt;</w:t>
      </w:r>
    </w:p>
    <w:p w14:paraId="4354FDDF" w14:textId="77777777" w:rsidR="00357D34" w:rsidRPr="00357D34" w:rsidRDefault="00357D34" w:rsidP="00357D34">
      <w:pPr>
        <w:spacing w:after="0"/>
        <w:rPr>
          <w:color w:val="000000" w:themeColor="text1"/>
          <w:sz w:val="28"/>
          <w:szCs w:val="28"/>
        </w:rPr>
      </w:pPr>
      <w:r w:rsidRPr="00357D34">
        <w:rPr>
          <w:color w:val="000000" w:themeColor="text1"/>
          <w:sz w:val="28"/>
          <w:szCs w:val="28"/>
        </w:rPr>
        <w:t>&lt;html&gt;</w:t>
      </w:r>
    </w:p>
    <w:p w14:paraId="2E9C25E9" w14:textId="77777777" w:rsidR="00357D34" w:rsidRPr="00357D34" w:rsidRDefault="00357D34" w:rsidP="00357D34">
      <w:pPr>
        <w:spacing w:after="0"/>
        <w:rPr>
          <w:color w:val="000000" w:themeColor="text1"/>
          <w:sz w:val="28"/>
          <w:szCs w:val="28"/>
        </w:rPr>
      </w:pPr>
      <w:r w:rsidRPr="00357D34">
        <w:rPr>
          <w:color w:val="000000" w:themeColor="text1"/>
          <w:sz w:val="28"/>
          <w:szCs w:val="28"/>
        </w:rPr>
        <w:t>&lt;body&gt;</w:t>
      </w:r>
    </w:p>
    <w:p w14:paraId="37672F0A" w14:textId="77777777" w:rsidR="00357D34" w:rsidRPr="00357D34" w:rsidRDefault="00357D34" w:rsidP="00357D34">
      <w:pPr>
        <w:spacing w:after="0"/>
        <w:rPr>
          <w:color w:val="000000" w:themeColor="text1"/>
          <w:sz w:val="28"/>
          <w:szCs w:val="28"/>
        </w:rPr>
      </w:pPr>
    </w:p>
    <w:p w14:paraId="0C8472D8" w14:textId="77777777" w:rsidR="00357D34" w:rsidRPr="00357D34" w:rsidRDefault="00357D34" w:rsidP="00357D34">
      <w:pPr>
        <w:spacing w:after="0"/>
        <w:rPr>
          <w:color w:val="000000" w:themeColor="text1"/>
          <w:sz w:val="28"/>
          <w:szCs w:val="28"/>
        </w:rPr>
      </w:pPr>
      <w:r w:rsidRPr="00357D34">
        <w:rPr>
          <w:color w:val="000000" w:themeColor="text1"/>
          <w:sz w:val="28"/>
          <w:szCs w:val="28"/>
        </w:rPr>
        <w:t>&lt;h2&gt;JavaScript Booleans&lt;/h2&gt;</w:t>
      </w:r>
    </w:p>
    <w:p w14:paraId="503684A3" w14:textId="77777777" w:rsidR="00357D34" w:rsidRPr="00357D34" w:rsidRDefault="00357D34" w:rsidP="00357D34">
      <w:pPr>
        <w:spacing w:after="0"/>
        <w:rPr>
          <w:color w:val="000000" w:themeColor="text1"/>
          <w:sz w:val="28"/>
          <w:szCs w:val="28"/>
        </w:rPr>
      </w:pPr>
    </w:p>
    <w:p w14:paraId="568B3595" w14:textId="77777777" w:rsidR="00357D34" w:rsidRPr="00357D34" w:rsidRDefault="00357D34" w:rsidP="00357D34">
      <w:pPr>
        <w:spacing w:after="0"/>
        <w:rPr>
          <w:color w:val="000000" w:themeColor="text1"/>
          <w:sz w:val="28"/>
          <w:szCs w:val="28"/>
        </w:rPr>
      </w:pPr>
      <w:r w:rsidRPr="00357D34">
        <w:rPr>
          <w:color w:val="000000" w:themeColor="text1"/>
          <w:sz w:val="28"/>
          <w:szCs w:val="28"/>
        </w:rPr>
        <w:t>&lt;p&gt;Booleans can have two values: true or false:&lt;/p&gt;</w:t>
      </w:r>
    </w:p>
    <w:p w14:paraId="35938333" w14:textId="77777777" w:rsidR="00357D34" w:rsidRPr="00357D34" w:rsidRDefault="00357D34" w:rsidP="00357D34">
      <w:pPr>
        <w:spacing w:after="0"/>
        <w:rPr>
          <w:color w:val="000000" w:themeColor="text1"/>
          <w:sz w:val="28"/>
          <w:szCs w:val="28"/>
        </w:rPr>
      </w:pPr>
    </w:p>
    <w:p w14:paraId="771D0ED8" w14:textId="77777777" w:rsidR="00357D34" w:rsidRPr="00357D34" w:rsidRDefault="00357D34" w:rsidP="00357D34">
      <w:pPr>
        <w:spacing w:after="0"/>
        <w:rPr>
          <w:color w:val="000000" w:themeColor="text1"/>
          <w:sz w:val="28"/>
          <w:szCs w:val="28"/>
        </w:rPr>
      </w:pPr>
      <w:r w:rsidRPr="00357D34">
        <w:rPr>
          <w:color w:val="000000" w:themeColor="text1"/>
          <w:sz w:val="28"/>
          <w:szCs w:val="28"/>
        </w:rPr>
        <w:t>&lt;p id="demo"&gt;&lt;/p&gt;</w:t>
      </w:r>
    </w:p>
    <w:p w14:paraId="30CF7413" w14:textId="77777777" w:rsidR="00357D34" w:rsidRPr="00357D34" w:rsidRDefault="00357D34" w:rsidP="00357D34">
      <w:pPr>
        <w:spacing w:after="0"/>
        <w:rPr>
          <w:color w:val="000000" w:themeColor="text1"/>
          <w:sz w:val="28"/>
          <w:szCs w:val="28"/>
        </w:rPr>
      </w:pPr>
    </w:p>
    <w:p w14:paraId="21A4BD45" w14:textId="77777777" w:rsidR="00357D34" w:rsidRPr="00357D34" w:rsidRDefault="00357D34" w:rsidP="00357D34">
      <w:pPr>
        <w:spacing w:after="0"/>
        <w:rPr>
          <w:color w:val="000000" w:themeColor="text1"/>
          <w:sz w:val="28"/>
          <w:szCs w:val="28"/>
        </w:rPr>
      </w:pPr>
      <w:r w:rsidRPr="00357D34">
        <w:rPr>
          <w:color w:val="000000" w:themeColor="text1"/>
          <w:sz w:val="28"/>
          <w:szCs w:val="28"/>
        </w:rPr>
        <w:t>&lt;script&gt;</w:t>
      </w:r>
    </w:p>
    <w:p w14:paraId="47FDB4AA" w14:textId="77777777" w:rsidR="00357D34" w:rsidRPr="00357D34" w:rsidRDefault="00357D34" w:rsidP="00357D34">
      <w:pPr>
        <w:spacing w:after="0"/>
        <w:rPr>
          <w:color w:val="000000" w:themeColor="text1"/>
          <w:sz w:val="28"/>
          <w:szCs w:val="28"/>
        </w:rPr>
      </w:pPr>
      <w:r w:rsidRPr="00357D34">
        <w:rPr>
          <w:color w:val="000000" w:themeColor="text1"/>
          <w:sz w:val="28"/>
          <w:szCs w:val="28"/>
        </w:rPr>
        <w:t xml:space="preserve">let x = </w:t>
      </w:r>
      <w:proofErr w:type="gramStart"/>
      <w:r w:rsidRPr="00357D34">
        <w:rPr>
          <w:color w:val="000000" w:themeColor="text1"/>
          <w:sz w:val="28"/>
          <w:szCs w:val="28"/>
        </w:rPr>
        <w:t>5;</w:t>
      </w:r>
      <w:proofErr w:type="gramEnd"/>
    </w:p>
    <w:p w14:paraId="6B08CB3A" w14:textId="77777777" w:rsidR="00357D34" w:rsidRPr="00357D34" w:rsidRDefault="00357D34" w:rsidP="00357D34">
      <w:pPr>
        <w:spacing w:after="0"/>
        <w:rPr>
          <w:color w:val="000000" w:themeColor="text1"/>
          <w:sz w:val="28"/>
          <w:szCs w:val="28"/>
        </w:rPr>
      </w:pPr>
      <w:r w:rsidRPr="00357D34">
        <w:rPr>
          <w:color w:val="000000" w:themeColor="text1"/>
          <w:sz w:val="28"/>
          <w:szCs w:val="28"/>
        </w:rPr>
        <w:t xml:space="preserve">let y = </w:t>
      </w:r>
      <w:proofErr w:type="gramStart"/>
      <w:r w:rsidRPr="00357D34">
        <w:rPr>
          <w:color w:val="000000" w:themeColor="text1"/>
          <w:sz w:val="28"/>
          <w:szCs w:val="28"/>
        </w:rPr>
        <w:t>5;</w:t>
      </w:r>
      <w:proofErr w:type="gramEnd"/>
    </w:p>
    <w:p w14:paraId="4B69585F" w14:textId="77777777" w:rsidR="00357D34" w:rsidRPr="00357D34" w:rsidRDefault="00357D34" w:rsidP="00357D34">
      <w:pPr>
        <w:spacing w:after="0"/>
        <w:rPr>
          <w:color w:val="000000" w:themeColor="text1"/>
          <w:sz w:val="28"/>
          <w:szCs w:val="28"/>
        </w:rPr>
      </w:pPr>
      <w:r w:rsidRPr="00357D34">
        <w:rPr>
          <w:color w:val="000000" w:themeColor="text1"/>
          <w:sz w:val="28"/>
          <w:szCs w:val="28"/>
        </w:rPr>
        <w:t xml:space="preserve">let z = </w:t>
      </w:r>
      <w:proofErr w:type="gramStart"/>
      <w:r w:rsidRPr="00357D34">
        <w:rPr>
          <w:color w:val="000000" w:themeColor="text1"/>
          <w:sz w:val="28"/>
          <w:szCs w:val="28"/>
        </w:rPr>
        <w:t>6;</w:t>
      </w:r>
      <w:proofErr w:type="gramEnd"/>
    </w:p>
    <w:p w14:paraId="2370085C" w14:textId="77777777" w:rsidR="00357D34" w:rsidRPr="00357D34" w:rsidRDefault="00357D34" w:rsidP="00357D34">
      <w:pPr>
        <w:spacing w:after="0"/>
        <w:rPr>
          <w:color w:val="000000" w:themeColor="text1"/>
          <w:sz w:val="28"/>
          <w:szCs w:val="28"/>
        </w:rPr>
      </w:pPr>
    </w:p>
    <w:p w14:paraId="1BFD6EB7" w14:textId="77777777" w:rsidR="00357D34" w:rsidRPr="00357D34" w:rsidRDefault="00357D34" w:rsidP="00357D34">
      <w:pPr>
        <w:spacing w:after="0"/>
        <w:rPr>
          <w:color w:val="000000" w:themeColor="text1"/>
          <w:sz w:val="28"/>
          <w:szCs w:val="28"/>
        </w:rPr>
      </w:pPr>
      <w:proofErr w:type="spellStart"/>
      <w:proofErr w:type="gramStart"/>
      <w:r w:rsidRPr="00357D34">
        <w:rPr>
          <w:color w:val="000000" w:themeColor="text1"/>
          <w:sz w:val="28"/>
          <w:szCs w:val="28"/>
        </w:rPr>
        <w:t>document.getElementById</w:t>
      </w:r>
      <w:proofErr w:type="spellEnd"/>
      <w:proofErr w:type="gramEnd"/>
      <w:r w:rsidRPr="00357D34">
        <w:rPr>
          <w:color w:val="000000" w:themeColor="text1"/>
          <w:sz w:val="28"/>
          <w:szCs w:val="28"/>
        </w:rPr>
        <w:t>("demo"</w:t>
      </w:r>
      <w:proofErr w:type="gramStart"/>
      <w:r w:rsidRPr="00357D34">
        <w:rPr>
          <w:color w:val="000000" w:themeColor="text1"/>
          <w:sz w:val="28"/>
          <w:szCs w:val="28"/>
        </w:rPr>
        <w:t>).</w:t>
      </w:r>
      <w:proofErr w:type="spellStart"/>
      <w:r w:rsidRPr="00357D34">
        <w:rPr>
          <w:color w:val="000000" w:themeColor="text1"/>
          <w:sz w:val="28"/>
          <w:szCs w:val="28"/>
        </w:rPr>
        <w:t>innerHTML</w:t>
      </w:r>
      <w:proofErr w:type="spellEnd"/>
      <w:proofErr w:type="gramEnd"/>
      <w:r w:rsidRPr="00357D34">
        <w:rPr>
          <w:color w:val="000000" w:themeColor="text1"/>
          <w:sz w:val="28"/>
          <w:szCs w:val="28"/>
        </w:rPr>
        <w:t xml:space="preserve"> =</w:t>
      </w:r>
    </w:p>
    <w:p w14:paraId="648D2C48" w14:textId="77777777" w:rsidR="00357D34" w:rsidRPr="00357D34" w:rsidRDefault="00357D34" w:rsidP="00357D34">
      <w:pPr>
        <w:spacing w:after="0"/>
        <w:rPr>
          <w:color w:val="000000" w:themeColor="text1"/>
          <w:sz w:val="28"/>
          <w:szCs w:val="28"/>
        </w:rPr>
      </w:pPr>
      <w:r w:rsidRPr="00357D34">
        <w:rPr>
          <w:color w:val="000000" w:themeColor="text1"/>
          <w:sz w:val="28"/>
          <w:szCs w:val="28"/>
        </w:rPr>
        <w:t>(x == y) + "&lt;</w:t>
      </w:r>
      <w:proofErr w:type="spellStart"/>
      <w:r w:rsidRPr="00357D34">
        <w:rPr>
          <w:color w:val="000000" w:themeColor="text1"/>
          <w:sz w:val="28"/>
          <w:szCs w:val="28"/>
        </w:rPr>
        <w:t>br</w:t>
      </w:r>
      <w:proofErr w:type="spellEnd"/>
      <w:r w:rsidRPr="00357D34">
        <w:rPr>
          <w:color w:val="000000" w:themeColor="text1"/>
          <w:sz w:val="28"/>
          <w:szCs w:val="28"/>
        </w:rPr>
        <w:t>&gt;" + (x == z</w:t>
      </w:r>
      <w:proofErr w:type="gramStart"/>
      <w:r w:rsidRPr="00357D34">
        <w:rPr>
          <w:color w:val="000000" w:themeColor="text1"/>
          <w:sz w:val="28"/>
          <w:szCs w:val="28"/>
        </w:rPr>
        <w:t>);</w:t>
      </w:r>
      <w:proofErr w:type="gramEnd"/>
    </w:p>
    <w:p w14:paraId="16E8C324" w14:textId="77777777" w:rsidR="00357D34" w:rsidRPr="00357D34" w:rsidRDefault="00357D34" w:rsidP="00357D34">
      <w:pPr>
        <w:spacing w:after="0"/>
        <w:rPr>
          <w:color w:val="000000" w:themeColor="text1"/>
          <w:sz w:val="28"/>
          <w:szCs w:val="28"/>
        </w:rPr>
      </w:pPr>
      <w:r w:rsidRPr="00357D34">
        <w:rPr>
          <w:color w:val="000000" w:themeColor="text1"/>
          <w:sz w:val="28"/>
          <w:szCs w:val="28"/>
        </w:rPr>
        <w:t>&lt;/script&gt;</w:t>
      </w:r>
    </w:p>
    <w:p w14:paraId="7A92EEA7" w14:textId="77777777" w:rsidR="00357D34" w:rsidRPr="00357D34" w:rsidRDefault="00357D34" w:rsidP="00357D34">
      <w:pPr>
        <w:spacing w:after="0"/>
        <w:rPr>
          <w:color w:val="000000" w:themeColor="text1"/>
          <w:sz w:val="28"/>
          <w:szCs w:val="28"/>
        </w:rPr>
      </w:pPr>
    </w:p>
    <w:p w14:paraId="71DA6DCF" w14:textId="77777777" w:rsidR="00357D34" w:rsidRPr="00357D34" w:rsidRDefault="00357D34" w:rsidP="00357D34">
      <w:pPr>
        <w:spacing w:after="0"/>
        <w:rPr>
          <w:color w:val="000000" w:themeColor="text1"/>
          <w:sz w:val="28"/>
          <w:szCs w:val="28"/>
        </w:rPr>
      </w:pPr>
      <w:r w:rsidRPr="00357D34">
        <w:rPr>
          <w:color w:val="000000" w:themeColor="text1"/>
          <w:sz w:val="28"/>
          <w:szCs w:val="28"/>
        </w:rPr>
        <w:t>&lt;/body&gt;</w:t>
      </w:r>
    </w:p>
    <w:p w14:paraId="63B382D3" w14:textId="77777777" w:rsidR="00357D34" w:rsidRPr="00357D34" w:rsidRDefault="00357D34" w:rsidP="00357D34">
      <w:pPr>
        <w:spacing w:after="0"/>
        <w:rPr>
          <w:color w:val="000000" w:themeColor="text1"/>
          <w:sz w:val="28"/>
          <w:szCs w:val="28"/>
        </w:rPr>
      </w:pPr>
      <w:r w:rsidRPr="00357D34">
        <w:rPr>
          <w:color w:val="000000" w:themeColor="text1"/>
          <w:sz w:val="28"/>
          <w:szCs w:val="28"/>
        </w:rPr>
        <w:t>&lt;/html&gt;</w:t>
      </w:r>
    </w:p>
    <w:p w14:paraId="6DB33115" w14:textId="77777777" w:rsidR="008C7CB1" w:rsidRDefault="008C7CB1" w:rsidP="008C7CB1">
      <w:pPr>
        <w:spacing w:after="0"/>
        <w:rPr>
          <w:color w:val="000000" w:themeColor="text1"/>
          <w:sz w:val="28"/>
          <w:szCs w:val="28"/>
        </w:rPr>
      </w:pPr>
    </w:p>
    <w:p w14:paraId="668125AE" w14:textId="16DE2759" w:rsidR="00357D34" w:rsidRDefault="00357D34" w:rsidP="008C7CB1">
      <w:pPr>
        <w:spacing w:after="0"/>
        <w:rPr>
          <w:color w:val="000000" w:themeColor="text1"/>
          <w:sz w:val="28"/>
          <w:szCs w:val="28"/>
        </w:rPr>
      </w:pPr>
      <w:r>
        <w:rPr>
          <w:color w:val="000000" w:themeColor="text1"/>
          <w:sz w:val="28"/>
          <w:szCs w:val="28"/>
        </w:rPr>
        <w:t>OUTPUT:</w:t>
      </w:r>
    </w:p>
    <w:p w14:paraId="216DC14B" w14:textId="77777777" w:rsidR="00357D34" w:rsidRPr="00357D34" w:rsidRDefault="00357D34" w:rsidP="00357D34">
      <w:pPr>
        <w:spacing w:after="0"/>
        <w:rPr>
          <w:b/>
          <w:bCs/>
          <w:color w:val="000000" w:themeColor="text1"/>
          <w:sz w:val="28"/>
          <w:szCs w:val="28"/>
        </w:rPr>
      </w:pPr>
      <w:r w:rsidRPr="00357D34">
        <w:rPr>
          <w:b/>
          <w:bCs/>
          <w:color w:val="000000" w:themeColor="text1"/>
          <w:sz w:val="28"/>
          <w:szCs w:val="28"/>
        </w:rPr>
        <w:t>JavaScript Booleans</w:t>
      </w:r>
    </w:p>
    <w:p w14:paraId="0A9D2B8C" w14:textId="77777777" w:rsidR="00357D34" w:rsidRPr="00357D34" w:rsidRDefault="00357D34" w:rsidP="00357D34">
      <w:pPr>
        <w:spacing w:after="0"/>
        <w:rPr>
          <w:color w:val="000000" w:themeColor="text1"/>
          <w:sz w:val="28"/>
          <w:szCs w:val="28"/>
        </w:rPr>
      </w:pPr>
      <w:r w:rsidRPr="00357D34">
        <w:rPr>
          <w:color w:val="000000" w:themeColor="text1"/>
          <w:sz w:val="28"/>
          <w:szCs w:val="28"/>
        </w:rPr>
        <w:t>Booleans can have two values: true or false:</w:t>
      </w:r>
    </w:p>
    <w:p w14:paraId="4A9C5068" w14:textId="77777777" w:rsidR="00357D34" w:rsidRPr="00357D34" w:rsidRDefault="00357D34" w:rsidP="00357D34">
      <w:pPr>
        <w:spacing w:after="0"/>
        <w:rPr>
          <w:color w:val="000000" w:themeColor="text1"/>
          <w:sz w:val="28"/>
          <w:szCs w:val="28"/>
        </w:rPr>
      </w:pPr>
      <w:r w:rsidRPr="00357D34">
        <w:rPr>
          <w:color w:val="000000" w:themeColor="text1"/>
          <w:sz w:val="28"/>
          <w:szCs w:val="28"/>
        </w:rPr>
        <w:t>true</w:t>
      </w:r>
      <w:r w:rsidRPr="00357D34">
        <w:rPr>
          <w:color w:val="000000" w:themeColor="text1"/>
          <w:sz w:val="28"/>
          <w:szCs w:val="28"/>
        </w:rPr>
        <w:br/>
        <w:t>false</w:t>
      </w:r>
    </w:p>
    <w:p w14:paraId="61A49591" w14:textId="77777777" w:rsidR="00357D34" w:rsidRDefault="00357D34" w:rsidP="008C7CB1">
      <w:pPr>
        <w:spacing w:after="0"/>
        <w:rPr>
          <w:color w:val="000000" w:themeColor="text1"/>
          <w:sz w:val="28"/>
          <w:szCs w:val="28"/>
        </w:rPr>
      </w:pPr>
    </w:p>
    <w:p w14:paraId="46031425" w14:textId="2494ACB8" w:rsidR="00357D34" w:rsidRDefault="00357D34" w:rsidP="008C7CB1">
      <w:pPr>
        <w:spacing w:after="0"/>
        <w:rPr>
          <w:color w:val="000000" w:themeColor="text1"/>
          <w:sz w:val="28"/>
          <w:szCs w:val="28"/>
        </w:rPr>
      </w:pPr>
      <w:r>
        <w:rPr>
          <w:color w:val="000000" w:themeColor="text1"/>
          <w:sz w:val="28"/>
          <w:szCs w:val="28"/>
        </w:rPr>
        <w:t>INPUT:</w:t>
      </w:r>
    </w:p>
    <w:p w14:paraId="536A0761" w14:textId="77777777" w:rsidR="00D91A79" w:rsidRPr="00D91A79" w:rsidRDefault="00D91A79" w:rsidP="00D91A79">
      <w:pPr>
        <w:spacing w:after="0"/>
        <w:rPr>
          <w:color w:val="000000" w:themeColor="text1"/>
          <w:sz w:val="28"/>
          <w:szCs w:val="28"/>
        </w:rPr>
      </w:pPr>
      <w:r w:rsidRPr="00D91A79">
        <w:rPr>
          <w:color w:val="000000" w:themeColor="text1"/>
          <w:sz w:val="28"/>
          <w:szCs w:val="28"/>
        </w:rPr>
        <w:t>&lt;!DOCTYPE html&gt;</w:t>
      </w:r>
    </w:p>
    <w:p w14:paraId="25A9E96F" w14:textId="77777777" w:rsidR="00D91A79" w:rsidRPr="00D91A79" w:rsidRDefault="00D91A79" w:rsidP="00D91A79">
      <w:pPr>
        <w:spacing w:after="0"/>
        <w:rPr>
          <w:color w:val="000000" w:themeColor="text1"/>
          <w:sz w:val="28"/>
          <w:szCs w:val="28"/>
        </w:rPr>
      </w:pPr>
      <w:r w:rsidRPr="00D91A79">
        <w:rPr>
          <w:color w:val="000000" w:themeColor="text1"/>
          <w:sz w:val="28"/>
          <w:szCs w:val="28"/>
        </w:rPr>
        <w:t>&lt;html&gt;</w:t>
      </w:r>
    </w:p>
    <w:p w14:paraId="026D0EF6" w14:textId="77777777" w:rsidR="00D91A79" w:rsidRPr="00D91A79" w:rsidRDefault="00D91A79" w:rsidP="00D91A79">
      <w:pPr>
        <w:spacing w:after="0"/>
        <w:rPr>
          <w:color w:val="000000" w:themeColor="text1"/>
          <w:sz w:val="28"/>
          <w:szCs w:val="28"/>
        </w:rPr>
      </w:pPr>
      <w:r w:rsidRPr="00D91A79">
        <w:rPr>
          <w:color w:val="000000" w:themeColor="text1"/>
          <w:sz w:val="28"/>
          <w:szCs w:val="28"/>
        </w:rPr>
        <w:t>&lt;body&gt;</w:t>
      </w:r>
    </w:p>
    <w:p w14:paraId="2CE3995B" w14:textId="77777777" w:rsidR="00D91A79" w:rsidRPr="00D91A79" w:rsidRDefault="00D91A79" w:rsidP="00D91A79">
      <w:pPr>
        <w:spacing w:after="0"/>
        <w:rPr>
          <w:color w:val="000000" w:themeColor="text1"/>
          <w:sz w:val="28"/>
          <w:szCs w:val="28"/>
        </w:rPr>
      </w:pPr>
    </w:p>
    <w:p w14:paraId="327F156C" w14:textId="77777777" w:rsidR="00D91A79" w:rsidRPr="00D91A79" w:rsidRDefault="00D91A79" w:rsidP="00D91A79">
      <w:pPr>
        <w:spacing w:after="0"/>
        <w:rPr>
          <w:color w:val="000000" w:themeColor="text1"/>
          <w:sz w:val="28"/>
          <w:szCs w:val="28"/>
        </w:rPr>
      </w:pPr>
      <w:r w:rsidRPr="00D91A79">
        <w:rPr>
          <w:color w:val="000000" w:themeColor="text1"/>
          <w:sz w:val="28"/>
          <w:szCs w:val="28"/>
        </w:rPr>
        <w:t>&lt;h2&gt;JavaScript Arrays&lt;/h2&gt;</w:t>
      </w:r>
    </w:p>
    <w:p w14:paraId="5065A727" w14:textId="77777777" w:rsidR="00D91A79" w:rsidRPr="00D91A79" w:rsidRDefault="00D91A79" w:rsidP="00D91A79">
      <w:pPr>
        <w:spacing w:after="0"/>
        <w:rPr>
          <w:color w:val="000000" w:themeColor="text1"/>
          <w:sz w:val="28"/>
          <w:szCs w:val="28"/>
        </w:rPr>
      </w:pPr>
    </w:p>
    <w:p w14:paraId="66CA519E" w14:textId="77777777" w:rsidR="00D91A79" w:rsidRPr="00D91A79" w:rsidRDefault="00D91A79" w:rsidP="00D91A79">
      <w:pPr>
        <w:spacing w:after="0"/>
        <w:rPr>
          <w:color w:val="000000" w:themeColor="text1"/>
          <w:sz w:val="28"/>
          <w:szCs w:val="28"/>
        </w:rPr>
      </w:pPr>
      <w:r w:rsidRPr="00D91A79">
        <w:rPr>
          <w:color w:val="000000" w:themeColor="text1"/>
          <w:sz w:val="28"/>
          <w:szCs w:val="28"/>
        </w:rPr>
        <w:t>&lt;p&gt;Array indexes are zero-based, which means the first item is [0</w:t>
      </w:r>
      <w:proofErr w:type="gramStart"/>
      <w:r w:rsidRPr="00D91A79">
        <w:rPr>
          <w:color w:val="000000" w:themeColor="text1"/>
          <w:sz w:val="28"/>
          <w:szCs w:val="28"/>
        </w:rPr>
        <w:t>].&lt;</w:t>
      </w:r>
      <w:proofErr w:type="gramEnd"/>
      <w:r w:rsidRPr="00D91A79">
        <w:rPr>
          <w:color w:val="000000" w:themeColor="text1"/>
          <w:sz w:val="28"/>
          <w:szCs w:val="28"/>
        </w:rPr>
        <w:t>/p&gt;</w:t>
      </w:r>
    </w:p>
    <w:p w14:paraId="7AA9FB0D" w14:textId="77777777" w:rsidR="00D91A79" w:rsidRPr="00D91A79" w:rsidRDefault="00D91A79" w:rsidP="00D91A79">
      <w:pPr>
        <w:spacing w:after="0"/>
        <w:rPr>
          <w:color w:val="000000" w:themeColor="text1"/>
          <w:sz w:val="28"/>
          <w:szCs w:val="28"/>
        </w:rPr>
      </w:pPr>
    </w:p>
    <w:p w14:paraId="66112E10" w14:textId="77777777" w:rsidR="00D91A79" w:rsidRPr="00D91A79" w:rsidRDefault="00D91A79" w:rsidP="00D91A79">
      <w:pPr>
        <w:spacing w:after="0"/>
        <w:rPr>
          <w:color w:val="000000" w:themeColor="text1"/>
          <w:sz w:val="28"/>
          <w:szCs w:val="28"/>
        </w:rPr>
      </w:pPr>
      <w:r w:rsidRPr="00D91A79">
        <w:rPr>
          <w:color w:val="000000" w:themeColor="text1"/>
          <w:sz w:val="28"/>
          <w:szCs w:val="28"/>
        </w:rPr>
        <w:t>&lt;p id="demo"&gt;&lt;/p&gt;</w:t>
      </w:r>
    </w:p>
    <w:p w14:paraId="3C20FDE5" w14:textId="77777777" w:rsidR="00D91A79" w:rsidRPr="00D91A79" w:rsidRDefault="00D91A79" w:rsidP="00D91A79">
      <w:pPr>
        <w:spacing w:after="0"/>
        <w:rPr>
          <w:color w:val="000000" w:themeColor="text1"/>
          <w:sz w:val="28"/>
          <w:szCs w:val="28"/>
        </w:rPr>
      </w:pPr>
    </w:p>
    <w:p w14:paraId="58B90B1D" w14:textId="77777777" w:rsidR="00D91A79" w:rsidRPr="00D91A79" w:rsidRDefault="00D91A79" w:rsidP="00D91A79">
      <w:pPr>
        <w:spacing w:after="0"/>
        <w:rPr>
          <w:color w:val="000000" w:themeColor="text1"/>
          <w:sz w:val="28"/>
          <w:szCs w:val="28"/>
        </w:rPr>
      </w:pPr>
      <w:r w:rsidRPr="00D91A79">
        <w:rPr>
          <w:color w:val="000000" w:themeColor="text1"/>
          <w:sz w:val="28"/>
          <w:szCs w:val="28"/>
        </w:rPr>
        <w:t>&lt;script&gt;</w:t>
      </w:r>
    </w:p>
    <w:p w14:paraId="4DEC37F8" w14:textId="77777777" w:rsidR="00D91A79" w:rsidRPr="00D91A79" w:rsidRDefault="00D91A79" w:rsidP="00D91A79">
      <w:pPr>
        <w:spacing w:after="0"/>
        <w:rPr>
          <w:color w:val="000000" w:themeColor="text1"/>
          <w:sz w:val="28"/>
          <w:szCs w:val="28"/>
        </w:rPr>
      </w:pPr>
      <w:proofErr w:type="spellStart"/>
      <w:r w:rsidRPr="00D91A79">
        <w:rPr>
          <w:color w:val="000000" w:themeColor="text1"/>
          <w:sz w:val="28"/>
          <w:szCs w:val="28"/>
        </w:rPr>
        <w:t>const</w:t>
      </w:r>
      <w:proofErr w:type="spellEnd"/>
      <w:r w:rsidRPr="00D91A79">
        <w:rPr>
          <w:color w:val="000000" w:themeColor="text1"/>
          <w:sz w:val="28"/>
          <w:szCs w:val="28"/>
        </w:rPr>
        <w:t xml:space="preserve"> cars = ["</w:t>
      </w:r>
      <w:proofErr w:type="spellStart"/>
      <w:r w:rsidRPr="00D91A79">
        <w:rPr>
          <w:color w:val="000000" w:themeColor="text1"/>
          <w:sz w:val="28"/>
          <w:szCs w:val="28"/>
        </w:rPr>
        <w:t>Saab","Volvo","BMW</w:t>
      </w:r>
      <w:proofErr w:type="spellEnd"/>
      <w:r w:rsidRPr="00D91A79">
        <w:rPr>
          <w:color w:val="000000" w:themeColor="text1"/>
          <w:sz w:val="28"/>
          <w:szCs w:val="28"/>
        </w:rPr>
        <w:t>"</w:t>
      </w:r>
      <w:proofErr w:type="gramStart"/>
      <w:r w:rsidRPr="00D91A79">
        <w:rPr>
          <w:color w:val="000000" w:themeColor="text1"/>
          <w:sz w:val="28"/>
          <w:szCs w:val="28"/>
        </w:rPr>
        <w:t>];</w:t>
      </w:r>
      <w:proofErr w:type="gramEnd"/>
    </w:p>
    <w:p w14:paraId="7A2BF62A" w14:textId="77777777" w:rsidR="00D91A79" w:rsidRPr="00D91A79" w:rsidRDefault="00D91A79" w:rsidP="00D91A79">
      <w:pPr>
        <w:spacing w:after="0"/>
        <w:rPr>
          <w:color w:val="000000" w:themeColor="text1"/>
          <w:sz w:val="28"/>
          <w:szCs w:val="28"/>
        </w:rPr>
      </w:pPr>
    </w:p>
    <w:p w14:paraId="038F97A2" w14:textId="77777777" w:rsidR="00D91A79" w:rsidRPr="00D91A79" w:rsidRDefault="00D91A79" w:rsidP="00D91A79">
      <w:pPr>
        <w:spacing w:after="0"/>
        <w:rPr>
          <w:color w:val="000000" w:themeColor="text1"/>
          <w:sz w:val="28"/>
          <w:szCs w:val="28"/>
        </w:rPr>
      </w:pPr>
      <w:proofErr w:type="spellStart"/>
      <w:proofErr w:type="gramStart"/>
      <w:r w:rsidRPr="00D91A79">
        <w:rPr>
          <w:color w:val="000000" w:themeColor="text1"/>
          <w:sz w:val="28"/>
          <w:szCs w:val="28"/>
        </w:rPr>
        <w:t>document.getElementById</w:t>
      </w:r>
      <w:proofErr w:type="spellEnd"/>
      <w:proofErr w:type="gramEnd"/>
      <w:r w:rsidRPr="00D91A79">
        <w:rPr>
          <w:color w:val="000000" w:themeColor="text1"/>
          <w:sz w:val="28"/>
          <w:szCs w:val="28"/>
        </w:rPr>
        <w:t>("demo"</w:t>
      </w:r>
      <w:proofErr w:type="gramStart"/>
      <w:r w:rsidRPr="00D91A79">
        <w:rPr>
          <w:color w:val="000000" w:themeColor="text1"/>
          <w:sz w:val="28"/>
          <w:szCs w:val="28"/>
        </w:rPr>
        <w:t>).</w:t>
      </w:r>
      <w:proofErr w:type="spellStart"/>
      <w:r w:rsidRPr="00D91A79">
        <w:rPr>
          <w:color w:val="000000" w:themeColor="text1"/>
          <w:sz w:val="28"/>
          <w:szCs w:val="28"/>
        </w:rPr>
        <w:t>innerHTML</w:t>
      </w:r>
      <w:proofErr w:type="spellEnd"/>
      <w:proofErr w:type="gramEnd"/>
      <w:r w:rsidRPr="00D91A79">
        <w:rPr>
          <w:color w:val="000000" w:themeColor="text1"/>
          <w:sz w:val="28"/>
          <w:szCs w:val="28"/>
        </w:rPr>
        <w:t xml:space="preserve"> = </w:t>
      </w:r>
      <w:proofErr w:type="gramStart"/>
      <w:r w:rsidRPr="00D91A79">
        <w:rPr>
          <w:color w:val="000000" w:themeColor="text1"/>
          <w:sz w:val="28"/>
          <w:szCs w:val="28"/>
        </w:rPr>
        <w:t>cars[</w:t>
      </w:r>
      <w:proofErr w:type="gramEnd"/>
      <w:r w:rsidRPr="00D91A79">
        <w:rPr>
          <w:color w:val="000000" w:themeColor="text1"/>
          <w:sz w:val="28"/>
          <w:szCs w:val="28"/>
        </w:rPr>
        <w:t>1</w:t>
      </w:r>
      <w:proofErr w:type="gramStart"/>
      <w:r w:rsidRPr="00D91A79">
        <w:rPr>
          <w:color w:val="000000" w:themeColor="text1"/>
          <w:sz w:val="28"/>
          <w:szCs w:val="28"/>
        </w:rPr>
        <w:t>];</w:t>
      </w:r>
      <w:proofErr w:type="gramEnd"/>
    </w:p>
    <w:p w14:paraId="36B8C465" w14:textId="77777777" w:rsidR="00D91A79" w:rsidRPr="00D91A79" w:rsidRDefault="00D91A79" w:rsidP="00D91A79">
      <w:pPr>
        <w:spacing w:after="0"/>
        <w:rPr>
          <w:color w:val="000000" w:themeColor="text1"/>
          <w:sz w:val="28"/>
          <w:szCs w:val="28"/>
        </w:rPr>
      </w:pPr>
      <w:r w:rsidRPr="00D91A79">
        <w:rPr>
          <w:color w:val="000000" w:themeColor="text1"/>
          <w:sz w:val="28"/>
          <w:szCs w:val="28"/>
        </w:rPr>
        <w:t>&lt;/script&gt;</w:t>
      </w:r>
    </w:p>
    <w:p w14:paraId="6953266A" w14:textId="77777777" w:rsidR="00D91A79" w:rsidRPr="00D91A79" w:rsidRDefault="00D91A79" w:rsidP="00D91A79">
      <w:pPr>
        <w:spacing w:after="0"/>
        <w:rPr>
          <w:color w:val="000000" w:themeColor="text1"/>
          <w:sz w:val="28"/>
          <w:szCs w:val="28"/>
        </w:rPr>
      </w:pPr>
    </w:p>
    <w:p w14:paraId="35F5948A" w14:textId="77777777" w:rsidR="00D91A79" w:rsidRPr="00D91A79" w:rsidRDefault="00D91A79" w:rsidP="00D91A79">
      <w:pPr>
        <w:spacing w:after="0"/>
        <w:rPr>
          <w:color w:val="000000" w:themeColor="text1"/>
          <w:sz w:val="28"/>
          <w:szCs w:val="28"/>
        </w:rPr>
      </w:pPr>
      <w:r w:rsidRPr="00D91A79">
        <w:rPr>
          <w:color w:val="000000" w:themeColor="text1"/>
          <w:sz w:val="28"/>
          <w:szCs w:val="28"/>
        </w:rPr>
        <w:t>&lt;/body&gt;</w:t>
      </w:r>
    </w:p>
    <w:p w14:paraId="4564F7FA" w14:textId="2950386B" w:rsidR="00357D34" w:rsidRDefault="00D91A79" w:rsidP="00D91A79">
      <w:pPr>
        <w:spacing w:after="0"/>
        <w:rPr>
          <w:color w:val="000000" w:themeColor="text1"/>
          <w:sz w:val="28"/>
          <w:szCs w:val="28"/>
        </w:rPr>
      </w:pPr>
      <w:r w:rsidRPr="00D91A79">
        <w:rPr>
          <w:color w:val="000000" w:themeColor="text1"/>
          <w:sz w:val="28"/>
          <w:szCs w:val="28"/>
        </w:rPr>
        <w:t>&lt;/html&gt;</w:t>
      </w:r>
    </w:p>
    <w:p w14:paraId="55ED4167" w14:textId="77777777" w:rsidR="00D91A79" w:rsidRDefault="00D91A79" w:rsidP="00D91A79">
      <w:pPr>
        <w:spacing w:after="0"/>
        <w:rPr>
          <w:color w:val="000000" w:themeColor="text1"/>
          <w:sz w:val="28"/>
          <w:szCs w:val="28"/>
        </w:rPr>
      </w:pPr>
    </w:p>
    <w:p w14:paraId="482D2FFE" w14:textId="27A22D80" w:rsidR="00D91A79" w:rsidRDefault="00D91A79" w:rsidP="00D91A79">
      <w:pPr>
        <w:spacing w:after="0"/>
        <w:rPr>
          <w:color w:val="000000" w:themeColor="text1"/>
          <w:sz w:val="28"/>
          <w:szCs w:val="28"/>
        </w:rPr>
      </w:pPr>
      <w:r>
        <w:rPr>
          <w:color w:val="000000" w:themeColor="text1"/>
          <w:sz w:val="28"/>
          <w:szCs w:val="28"/>
        </w:rPr>
        <w:t>OUTPUT:</w:t>
      </w:r>
    </w:p>
    <w:p w14:paraId="64B4BB5B" w14:textId="77777777" w:rsidR="000A188B" w:rsidRPr="000A188B" w:rsidRDefault="000A188B" w:rsidP="000A188B">
      <w:pPr>
        <w:spacing w:after="0"/>
        <w:rPr>
          <w:b/>
          <w:bCs/>
          <w:color w:val="000000" w:themeColor="text1"/>
          <w:sz w:val="28"/>
          <w:szCs w:val="28"/>
        </w:rPr>
      </w:pPr>
      <w:r w:rsidRPr="000A188B">
        <w:rPr>
          <w:b/>
          <w:bCs/>
          <w:color w:val="000000" w:themeColor="text1"/>
          <w:sz w:val="28"/>
          <w:szCs w:val="28"/>
        </w:rPr>
        <w:t>JavaScript Arrays</w:t>
      </w:r>
    </w:p>
    <w:p w14:paraId="04847CAF" w14:textId="77777777" w:rsidR="000A188B" w:rsidRPr="000A188B" w:rsidRDefault="000A188B" w:rsidP="000A188B">
      <w:pPr>
        <w:spacing w:after="0"/>
        <w:rPr>
          <w:color w:val="000000" w:themeColor="text1"/>
          <w:sz w:val="28"/>
          <w:szCs w:val="28"/>
        </w:rPr>
      </w:pPr>
      <w:r w:rsidRPr="000A188B">
        <w:rPr>
          <w:color w:val="000000" w:themeColor="text1"/>
          <w:sz w:val="28"/>
          <w:szCs w:val="28"/>
        </w:rPr>
        <w:lastRenderedPageBreak/>
        <w:t>Array indexes are zero-based, which means the first item is [0].</w:t>
      </w:r>
    </w:p>
    <w:p w14:paraId="69B00B41" w14:textId="77777777" w:rsidR="000A188B" w:rsidRPr="000A188B" w:rsidRDefault="000A188B" w:rsidP="000A188B">
      <w:pPr>
        <w:spacing w:after="0"/>
        <w:rPr>
          <w:color w:val="000000" w:themeColor="text1"/>
          <w:sz w:val="28"/>
          <w:szCs w:val="28"/>
        </w:rPr>
      </w:pPr>
      <w:r w:rsidRPr="000A188B">
        <w:rPr>
          <w:color w:val="000000" w:themeColor="text1"/>
          <w:sz w:val="28"/>
          <w:szCs w:val="28"/>
        </w:rPr>
        <w:t>Volvo</w:t>
      </w:r>
    </w:p>
    <w:p w14:paraId="22056918" w14:textId="77777777" w:rsidR="00D91A79" w:rsidRDefault="00D91A79" w:rsidP="00D91A79">
      <w:pPr>
        <w:spacing w:after="0"/>
        <w:rPr>
          <w:color w:val="000000" w:themeColor="text1"/>
          <w:sz w:val="28"/>
          <w:szCs w:val="28"/>
        </w:rPr>
      </w:pPr>
    </w:p>
    <w:p w14:paraId="39FC2894" w14:textId="77777777" w:rsidR="000A188B" w:rsidRDefault="000A188B" w:rsidP="00D91A79">
      <w:pPr>
        <w:spacing w:after="0"/>
        <w:rPr>
          <w:color w:val="000000" w:themeColor="text1"/>
          <w:sz w:val="28"/>
          <w:szCs w:val="28"/>
        </w:rPr>
      </w:pPr>
    </w:p>
    <w:p w14:paraId="2FA4FEED" w14:textId="38DDF21D" w:rsidR="000A188B" w:rsidRDefault="000A188B" w:rsidP="00D91A79">
      <w:pPr>
        <w:spacing w:after="0"/>
        <w:rPr>
          <w:color w:val="000000" w:themeColor="text1"/>
          <w:sz w:val="28"/>
          <w:szCs w:val="28"/>
        </w:rPr>
      </w:pPr>
      <w:r>
        <w:rPr>
          <w:color w:val="000000" w:themeColor="text1"/>
          <w:sz w:val="28"/>
          <w:szCs w:val="28"/>
        </w:rPr>
        <w:t>INPUT:</w:t>
      </w:r>
    </w:p>
    <w:p w14:paraId="2E2835F1" w14:textId="77777777" w:rsidR="00C16504" w:rsidRPr="00C16504" w:rsidRDefault="00C16504" w:rsidP="00C16504">
      <w:pPr>
        <w:spacing w:after="0"/>
        <w:rPr>
          <w:color w:val="000000" w:themeColor="text1"/>
          <w:sz w:val="28"/>
          <w:szCs w:val="28"/>
        </w:rPr>
      </w:pPr>
      <w:r w:rsidRPr="00C16504">
        <w:rPr>
          <w:color w:val="000000" w:themeColor="text1"/>
          <w:sz w:val="28"/>
          <w:szCs w:val="28"/>
        </w:rPr>
        <w:t>&lt;!DOCTYPE html&gt;</w:t>
      </w:r>
    </w:p>
    <w:p w14:paraId="57AA21C3" w14:textId="77777777" w:rsidR="00C16504" w:rsidRPr="00C16504" w:rsidRDefault="00C16504" w:rsidP="00C16504">
      <w:pPr>
        <w:spacing w:after="0"/>
        <w:rPr>
          <w:color w:val="000000" w:themeColor="text1"/>
          <w:sz w:val="28"/>
          <w:szCs w:val="28"/>
        </w:rPr>
      </w:pPr>
      <w:r w:rsidRPr="00C16504">
        <w:rPr>
          <w:color w:val="000000" w:themeColor="text1"/>
          <w:sz w:val="28"/>
          <w:szCs w:val="28"/>
        </w:rPr>
        <w:t>&lt;html&gt;</w:t>
      </w:r>
    </w:p>
    <w:p w14:paraId="34DE0D0F" w14:textId="77777777" w:rsidR="00C16504" w:rsidRPr="00C16504" w:rsidRDefault="00C16504" w:rsidP="00C16504">
      <w:pPr>
        <w:spacing w:after="0"/>
        <w:rPr>
          <w:color w:val="000000" w:themeColor="text1"/>
          <w:sz w:val="28"/>
          <w:szCs w:val="28"/>
        </w:rPr>
      </w:pPr>
      <w:r w:rsidRPr="00C16504">
        <w:rPr>
          <w:color w:val="000000" w:themeColor="text1"/>
          <w:sz w:val="28"/>
          <w:szCs w:val="28"/>
        </w:rPr>
        <w:t>&lt;body&gt;</w:t>
      </w:r>
    </w:p>
    <w:p w14:paraId="45A7BC69" w14:textId="77777777" w:rsidR="00C16504" w:rsidRPr="00C16504" w:rsidRDefault="00C16504" w:rsidP="00C16504">
      <w:pPr>
        <w:spacing w:after="0"/>
        <w:rPr>
          <w:color w:val="000000" w:themeColor="text1"/>
          <w:sz w:val="28"/>
          <w:szCs w:val="28"/>
        </w:rPr>
      </w:pPr>
    </w:p>
    <w:p w14:paraId="4EF3D851" w14:textId="77777777" w:rsidR="00C16504" w:rsidRPr="00C16504" w:rsidRDefault="00C16504" w:rsidP="00C16504">
      <w:pPr>
        <w:spacing w:after="0"/>
        <w:rPr>
          <w:color w:val="000000" w:themeColor="text1"/>
          <w:sz w:val="28"/>
          <w:szCs w:val="28"/>
        </w:rPr>
      </w:pPr>
      <w:r w:rsidRPr="00C16504">
        <w:rPr>
          <w:color w:val="000000" w:themeColor="text1"/>
          <w:sz w:val="28"/>
          <w:szCs w:val="28"/>
        </w:rPr>
        <w:t>&lt;h1&gt;JavaScript Functions&lt;/h1&gt;</w:t>
      </w:r>
    </w:p>
    <w:p w14:paraId="7BBE82E6" w14:textId="77777777" w:rsidR="00C16504" w:rsidRPr="00C16504" w:rsidRDefault="00C16504" w:rsidP="00C16504">
      <w:pPr>
        <w:spacing w:after="0"/>
        <w:rPr>
          <w:color w:val="000000" w:themeColor="text1"/>
          <w:sz w:val="28"/>
          <w:szCs w:val="28"/>
        </w:rPr>
      </w:pPr>
    </w:p>
    <w:p w14:paraId="56B0ABD6" w14:textId="77777777" w:rsidR="00C16504" w:rsidRPr="00C16504" w:rsidRDefault="00C16504" w:rsidP="00C16504">
      <w:pPr>
        <w:spacing w:after="0"/>
        <w:rPr>
          <w:color w:val="000000" w:themeColor="text1"/>
          <w:sz w:val="28"/>
          <w:szCs w:val="28"/>
        </w:rPr>
      </w:pPr>
      <w:r w:rsidRPr="00C16504">
        <w:rPr>
          <w:color w:val="000000" w:themeColor="text1"/>
          <w:sz w:val="28"/>
          <w:szCs w:val="28"/>
        </w:rPr>
        <w:t>&lt;p&gt;Invoke (call) a function to convert from Fahrenheit to Celsius:&lt;/p&gt;</w:t>
      </w:r>
    </w:p>
    <w:p w14:paraId="52BD1B5D" w14:textId="77777777" w:rsidR="00C16504" w:rsidRPr="00C16504" w:rsidRDefault="00C16504" w:rsidP="00C16504">
      <w:pPr>
        <w:spacing w:after="0"/>
        <w:rPr>
          <w:color w:val="000000" w:themeColor="text1"/>
          <w:sz w:val="28"/>
          <w:szCs w:val="28"/>
        </w:rPr>
      </w:pPr>
      <w:r w:rsidRPr="00C16504">
        <w:rPr>
          <w:color w:val="000000" w:themeColor="text1"/>
          <w:sz w:val="28"/>
          <w:szCs w:val="28"/>
        </w:rPr>
        <w:t>&lt;p id="demo"&gt;&lt;/p&gt;</w:t>
      </w:r>
    </w:p>
    <w:p w14:paraId="3BCFAAD5" w14:textId="77777777" w:rsidR="00C16504" w:rsidRPr="00C16504" w:rsidRDefault="00C16504" w:rsidP="00C16504">
      <w:pPr>
        <w:spacing w:after="0"/>
        <w:rPr>
          <w:color w:val="000000" w:themeColor="text1"/>
          <w:sz w:val="28"/>
          <w:szCs w:val="28"/>
        </w:rPr>
      </w:pPr>
    </w:p>
    <w:p w14:paraId="28D9845F" w14:textId="77777777" w:rsidR="00C16504" w:rsidRPr="00C16504" w:rsidRDefault="00C16504" w:rsidP="00C16504">
      <w:pPr>
        <w:spacing w:after="0"/>
        <w:rPr>
          <w:color w:val="000000" w:themeColor="text1"/>
          <w:sz w:val="28"/>
          <w:szCs w:val="28"/>
        </w:rPr>
      </w:pPr>
      <w:r w:rsidRPr="00C16504">
        <w:rPr>
          <w:color w:val="000000" w:themeColor="text1"/>
          <w:sz w:val="28"/>
          <w:szCs w:val="28"/>
        </w:rPr>
        <w:t>&lt;script&gt;</w:t>
      </w:r>
    </w:p>
    <w:p w14:paraId="3BB805EE" w14:textId="77777777" w:rsidR="00C16504" w:rsidRPr="00C16504" w:rsidRDefault="00C16504" w:rsidP="00C16504">
      <w:pPr>
        <w:spacing w:after="0"/>
        <w:rPr>
          <w:color w:val="000000" w:themeColor="text1"/>
          <w:sz w:val="28"/>
          <w:szCs w:val="28"/>
        </w:rPr>
      </w:pPr>
      <w:r w:rsidRPr="00C16504">
        <w:rPr>
          <w:color w:val="000000" w:themeColor="text1"/>
          <w:sz w:val="28"/>
          <w:szCs w:val="28"/>
        </w:rPr>
        <w:t xml:space="preserve">function </w:t>
      </w:r>
      <w:proofErr w:type="spellStart"/>
      <w:r w:rsidRPr="00C16504">
        <w:rPr>
          <w:color w:val="000000" w:themeColor="text1"/>
          <w:sz w:val="28"/>
          <w:szCs w:val="28"/>
        </w:rPr>
        <w:t>toCelsius</w:t>
      </w:r>
      <w:proofErr w:type="spellEnd"/>
      <w:r w:rsidRPr="00C16504">
        <w:rPr>
          <w:color w:val="000000" w:themeColor="text1"/>
          <w:sz w:val="28"/>
          <w:szCs w:val="28"/>
        </w:rPr>
        <w:t>(f) {</w:t>
      </w:r>
    </w:p>
    <w:p w14:paraId="1DC85800" w14:textId="77777777" w:rsidR="00C16504" w:rsidRPr="00C16504" w:rsidRDefault="00C16504" w:rsidP="00C16504">
      <w:pPr>
        <w:spacing w:after="0"/>
        <w:rPr>
          <w:color w:val="000000" w:themeColor="text1"/>
          <w:sz w:val="28"/>
          <w:szCs w:val="28"/>
        </w:rPr>
      </w:pPr>
      <w:r w:rsidRPr="00C16504">
        <w:rPr>
          <w:color w:val="000000" w:themeColor="text1"/>
          <w:sz w:val="28"/>
          <w:szCs w:val="28"/>
        </w:rPr>
        <w:t>  return (5/9) * (f-32</w:t>
      </w:r>
      <w:proofErr w:type="gramStart"/>
      <w:r w:rsidRPr="00C16504">
        <w:rPr>
          <w:color w:val="000000" w:themeColor="text1"/>
          <w:sz w:val="28"/>
          <w:szCs w:val="28"/>
        </w:rPr>
        <w:t>);</w:t>
      </w:r>
      <w:proofErr w:type="gramEnd"/>
    </w:p>
    <w:p w14:paraId="29E4B7FE" w14:textId="77777777" w:rsidR="00C16504" w:rsidRPr="00C16504" w:rsidRDefault="00C16504" w:rsidP="00C16504">
      <w:pPr>
        <w:spacing w:after="0"/>
        <w:rPr>
          <w:color w:val="000000" w:themeColor="text1"/>
          <w:sz w:val="28"/>
          <w:szCs w:val="28"/>
        </w:rPr>
      </w:pPr>
      <w:r w:rsidRPr="00C16504">
        <w:rPr>
          <w:color w:val="000000" w:themeColor="text1"/>
          <w:sz w:val="28"/>
          <w:szCs w:val="28"/>
        </w:rPr>
        <w:t>}</w:t>
      </w:r>
    </w:p>
    <w:p w14:paraId="46734365" w14:textId="77777777" w:rsidR="00C16504" w:rsidRPr="00C16504" w:rsidRDefault="00C16504" w:rsidP="00C16504">
      <w:pPr>
        <w:spacing w:after="0"/>
        <w:rPr>
          <w:color w:val="000000" w:themeColor="text1"/>
          <w:sz w:val="28"/>
          <w:szCs w:val="28"/>
        </w:rPr>
      </w:pPr>
    </w:p>
    <w:p w14:paraId="4EED5567" w14:textId="77777777" w:rsidR="00C16504" w:rsidRPr="00C16504" w:rsidRDefault="00C16504" w:rsidP="00C16504">
      <w:pPr>
        <w:spacing w:after="0"/>
        <w:rPr>
          <w:color w:val="000000" w:themeColor="text1"/>
          <w:sz w:val="28"/>
          <w:szCs w:val="28"/>
        </w:rPr>
      </w:pPr>
      <w:r w:rsidRPr="00C16504">
        <w:rPr>
          <w:color w:val="000000" w:themeColor="text1"/>
          <w:sz w:val="28"/>
          <w:szCs w:val="28"/>
        </w:rPr>
        <w:t xml:space="preserve">let value = </w:t>
      </w:r>
      <w:proofErr w:type="spellStart"/>
      <w:proofErr w:type="gramStart"/>
      <w:r w:rsidRPr="00C16504">
        <w:rPr>
          <w:color w:val="000000" w:themeColor="text1"/>
          <w:sz w:val="28"/>
          <w:szCs w:val="28"/>
        </w:rPr>
        <w:t>toCelsius</w:t>
      </w:r>
      <w:proofErr w:type="spellEnd"/>
      <w:r w:rsidRPr="00C16504">
        <w:rPr>
          <w:color w:val="000000" w:themeColor="text1"/>
          <w:sz w:val="28"/>
          <w:szCs w:val="28"/>
        </w:rPr>
        <w:t>();</w:t>
      </w:r>
      <w:proofErr w:type="gramEnd"/>
    </w:p>
    <w:p w14:paraId="01F236D9" w14:textId="77777777" w:rsidR="00C16504" w:rsidRPr="00C16504" w:rsidRDefault="00C16504" w:rsidP="00C16504">
      <w:pPr>
        <w:spacing w:after="0"/>
        <w:rPr>
          <w:color w:val="000000" w:themeColor="text1"/>
          <w:sz w:val="28"/>
          <w:szCs w:val="28"/>
        </w:rPr>
      </w:pPr>
      <w:proofErr w:type="spellStart"/>
      <w:proofErr w:type="gramStart"/>
      <w:r w:rsidRPr="00C16504">
        <w:rPr>
          <w:color w:val="000000" w:themeColor="text1"/>
          <w:sz w:val="28"/>
          <w:szCs w:val="28"/>
        </w:rPr>
        <w:t>document.getElementById</w:t>
      </w:r>
      <w:proofErr w:type="spellEnd"/>
      <w:proofErr w:type="gramEnd"/>
      <w:r w:rsidRPr="00C16504">
        <w:rPr>
          <w:color w:val="000000" w:themeColor="text1"/>
          <w:sz w:val="28"/>
          <w:szCs w:val="28"/>
        </w:rPr>
        <w:t>("demo"</w:t>
      </w:r>
      <w:proofErr w:type="gramStart"/>
      <w:r w:rsidRPr="00C16504">
        <w:rPr>
          <w:color w:val="000000" w:themeColor="text1"/>
          <w:sz w:val="28"/>
          <w:szCs w:val="28"/>
        </w:rPr>
        <w:t>).</w:t>
      </w:r>
      <w:proofErr w:type="spellStart"/>
      <w:r w:rsidRPr="00C16504">
        <w:rPr>
          <w:color w:val="000000" w:themeColor="text1"/>
          <w:sz w:val="28"/>
          <w:szCs w:val="28"/>
        </w:rPr>
        <w:t>innerHTML</w:t>
      </w:r>
      <w:proofErr w:type="spellEnd"/>
      <w:proofErr w:type="gramEnd"/>
      <w:r w:rsidRPr="00C16504">
        <w:rPr>
          <w:color w:val="000000" w:themeColor="text1"/>
          <w:sz w:val="28"/>
          <w:szCs w:val="28"/>
        </w:rPr>
        <w:t xml:space="preserve"> = </w:t>
      </w:r>
      <w:proofErr w:type="gramStart"/>
      <w:r w:rsidRPr="00C16504">
        <w:rPr>
          <w:color w:val="000000" w:themeColor="text1"/>
          <w:sz w:val="28"/>
          <w:szCs w:val="28"/>
        </w:rPr>
        <w:t>value;</w:t>
      </w:r>
      <w:proofErr w:type="gramEnd"/>
    </w:p>
    <w:p w14:paraId="442EE1EC" w14:textId="77777777" w:rsidR="00C16504" w:rsidRPr="00C16504" w:rsidRDefault="00C16504" w:rsidP="00C16504">
      <w:pPr>
        <w:spacing w:after="0"/>
        <w:rPr>
          <w:color w:val="000000" w:themeColor="text1"/>
          <w:sz w:val="28"/>
          <w:szCs w:val="28"/>
        </w:rPr>
      </w:pPr>
      <w:r w:rsidRPr="00C16504">
        <w:rPr>
          <w:color w:val="000000" w:themeColor="text1"/>
          <w:sz w:val="28"/>
          <w:szCs w:val="28"/>
        </w:rPr>
        <w:t>&lt;/script&gt;</w:t>
      </w:r>
    </w:p>
    <w:p w14:paraId="559DF254" w14:textId="77777777" w:rsidR="00C16504" w:rsidRPr="00C16504" w:rsidRDefault="00C16504" w:rsidP="00C16504">
      <w:pPr>
        <w:spacing w:after="0"/>
        <w:rPr>
          <w:color w:val="000000" w:themeColor="text1"/>
          <w:sz w:val="28"/>
          <w:szCs w:val="28"/>
        </w:rPr>
      </w:pPr>
    </w:p>
    <w:p w14:paraId="276657F5" w14:textId="77777777" w:rsidR="00C16504" w:rsidRPr="00C16504" w:rsidRDefault="00C16504" w:rsidP="00C16504">
      <w:pPr>
        <w:spacing w:after="0"/>
        <w:rPr>
          <w:color w:val="000000" w:themeColor="text1"/>
          <w:sz w:val="28"/>
          <w:szCs w:val="28"/>
        </w:rPr>
      </w:pPr>
      <w:r w:rsidRPr="00C16504">
        <w:rPr>
          <w:color w:val="000000" w:themeColor="text1"/>
          <w:sz w:val="28"/>
          <w:szCs w:val="28"/>
        </w:rPr>
        <w:t>&lt;/body&gt;</w:t>
      </w:r>
    </w:p>
    <w:p w14:paraId="1C492ADF" w14:textId="77777777" w:rsidR="00C16504" w:rsidRPr="00C16504" w:rsidRDefault="00C16504" w:rsidP="00C16504">
      <w:pPr>
        <w:spacing w:after="0"/>
        <w:rPr>
          <w:color w:val="000000" w:themeColor="text1"/>
          <w:sz w:val="28"/>
          <w:szCs w:val="28"/>
        </w:rPr>
      </w:pPr>
      <w:r w:rsidRPr="00C16504">
        <w:rPr>
          <w:color w:val="000000" w:themeColor="text1"/>
          <w:sz w:val="28"/>
          <w:szCs w:val="28"/>
        </w:rPr>
        <w:t>&lt;/html&gt;</w:t>
      </w:r>
    </w:p>
    <w:p w14:paraId="0EF831F0" w14:textId="77777777" w:rsidR="000A188B" w:rsidRDefault="000A188B" w:rsidP="00D91A79">
      <w:pPr>
        <w:spacing w:after="0"/>
        <w:rPr>
          <w:color w:val="000000" w:themeColor="text1"/>
          <w:sz w:val="28"/>
          <w:szCs w:val="28"/>
        </w:rPr>
      </w:pPr>
    </w:p>
    <w:p w14:paraId="646E5DFB" w14:textId="5EA34775" w:rsidR="00C16504" w:rsidRDefault="00C16504" w:rsidP="00D91A79">
      <w:pPr>
        <w:spacing w:after="0"/>
        <w:rPr>
          <w:color w:val="000000" w:themeColor="text1"/>
          <w:sz w:val="28"/>
          <w:szCs w:val="28"/>
        </w:rPr>
      </w:pPr>
      <w:r>
        <w:rPr>
          <w:color w:val="000000" w:themeColor="text1"/>
          <w:sz w:val="28"/>
          <w:szCs w:val="28"/>
        </w:rPr>
        <w:t>OUTPUT:</w:t>
      </w:r>
    </w:p>
    <w:p w14:paraId="610D18D8" w14:textId="77777777" w:rsidR="00C16504" w:rsidRPr="00C16504" w:rsidRDefault="00C16504" w:rsidP="00C16504">
      <w:pPr>
        <w:spacing w:after="0"/>
        <w:rPr>
          <w:b/>
          <w:bCs/>
          <w:color w:val="000000" w:themeColor="text1"/>
          <w:sz w:val="28"/>
          <w:szCs w:val="28"/>
        </w:rPr>
      </w:pPr>
      <w:r w:rsidRPr="00C16504">
        <w:rPr>
          <w:b/>
          <w:bCs/>
          <w:color w:val="000000" w:themeColor="text1"/>
          <w:sz w:val="28"/>
          <w:szCs w:val="28"/>
        </w:rPr>
        <w:t>JavaScript Functions</w:t>
      </w:r>
    </w:p>
    <w:p w14:paraId="4E7F012B" w14:textId="77777777" w:rsidR="00C16504" w:rsidRPr="00C16504" w:rsidRDefault="00C16504" w:rsidP="00C16504">
      <w:pPr>
        <w:spacing w:after="0"/>
        <w:rPr>
          <w:color w:val="000000" w:themeColor="text1"/>
          <w:sz w:val="28"/>
          <w:szCs w:val="28"/>
        </w:rPr>
      </w:pPr>
      <w:r w:rsidRPr="00C16504">
        <w:rPr>
          <w:color w:val="000000" w:themeColor="text1"/>
          <w:sz w:val="28"/>
          <w:szCs w:val="28"/>
        </w:rPr>
        <w:t>Invoke (call) a function to convert from Fahrenheit to Celsius:</w:t>
      </w:r>
    </w:p>
    <w:p w14:paraId="795C9B45" w14:textId="77777777" w:rsidR="00C16504" w:rsidRPr="00C16504" w:rsidRDefault="00C16504" w:rsidP="00C16504">
      <w:pPr>
        <w:spacing w:after="0"/>
        <w:rPr>
          <w:color w:val="000000" w:themeColor="text1"/>
          <w:sz w:val="28"/>
          <w:szCs w:val="28"/>
        </w:rPr>
      </w:pPr>
      <w:proofErr w:type="spellStart"/>
      <w:r w:rsidRPr="00C16504">
        <w:rPr>
          <w:color w:val="000000" w:themeColor="text1"/>
          <w:sz w:val="28"/>
          <w:szCs w:val="28"/>
        </w:rPr>
        <w:t>NaN</w:t>
      </w:r>
      <w:proofErr w:type="spellEnd"/>
    </w:p>
    <w:p w14:paraId="4B55CEBE" w14:textId="77777777" w:rsidR="00C16504" w:rsidRDefault="00C16504" w:rsidP="00D91A79">
      <w:pPr>
        <w:spacing w:after="0"/>
        <w:rPr>
          <w:color w:val="000000" w:themeColor="text1"/>
          <w:sz w:val="28"/>
          <w:szCs w:val="28"/>
        </w:rPr>
      </w:pPr>
    </w:p>
    <w:p w14:paraId="399FD651" w14:textId="14F5FB9C" w:rsidR="00C16504" w:rsidRDefault="00C16504" w:rsidP="00D91A79">
      <w:pPr>
        <w:spacing w:after="0"/>
        <w:rPr>
          <w:color w:val="000000" w:themeColor="text1"/>
          <w:sz w:val="28"/>
          <w:szCs w:val="28"/>
        </w:rPr>
      </w:pPr>
      <w:r>
        <w:rPr>
          <w:color w:val="000000" w:themeColor="text1"/>
          <w:sz w:val="28"/>
          <w:szCs w:val="28"/>
        </w:rPr>
        <w:t>INPUT:</w:t>
      </w:r>
    </w:p>
    <w:p w14:paraId="36EDDD2F" w14:textId="77777777" w:rsidR="001C2560" w:rsidRPr="001C2560" w:rsidRDefault="001C2560" w:rsidP="001C2560">
      <w:pPr>
        <w:spacing w:after="0"/>
        <w:rPr>
          <w:color w:val="000000" w:themeColor="text1"/>
          <w:sz w:val="28"/>
          <w:szCs w:val="28"/>
        </w:rPr>
      </w:pPr>
      <w:r w:rsidRPr="001C2560">
        <w:rPr>
          <w:color w:val="000000" w:themeColor="text1"/>
          <w:sz w:val="28"/>
          <w:szCs w:val="28"/>
        </w:rPr>
        <w:lastRenderedPageBreak/>
        <w:t>&lt;!DOCTYPE html&gt;</w:t>
      </w:r>
    </w:p>
    <w:p w14:paraId="5E4B2FB6" w14:textId="77777777" w:rsidR="001C2560" w:rsidRPr="001C2560" w:rsidRDefault="001C2560" w:rsidP="001C2560">
      <w:pPr>
        <w:spacing w:after="0"/>
        <w:rPr>
          <w:color w:val="000000" w:themeColor="text1"/>
          <w:sz w:val="28"/>
          <w:szCs w:val="28"/>
        </w:rPr>
      </w:pPr>
      <w:r w:rsidRPr="001C2560">
        <w:rPr>
          <w:color w:val="000000" w:themeColor="text1"/>
          <w:sz w:val="28"/>
          <w:szCs w:val="28"/>
        </w:rPr>
        <w:t>&lt;html&gt;</w:t>
      </w:r>
    </w:p>
    <w:p w14:paraId="05723894" w14:textId="77777777" w:rsidR="001C2560" w:rsidRPr="001C2560" w:rsidRDefault="001C2560" w:rsidP="001C2560">
      <w:pPr>
        <w:spacing w:after="0"/>
        <w:rPr>
          <w:color w:val="000000" w:themeColor="text1"/>
          <w:sz w:val="28"/>
          <w:szCs w:val="28"/>
        </w:rPr>
      </w:pPr>
      <w:r w:rsidRPr="001C2560">
        <w:rPr>
          <w:color w:val="000000" w:themeColor="text1"/>
          <w:sz w:val="28"/>
          <w:szCs w:val="28"/>
        </w:rPr>
        <w:t>&lt;body&gt;</w:t>
      </w:r>
    </w:p>
    <w:p w14:paraId="09F148FB" w14:textId="77777777" w:rsidR="001C2560" w:rsidRPr="001C2560" w:rsidRDefault="001C2560" w:rsidP="001C2560">
      <w:pPr>
        <w:spacing w:after="0"/>
        <w:rPr>
          <w:color w:val="000000" w:themeColor="text1"/>
          <w:sz w:val="28"/>
          <w:szCs w:val="28"/>
        </w:rPr>
      </w:pPr>
      <w:r w:rsidRPr="001C2560">
        <w:rPr>
          <w:color w:val="000000" w:themeColor="text1"/>
          <w:sz w:val="28"/>
          <w:szCs w:val="28"/>
        </w:rPr>
        <w:t>&lt;h1&gt;JavaScript Functions&lt;/h1&gt;</w:t>
      </w:r>
    </w:p>
    <w:p w14:paraId="0889760A" w14:textId="77777777" w:rsidR="001C2560" w:rsidRPr="001C2560" w:rsidRDefault="001C2560" w:rsidP="001C2560">
      <w:pPr>
        <w:spacing w:after="0"/>
        <w:rPr>
          <w:color w:val="000000" w:themeColor="text1"/>
          <w:sz w:val="28"/>
          <w:szCs w:val="28"/>
        </w:rPr>
      </w:pPr>
    </w:p>
    <w:p w14:paraId="1C822198" w14:textId="77777777" w:rsidR="001C2560" w:rsidRPr="001C2560" w:rsidRDefault="001C2560" w:rsidP="001C2560">
      <w:pPr>
        <w:spacing w:after="0"/>
        <w:rPr>
          <w:color w:val="000000" w:themeColor="text1"/>
          <w:sz w:val="28"/>
          <w:szCs w:val="28"/>
        </w:rPr>
      </w:pPr>
      <w:r w:rsidRPr="001C2560">
        <w:rPr>
          <w:color w:val="000000" w:themeColor="text1"/>
          <w:sz w:val="28"/>
          <w:szCs w:val="28"/>
        </w:rPr>
        <w:t xml:space="preserve">&lt;p&gt;Outside </w:t>
      </w:r>
      <w:proofErr w:type="spellStart"/>
      <w:proofErr w:type="gramStart"/>
      <w:r w:rsidRPr="001C2560">
        <w:rPr>
          <w:color w:val="000000" w:themeColor="text1"/>
          <w:sz w:val="28"/>
          <w:szCs w:val="28"/>
        </w:rPr>
        <w:t>myFunction</w:t>
      </w:r>
      <w:proofErr w:type="spellEnd"/>
      <w:r w:rsidRPr="001C2560">
        <w:rPr>
          <w:color w:val="000000" w:themeColor="text1"/>
          <w:sz w:val="28"/>
          <w:szCs w:val="28"/>
        </w:rPr>
        <w:t>(</w:t>
      </w:r>
      <w:proofErr w:type="gramEnd"/>
      <w:r w:rsidRPr="001C2560">
        <w:rPr>
          <w:color w:val="000000" w:themeColor="text1"/>
          <w:sz w:val="28"/>
          <w:szCs w:val="28"/>
        </w:rPr>
        <w:t xml:space="preserve">) </w:t>
      </w:r>
      <w:proofErr w:type="spellStart"/>
      <w:r w:rsidRPr="001C2560">
        <w:rPr>
          <w:color w:val="000000" w:themeColor="text1"/>
          <w:sz w:val="28"/>
          <w:szCs w:val="28"/>
        </w:rPr>
        <w:t>carName</w:t>
      </w:r>
      <w:proofErr w:type="spellEnd"/>
      <w:r w:rsidRPr="001C2560">
        <w:rPr>
          <w:color w:val="000000" w:themeColor="text1"/>
          <w:sz w:val="28"/>
          <w:szCs w:val="28"/>
        </w:rPr>
        <w:t xml:space="preserve"> is </w:t>
      </w:r>
      <w:proofErr w:type="gramStart"/>
      <w:r w:rsidRPr="001C2560">
        <w:rPr>
          <w:color w:val="000000" w:themeColor="text1"/>
          <w:sz w:val="28"/>
          <w:szCs w:val="28"/>
        </w:rPr>
        <w:t>undefined.&lt;</w:t>
      </w:r>
      <w:proofErr w:type="gramEnd"/>
      <w:r w:rsidRPr="001C2560">
        <w:rPr>
          <w:color w:val="000000" w:themeColor="text1"/>
          <w:sz w:val="28"/>
          <w:szCs w:val="28"/>
        </w:rPr>
        <w:t>/p&gt;</w:t>
      </w:r>
    </w:p>
    <w:p w14:paraId="474F9464" w14:textId="77777777" w:rsidR="001C2560" w:rsidRPr="001C2560" w:rsidRDefault="001C2560" w:rsidP="001C2560">
      <w:pPr>
        <w:spacing w:after="0"/>
        <w:rPr>
          <w:color w:val="000000" w:themeColor="text1"/>
          <w:sz w:val="28"/>
          <w:szCs w:val="28"/>
        </w:rPr>
      </w:pPr>
    </w:p>
    <w:p w14:paraId="52FCA7CE" w14:textId="77777777" w:rsidR="001C2560" w:rsidRPr="001C2560" w:rsidRDefault="001C2560" w:rsidP="001C2560">
      <w:pPr>
        <w:spacing w:after="0"/>
        <w:rPr>
          <w:color w:val="000000" w:themeColor="text1"/>
          <w:sz w:val="28"/>
          <w:szCs w:val="28"/>
        </w:rPr>
      </w:pPr>
      <w:r w:rsidRPr="001C2560">
        <w:rPr>
          <w:color w:val="000000" w:themeColor="text1"/>
          <w:sz w:val="28"/>
          <w:szCs w:val="28"/>
        </w:rPr>
        <w:t>&lt;p id="demo1"&gt;&lt;/p&gt;</w:t>
      </w:r>
    </w:p>
    <w:p w14:paraId="41BE5DC1" w14:textId="77777777" w:rsidR="001C2560" w:rsidRPr="001C2560" w:rsidRDefault="001C2560" w:rsidP="001C2560">
      <w:pPr>
        <w:spacing w:after="0"/>
        <w:rPr>
          <w:color w:val="000000" w:themeColor="text1"/>
          <w:sz w:val="28"/>
          <w:szCs w:val="28"/>
        </w:rPr>
      </w:pPr>
      <w:r w:rsidRPr="001C2560">
        <w:rPr>
          <w:color w:val="000000" w:themeColor="text1"/>
          <w:sz w:val="28"/>
          <w:szCs w:val="28"/>
        </w:rPr>
        <w:t>&lt;p id="demo2"&gt;&lt;/p&gt;</w:t>
      </w:r>
    </w:p>
    <w:p w14:paraId="3F1F9FBD" w14:textId="77777777" w:rsidR="001C2560" w:rsidRPr="001C2560" w:rsidRDefault="001C2560" w:rsidP="001C2560">
      <w:pPr>
        <w:spacing w:after="0"/>
        <w:rPr>
          <w:color w:val="000000" w:themeColor="text1"/>
          <w:sz w:val="28"/>
          <w:szCs w:val="28"/>
        </w:rPr>
      </w:pPr>
    </w:p>
    <w:p w14:paraId="3B3FDB58" w14:textId="77777777" w:rsidR="001C2560" w:rsidRPr="001C2560" w:rsidRDefault="001C2560" w:rsidP="001C2560">
      <w:pPr>
        <w:spacing w:after="0"/>
        <w:rPr>
          <w:color w:val="000000" w:themeColor="text1"/>
          <w:sz w:val="28"/>
          <w:szCs w:val="28"/>
        </w:rPr>
      </w:pPr>
      <w:r w:rsidRPr="001C2560">
        <w:rPr>
          <w:color w:val="000000" w:themeColor="text1"/>
          <w:sz w:val="28"/>
          <w:szCs w:val="28"/>
        </w:rPr>
        <w:t>&lt;script&gt;</w:t>
      </w:r>
    </w:p>
    <w:p w14:paraId="1BCE95F7" w14:textId="77777777" w:rsidR="001C2560" w:rsidRPr="001C2560" w:rsidRDefault="001C2560" w:rsidP="001C2560">
      <w:pPr>
        <w:spacing w:after="0"/>
        <w:rPr>
          <w:color w:val="000000" w:themeColor="text1"/>
          <w:sz w:val="28"/>
          <w:szCs w:val="28"/>
        </w:rPr>
      </w:pPr>
      <w:r w:rsidRPr="001C2560">
        <w:rPr>
          <w:color w:val="000000" w:themeColor="text1"/>
          <w:sz w:val="28"/>
          <w:szCs w:val="28"/>
        </w:rPr>
        <w:t xml:space="preserve">let text = "Outside: " + </w:t>
      </w:r>
      <w:proofErr w:type="spellStart"/>
      <w:r w:rsidRPr="001C2560">
        <w:rPr>
          <w:color w:val="000000" w:themeColor="text1"/>
          <w:sz w:val="28"/>
          <w:szCs w:val="28"/>
        </w:rPr>
        <w:t>typeof</w:t>
      </w:r>
      <w:proofErr w:type="spellEnd"/>
      <w:r w:rsidRPr="001C2560">
        <w:rPr>
          <w:color w:val="000000" w:themeColor="text1"/>
          <w:sz w:val="28"/>
          <w:szCs w:val="28"/>
        </w:rPr>
        <w:t xml:space="preserve"> </w:t>
      </w:r>
      <w:proofErr w:type="spellStart"/>
      <w:proofErr w:type="gramStart"/>
      <w:r w:rsidRPr="001C2560">
        <w:rPr>
          <w:color w:val="000000" w:themeColor="text1"/>
          <w:sz w:val="28"/>
          <w:szCs w:val="28"/>
        </w:rPr>
        <w:t>carName</w:t>
      </w:r>
      <w:proofErr w:type="spellEnd"/>
      <w:r w:rsidRPr="001C2560">
        <w:rPr>
          <w:color w:val="000000" w:themeColor="text1"/>
          <w:sz w:val="28"/>
          <w:szCs w:val="28"/>
        </w:rPr>
        <w:t>;</w:t>
      </w:r>
      <w:proofErr w:type="gramEnd"/>
    </w:p>
    <w:p w14:paraId="5F5BD3C9" w14:textId="77777777" w:rsidR="001C2560" w:rsidRPr="001C2560" w:rsidRDefault="001C2560" w:rsidP="001C2560">
      <w:pPr>
        <w:spacing w:after="0"/>
        <w:rPr>
          <w:color w:val="000000" w:themeColor="text1"/>
          <w:sz w:val="28"/>
          <w:szCs w:val="28"/>
        </w:rPr>
      </w:pPr>
      <w:proofErr w:type="spellStart"/>
      <w:proofErr w:type="gramStart"/>
      <w:r w:rsidRPr="001C2560">
        <w:rPr>
          <w:color w:val="000000" w:themeColor="text1"/>
          <w:sz w:val="28"/>
          <w:szCs w:val="28"/>
        </w:rPr>
        <w:t>document.getElementById</w:t>
      </w:r>
      <w:proofErr w:type="spellEnd"/>
      <w:proofErr w:type="gramEnd"/>
      <w:r w:rsidRPr="001C2560">
        <w:rPr>
          <w:color w:val="000000" w:themeColor="text1"/>
          <w:sz w:val="28"/>
          <w:szCs w:val="28"/>
        </w:rPr>
        <w:t>("demo1"</w:t>
      </w:r>
      <w:proofErr w:type="gramStart"/>
      <w:r w:rsidRPr="001C2560">
        <w:rPr>
          <w:color w:val="000000" w:themeColor="text1"/>
          <w:sz w:val="28"/>
          <w:szCs w:val="28"/>
        </w:rPr>
        <w:t>).</w:t>
      </w:r>
      <w:proofErr w:type="spellStart"/>
      <w:r w:rsidRPr="001C2560">
        <w:rPr>
          <w:color w:val="000000" w:themeColor="text1"/>
          <w:sz w:val="28"/>
          <w:szCs w:val="28"/>
        </w:rPr>
        <w:t>innerHTML</w:t>
      </w:r>
      <w:proofErr w:type="spellEnd"/>
      <w:proofErr w:type="gramEnd"/>
      <w:r w:rsidRPr="001C2560">
        <w:rPr>
          <w:color w:val="000000" w:themeColor="text1"/>
          <w:sz w:val="28"/>
          <w:szCs w:val="28"/>
        </w:rPr>
        <w:t xml:space="preserve"> = </w:t>
      </w:r>
      <w:proofErr w:type="gramStart"/>
      <w:r w:rsidRPr="001C2560">
        <w:rPr>
          <w:color w:val="000000" w:themeColor="text1"/>
          <w:sz w:val="28"/>
          <w:szCs w:val="28"/>
        </w:rPr>
        <w:t>text;</w:t>
      </w:r>
      <w:proofErr w:type="gramEnd"/>
    </w:p>
    <w:p w14:paraId="60D8A28E" w14:textId="77777777" w:rsidR="001C2560" w:rsidRPr="001C2560" w:rsidRDefault="001C2560" w:rsidP="001C2560">
      <w:pPr>
        <w:spacing w:after="0"/>
        <w:rPr>
          <w:color w:val="000000" w:themeColor="text1"/>
          <w:sz w:val="28"/>
          <w:szCs w:val="28"/>
        </w:rPr>
      </w:pPr>
    </w:p>
    <w:p w14:paraId="71E107EF" w14:textId="77777777" w:rsidR="001C2560" w:rsidRPr="001C2560" w:rsidRDefault="001C2560" w:rsidP="001C2560">
      <w:pPr>
        <w:spacing w:after="0"/>
        <w:rPr>
          <w:color w:val="000000" w:themeColor="text1"/>
          <w:sz w:val="28"/>
          <w:szCs w:val="28"/>
        </w:rPr>
      </w:pPr>
      <w:r w:rsidRPr="001C2560">
        <w:rPr>
          <w:color w:val="000000" w:themeColor="text1"/>
          <w:sz w:val="28"/>
          <w:szCs w:val="28"/>
        </w:rPr>
        <w:t xml:space="preserve">function </w:t>
      </w:r>
      <w:proofErr w:type="spellStart"/>
      <w:proofErr w:type="gramStart"/>
      <w:r w:rsidRPr="001C2560">
        <w:rPr>
          <w:color w:val="000000" w:themeColor="text1"/>
          <w:sz w:val="28"/>
          <w:szCs w:val="28"/>
        </w:rPr>
        <w:t>myFunction</w:t>
      </w:r>
      <w:proofErr w:type="spellEnd"/>
      <w:r w:rsidRPr="001C2560">
        <w:rPr>
          <w:color w:val="000000" w:themeColor="text1"/>
          <w:sz w:val="28"/>
          <w:szCs w:val="28"/>
        </w:rPr>
        <w:t>(</w:t>
      </w:r>
      <w:proofErr w:type="gramEnd"/>
      <w:r w:rsidRPr="001C2560">
        <w:rPr>
          <w:color w:val="000000" w:themeColor="text1"/>
          <w:sz w:val="28"/>
          <w:szCs w:val="28"/>
        </w:rPr>
        <w:t>) {</w:t>
      </w:r>
    </w:p>
    <w:p w14:paraId="60FA60AC" w14:textId="77777777" w:rsidR="001C2560" w:rsidRPr="001C2560" w:rsidRDefault="001C2560" w:rsidP="001C2560">
      <w:pPr>
        <w:spacing w:after="0"/>
        <w:rPr>
          <w:color w:val="000000" w:themeColor="text1"/>
          <w:sz w:val="28"/>
          <w:szCs w:val="28"/>
        </w:rPr>
      </w:pPr>
      <w:r w:rsidRPr="001C2560">
        <w:rPr>
          <w:color w:val="000000" w:themeColor="text1"/>
          <w:sz w:val="28"/>
          <w:szCs w:val="28"/>
        </w:rPr>
        <w:t xml:space="preserve">  let </w:t>
      </w:r>
      <w:proofErr w:type="spellStart"/>
      <w:r w:rsidRPr="001C2560">
        <w:rPr>
          <w:color w:val="000000" w:themeColor="text1"/>
          <w:sz w:val="28"/>
          <w:szCs w:val="28"/>
        </w:rPr>
        <w:t>carName</w:t>
      </w:r>
      <w:proofErr w:type="spellEnd"/>
      <w:r w:rsidRPr="001C2560">
        <w:rPr>
          <w:color w:val="000000" w:themeColor="text1"/>
          <w:sz w:val="28"/>
          <w:szCs w:val="28"/>
        </w:rPr>
        <w:t xml:space="preserve"> = "Volvo</w:t>
      </w:r>
      <w:proofErr w:type="gramStart"/>
      <w:r w:rsidRPr="001C2560">
        <w:rPr>
          <w:color w:val="000000" w:themeColor="text1"/>
          <w:sz w:val="28"/>
          <w:szCs w:val="28"/>
        </w:rPr>
        <w:t>";</w:t>
      </w:r>
      <w:proofErr w:type="gramEnd"/>
    </w:p>
    <w:p w14:paraId="005B8247" w14:textId="77777777" w:rsidR="001C2560" w:rsidRPr="001C2560" w:rsidRDefault="001C2560" w:rsidP="001C2560">
      <w:pPr>
        <w:spacing w:after="0"/>
        <w:rPr>
          <w:color w:val="000000" w:themeColor="text1"/>
          <w:sz w:val="28"/>
          <w:szCs w:val="28"/>
        </w:rPr>
      </w:pPr>
      <w:r w:rsidRPr="001C2560">
        <w:rPr>
          <w:color w:val="000000" w:themeColor="text1"/>
          <w:sz w:val="28"/>
          <w:szCs w:val="28"/>
        </w:rPr>
        <w:t xml:space="preserve">  let text = "Inside: " + </w:t>
      </w:r>
      <w:proofErr w:type="spellStart"/>
      <w:r w:rsidRPr="001C2560">
        <w:rPr>
          <w:color w:val="000000" w:themeColor="text1"/>
          <w:sz w:val="28"/>
          <w:szCs w:val="28"/>
        </w:rPr>
        <w:t>typeof</w:t>
      </w:r>
      <w:proofErr w:type="spellEnd"/>
      <w:r w:rsidRPr="001C2560">
        <w:rPr>
          <w:color w:val="000000" w:themeColor="text1"/>
          <w:sz w:val="28"/>
          <w:szCs w:val="28"/>
        </w:rPr>
        <w:t xml:space="preserve"> </w:t>
      </w:r>
      <w:proofErr w:type="spellStart"/>
      <w:r w:rsidRPr="001C2560">
        <w:rPr>
          <w:color w:val="000000" w:themeColor="text1"/>
          <w:sz w:val="28"/>
          <w:szCs w:val="28"/>
        </w:rPr>
        <w:t>carName</w:t>
      </w:r>
      <w:proofErr w:type="spellEnd"/>
      <w:r w:rsidRPr="001C2560">
        <w:rPr>
          <w:color w:val="000000" w:themeColor="text1"/>
          <w:sz w:val="28"/>
          <w:szCs w:val="28"/>
        </w:rPr>
        <w:t xml:space="preserve"> + " " + </w:t>
      </w:r>
      <w:proofErr w:type="spellStart"/>
      <w:proofErr w:type="gramStart"/>
      <w:r w:rsidRPr="001C2560">
        <w:rPr>
          <w:color w:val="000000" w:themeColor="text1"/>
          <w:sz w:val="28"/>
          <w:szCs w:val="28"/>
        </w:rPr>
        <w:t>carName</w:t>
      </w:r>
      <w:proofErr w:type="spellEnd"/>
      <w:r w:rsidRPr="001C2560">
        <w:rPr>
          <w:color w:val="000000" w:themeColor="text1"/>
          <w:sz w:val="28"/>
          <w:szCs w:val="28"/>
        </w:rPr>
        <w:t>;</w:t>
      </w:r>
      <w:proofErr w:type="gramEnd"/>
      <w:r w:rsidRPr="001C2560">
        <w:rPr>
          <w:color w:val="000000" w:themeColor="text1"/>
          <w:sz w:val="28"/>
          <w:szCs w:val="28"/>
        </w:rPr>
        <w:t xml:space="preserve"> </w:t>
      </w:r>
    </w:p>
    <w:p w14:paraId="51A17E76" w14:textId="77777777" w:rsidR="001C2560" w:rsidRPr="001C2560" w:rsidRDefault="001C2560" w:rsidP="001C2560">
      <w:pPr>
        <w:spacing w:after="0"/>
        <w:rPr>
          <w:color w:val="000000" w:themeColor="text1"/>
          <w:sz w:val="28"/>
          <w:szCs w:val="28"/>
        </w:rPr>
      </w:pPr>
      <w:r w:rsidRPr="001C2560">
        <w:rPr>
          <w:color w:val="000000" w:themeColor="text1"/>
          <w:sz w:val="28"/>
          <w:szCs w:val="28"/>
        </w:rPr>
        <w:t xml:space="preserve">  </w:t>
      </w:r>
      <w:proofErr w:type="spellStart"/>
      <w:proofErr w:type="gramStart"/>
      <w:r w:rsidRPr="001C2560">
        <w:rPr>
          <w:color w:val="000000" w:themeColor="text1"/>
          <w:sz w:val="28"/>
          <w:szCs w:val="28"/>
        </w:rPr>
        <w:t>document.getElementById</w:t>
      </w:r>
      <w:proofErr w:type="spellEnd"/>
      <w:proofErr w:type="gramEnd"/>
      <w:r w:rsidRPr="001C2560">
        <w:rPr>
          <w:color w:val="000000" w:themeColor="text1"/>
          <w:sz w:val="28"/>
          <w:szCs w:val="28"/>
        </w:rPr>
        <w:t>("demo2"</w:t>
      </w:r>
      <w:proofErr w:type="gramStart"/>
      <w:r w:rsidRPr="001C2560">
        <w:rPr>
          <w:color w:val="000000" w:themeColor="text1"/>
          <w:sz w:val="28"/>
          <w:szCs w:val="28"/>
        </w:rPr>
        <w:t>).</w:t>
      </w:r>
      <w:proofErr w:type="spellStart"/>
      <w:r w:rsidRPr="001C2560">
        <w:rPr>
          <w:color w:val="000000" w:themeColor="text1"/>
          <w:sz w:val="28"/>
          <w:szCs w:val="28"/>
        </w:rPr>
        <w:t>innerHTML</w:t>
      </w:r>
      <w:proofErr w:type="spellEnd"/>
      <w:proofErr w:type="gramEnd"/>
      <w:r w:rsidRPr="001C2560">
        <w:rPr>
          <w:color w:val="000000" w:themeColor="text1"/>
          <w:sz w:val="28"/>
          <w:szCs w:val="28"/>
        </w:rPr>
        <w:t xml:space="preserve"> = </w:t>
      </w:r>
      <w:proofErr w:type="gramStart"/>
      <w:r w:rsidRPr="001C2560">
        <w:rPr>
          <w:color w:val="000000" w:themeColor="text1"/>
          <w:sz w:val="28"/>
          <w:szCs w:val="28"/>
        </w:rPr>
        <w:t>text;</w:t>
      </w:r>
      <w:proofErr w:type="gramEnd"/>
    </w:p>
    <w:p w14:paraId="3B7D5633" w14:textId="77777777" w:rsidR="001C2560" w:rsidRPr="001C2560" w:rsidRDefault="001C2560" w:rsidP="001C2560">
      <w:pPr>
        <w:spacing w:after="0"/>
        <w:rPr>
          <w:color w:val="000000" w:themeColor="text1"/>
          <w:sz w:val="28"/>
          <w:szCs w:val="28"/>
        </w:rPr>
      </w:pPr>
      <w:r w:rsidRPr="001C2560">
        <w:rPr>
          <w:color w:val="000000" w:themeColor="text1"/>
          <w:sz w:val="28"/>
          <w:szCs w:val="28"/>
        </w:rPr>
        <w:t>}</w:t>
      </w:r>
    </w:p>
    <w:p w14:paraId="5260C8E1" w14:textId="77777777" w:rsidR="001C2560" w:rsidRPr="001C2560" w:rsidRDefault="001C2560" w:rsidP="001C2560">
      <w:pPr>
        <w:spacing w:after="0"/>
        <w:rPr>
          <w:color w:val="000000" w:themeColor="text1"/>
          <w:sz w:val="28"/>
          <w:szCs w:val="28"/>
        </w:rPr>
      </w:pPr>
    </w:p>
    <w:p w14:paraId="66073E39" w14:textId="77777777" w:rsidR="001C2560" w:rsidRPr="001C2560" w:rsidRDefault="001C2560" w:rsidP="001C2560">
      <w:pPr>
        <w:spacing w:after="0"/>
        <w:rPr>
          <w:color w:val="000000" w:themeColor="text1"/>
          <w:sz w:val="28"/>
          <w:szCs w:val="28"/>
        </w:rPr>
      </w:pPr>
      <w:proofErr w:type="spellStart"/>
      <w:proofErr w:type="gramStart"/>
      <w:r w:rsidRPr="001C2560">
        <w:rPr>
          <w:color w:val="000000" w:themeColor="text1"/>
          <w:sz w:val="28"/>
          <w:szCs w:val="28"/>
        </w:rPr>
        <w:t>myFunction</w:t>
      </w:r>
      <w:proofErr w:type="spellEnd"/>
      <w:r w:rsidRPr="001C2560">
        <w:rPr>
          <w:color w:val="000000" w:themeColor="text1"/>
          <w:sz w:val="28"/>
          <w:szCs w:val="28"/>
        </w:rPr>
        <w:t>();</w:t>
      </w:r>
      <w:proofErr w:type="gramEnd"/>
    </w:p>
    <w:p w14:paraId="3EEAEC6B" w14:textId="77777777" w:rsidR="001C2560" w:rsidRPr="001C2560" w:rsidRDefault="001C2560" w:rsidP="001C2560">
      <w:pPr>
        <w:spacing w:after="0"/>
        <w:rPr>
          <w:color w:val="000000" w:themeColor="text1"/>
          <w:sz w:val="28"/>
          <w:szCs w:val="28"/>
        </w:rPr>
      </w:pPr>
      <w:r w:rsidRPr="001C2560">
        <w:rPr>
          <w:color w:val="000000" w:themeColor="text1"/>
          <w:sz w:val="28"/>
          <w:szCs w:val="28"/>
        </w:rPr>
        <w:t>&lt;/script&gt;</w:t>
      </w:r>
    </w:p>
    <w:p w14:paraId="557CAB4C" w14:textId="77777777" w:rsidR="001C2560" w:rsidRPr="001C2560" w:rsidRDefault="001C2560" w:rsidP="001C2560">
      <w:pPr>
        <w:spacing w:after="0"/>
        <w:rPr>
          <w:color w:val="000000" w:themeColor="text1"/>
          <w:sz w:val="28"/>
          <w:szCs w:val="28"/>
        </w:rPr>
      </w:pPr>
    </w:p>
    <w:p w14:paraId="2AC46810" w14:textId="77777777" w:rsidR="001C2560" w:rsidRPr="001C2560" w:rsidRDefault="001C2560" w:rsidP="001C2560">
      <w:pPr>
        <w:spacing w:after="0"/>
        <w:rPr>
          <w:color w:val="000000" w:themeColor="text1"/>
          <w:sz w:val="28"/>
          <w:szCs w:val="28"/>
        </w:rPr>
      </w:pPr>
      <w:r w:rsidRPr="001C2560">
        <w:rPr>
          <w:color w:val="000000" w:themeColor="text1"/>
          <w:sz w:val="28"/>
          <w:szCs w:val="28"/>
        </w:rPr>
        <w:t>&lt;/body&gt;</w:t>
      </w:r>
    </w:p>
    <w:p w14:paraId="4BD90567" w14:textId="77777777" w:rsidR="001C2560" w:rsidRPr="001C2560" w:rsidRDefault="001C2560" w:rsidP="001C2560">
      <w:pPr>
        <w:spacing w:after="0"/>
        <w:rPr>
          <w:color w:val="000000" w:themeColor="text1"/>
          <w:sz w:val="28"/>
          <w:szCs w:val="28"/>
        </w:rPr>
      </w:pPr>
      <w:r w:rsidRPr="001C2560">
        <w:rPr>
          <w:color w:val="000000" w:themeColor="text1"/>
          <w:sz w:val="28"/>
          <w:szCs w:val="28"/>
        </w:rPr>
        <w:t>&lt;/html&gt;</w:t>
      </w:r>
    </w:p>
    <w:p w14:paraId="27DBABDD" w14:textId="77777777" w:rsidR="00C16504" w:rsidRDefault="00C16504" w:rsidP="00D91A79">
      <w:pPr>
        <w:spacing w:after="0"/>
        <w:rPr>
          <w:color w:val="000000" w:themeColor="text1"/>
          <w:sz w:val="28"/>
          <w:szCs w:val="28"/>
        </w:rPr>
      </w:pPr>
    </w:p>
    <w:p w14:paraId="2FFA77BE" w14:textId="5263E875" w:rsidR="001C2560" w:rsidRDefault="001C2560" w:rsidP="00D91A79">
      <w:pPr>
        <w:spacing w:after="0"/>
        <w:rPr>
          <w:color w:val="000000" w:themeColor="text1"/>
          <w:sz w:val="28"/>
          <w:szCs w:val="28"/>
        </w:rPr>
      </w:pPr>
      <w:r>
        <w:rPr>
          <w:color w:val="000000" w:themeColor="text1"/>
          <w:sz w:val="28"/>
          <w:szCs w:val="28"/>
        </w:rPr>
        <w:t>OUTPUT:</w:t>
      </w:r>
    </w:p>
    <w:p w14:paraId="013DD118" w14:textId="1FD1ED44" w:rsidR="001C2560" w:rsidRDefault="00F77942" w:rsidP="00D91A79">
      <w:pPr>
        <w:spacing w:after="0"/>
        <w:rPr>
          <w:color w:val="000000" w:themeColor="text1"/>
          <w:sz w:val="28"/>
          <w:szCs w:val="28"/>
        </w:rPr>
      </w:pPr>
      <w:hyperlink r:id="rId136" w:history="1">
        <w:r w:rsidRPr="003A1AAE">
          <w:rPr>
            <w:rStyle w:val="Hyperlink"/>
            <w:sz w:val="28"/>
            <w:szCs w:val="28"/>
          </w:rPr>
          <w:t>http://127.0.0.1:3000/OUTCOME.HTML</w:t>
        </w:r>
      </w:hyperlink>
    </w:p>
    <w:p w14:paraId="2F57A09D" w14:textId="77777777" w:rsidR="00F77942" w:rsidRDefault="00F77942" w:rsidP="00D91A79">
      <w:pPr>
        <w:spacing w:after="0"/>
        <w:rPr>
          <w:color w:val="000000" w:themeColor="text1"/>
          <w:sz w:val="28"/>
          <w:szCs w:val="28"/>
        </w:rPr>
      </w:pPr>
    </w:p>
    <w:p w14:paraId="4E128C43" w14:textId="012F20FF" w:rsidR="00F77942" w:rsidRDefault="000C56ED" w:rsidP="00D91A79">
      <w:pPr>
        <w:spacing w:after="0"/>
        <w:rPr>
          <w:color w:val="000000" w:themeColor="text1"/>
          <w:sz w:val="28"/>
          <w:szCs w:val="28"/>
        </w:rPr>
      </w:pPr>
      <w:r>
        <w:rPr>
          <w:color w:val="000000" w:themeColor="text1"/>
          <w:sz w:val="28"/>
          <w:szCs w:val="28"/>
        </w:rPr>
        <w:t>INPUT:</w:t>
      </w:r>
    </w:p>
    <w:p w14:paraId="0DACD4BB" w14:textId="77777777" w:rsidR="000C56ED" w:rsidRPr="000C56ED" w:rsidRDefault="000C56ED" w:rsidP="000C56ED">
      <w:pPr>
        <w:spacing w:after="0"/>
        <w:rPr>
          <w:color w:val="000000" w:themeColor="text1"/>
          <w:sz w:val="28"/>
          <w:szCs w:val="28"/>
        </w:rPr>
      </w:pPr>
      <w:r w:rsidRPr="000C56ED">
        <w:rPr>
          <w:color w:val="000000" w:themeColor="text1"/>
          <w:sz w:val="28"/>
          <w:szCs w:val="28"/>
        </w:rPr>
        <w:t>&lt;!DOCTYPE html&gt;</w:t>
      </w:r>
    </w:p>
    <w:p w14:paraId="3A69CF05" w14:textId="77777777" w:rsidR="000C56ED" w:rsidRPr="000C56ED" w:rsidRDefault="000C56ED" w:rsidP="000C56ED">
      <w:pPr>
        <w:spacing w:after="0"/>
        <w:rPr>
          <w:color w:val="000000" w:themeColor="text1"/>
          <w:sz w:val="28"/>
          <w:szCs w:val="28"/>
        </w:rPr>
      </w:pPr>
      <w:r w:rsidRPr="000C56ED">
        <w:rPr>
          <w:color w:val="000000" w:themeColor="text1"/>
          <w:sz w:val="28"/>
          <w:szCs w:val="28"/>
        </w:rPr>
        <w:t>&lt;html&gt;</w:t>
      </w:r>
    </w:p>
    <w:p w14:paraId="0837B86E" w14:textId="77777777" w:rsidR="000C56ED" w:rsidRPr="000C56ED" w:rsidRDefault="000C56ED" w:rsidP="000C56ED">
      <w:pPr>
        <w:spacing w:after="0"/>
        <w:rPr>
          <w:color w:val="000000" w:themeColor="text1"/>
          <w:sz w:val="28"/>
          <w:szCs w:val="28"/>
        </w:rPr>
      </w:pPr>
      <w:r w:rsidRPr="000C56ED">
        <w:rPr>
          <w:color w:val="000000" w:themeColor="text1"/>
          <w:sz w:val="28"/>
          <w:szCs w:val="28"/>
        </w:rPr>
        <w:lastRenderedPageBreak/>
        <w:t>&lt;body&gt;</w:t>
      </w:r>
    </w:p>
    <w:p w14:paraId="5CAAFD9F" w14:textId="77777777" w:rsidR="000C56ED" w:rsidRPr="000C56ED" w:rsidRDefault="000C56ED" w:rsidP="000C56ED">
      <w:pPr>
        <w:spacing w:after="0"/>
        <w:rPr>
          <w:color w:val="000000" w:themeColor="text1"/>
          <w:sz w:val="28"/>
          <w:szCs w:val="28"/>
        </w:rPr>
      </w:pPr>
      <w:r w:rsidRPr="000C56ED">
        <w:rPr>
          <w:color w:val="000000" w:themeColor="text1"/>
          <w:sz w:val="28"/>
          <w:szCs w:val="28"/>
        </w:rPr>
        <w:t>&lt;h1&gt;Creating JavaScript Objects&lt;/h1&gt;</w:t>
      </w:r>
    </w:p>
    <w:p w14:paraId="26D0964E" w14:textId="77777777" w:rsidR="000C56ED" w:rsidRPr="000C56ED" w:rsidRDefault="000C56ED" w:rsidP="000C56ED">
      <w:pPr>
        <w:spacing w:after="0"/>
        <w:rPr>
          <w:color w:val="000000" w:themeColor="text1"/>
          <w:sz w:val="28"/>
          <w:szCs w:val="28"/>
        </w:rPr>
      </w:pPr>
      <w:r w:rsidRPr="000C56ED">
        <w:rPr>
          <w:color w:val="000000" w:themeColor="text1"/>
          <w:sz w:val="28"/>
          <w:szCs w:val="28"/>
        </w:rPr>
        <w:t>&lt;h2&gt;Using an Object Literal&lt;/h2&gt;</w:t>
      </w:r>
    </w:p>
    <w:p w14:paraId="2B22E423" w14:textId="77777777" w:rsidR="000C56ED" w:rsidRPr="000C56ED" w:rsidRDefault="000C56ED" w:rsidP="000C56ED">
      <w:pPr>
        <w:spacing w:after="0"/>
        <w:rPr>
          <w:color w:val="000000" w:themeColor="text1"/>
          <w:sz w:val="28"/>
          <w:szCs w:val="28"/>
        </w:rPr>
      </w:pPr>
    </w:p>
    <w:p w14:paraId="7496D639" w14:textId="77777777" w:rsidR="000C56ED" w:rsidRPr="000C56ED" w:rsidRDefault="000C56ED" w:rsidP="000C56ED">
      <w:pPr>
        <w:spacing w:after="0"/>
        <w:rPr>
          <w:color w:val="000000" w:themeColor="text1"/>
          <w:sz w:val="28"/>
          <w:szCs w:val="28"/>
        </w:rPr>
      </w:pPr>
      <w:r w:rsidRPr="000C56ED">
        <w:rPr>
          <w:color w:val="000000" w:themeColor="text1"/>
          <w:sz w:val="28"/>
          <w:szCs w:val="28"/>
        </w:rPr>
        <w:t>&lt;p id="demo"&gt;&lt;/p&gt;</w:t>
      </w:r>
    </w:p>
    <w:p w14:paraId="59A53BCC" w14:textId="77777777" w:rsidR="000C56ED" w:rsidRPr="000C56ED" w:rsidRDefault="000C56ED" w:rsidP="000C56ED">
      <w:pPr>
        <w:spacing w:after="0"/>
        <w:rPr>
          <w:color w:val="000000" w:themeColor="text1"/>
          <w:sz w:val="28"/>
          <w:szCs w:val="28"/>
        </w:rPr>
      </w:pPr>
    </w:p>
    <w:p w14:paraId="32F3DAF3" w14:textId="77777777" w:rsidR="000C56ED" w:rsidRPr="000C56ED" w:rsidRDefault="000C56ED" w:rsidP="000C56ED">
      <w:pPr>
        <w:spacing w:after="0"/>
        <w:rPr>
          <w:color w:val="000000" w:themeColor="text1"/>
          <w:sz w:val="28"/>
          <w:szCs w:val="28"/>
        </w:rPr>
      </w:pPr>
      <w:r w:rsidRPr="000C56ED">
        <w:rPr>
          <w:color w:val="000000" w:themeColor="text1"/>
          <w:sz w:val="28"/>
          <w:szCs w:val="28"/>
        </w:rPr>
        <w:t>&lt;script&gt;</w:t>
      </w:r>
    </w:p>
    <w:p w14:paraId="50236DF3" w14:textId="77777777" w:rsidR="000C56ED" w:rsidRPr="000C56ED" w:rsidRDefault="000C56ED" w:rsidP="000C56ED">
      <w:pPr>
        <w:spacing w:after="0"/>
        <w:rPr>
          <w:color w:val="000000" w:themeColor="text1"/>
          <w:sz w:val="28"/>
          <w:szCs w:val="28"/>
        </w:rPr>
      </w:pPr>
      <w:r w:rsidRPr="000C56ED">
        <w:rPr>
          <w:color w:val="000000" w:themeColor="text1"/>
          <w:sz w:val="28"/>
          <w:szCs w:val="28"/>
        </w:rPr>
        <w:t>// Create an Object:</w:t>
      </w:r>
    </w:p>
    <w:p w14:paraId="7A3DDCAA" w14:textId="77777777" w:rsidR="000C56ED" w:rsidRPr="000C56ED" w:rsidRDefault="000C56ED" w:rsidP="000C56ED">
      <w:pPr>
        <w:spacing w:after="0"/>
        <w:rPr>
          <w:color w:val="000000" w:themeColor="text1"/>
          <w:sz w:val="28"/>
          <w:szCs w:val="28"/>
        </w:rPr>
      </w:pPr>
      <w:proofErr w:type="spellStart"/>
      <w:r w:rsidRPr="000C56ED">
        <w:rPr>
          <w:color w:val="000000" w:themeColor="text1"/>
          <w:sz w:val="28"/>
          <w:szCs w:val="28"/>
        </w:rPr>
        <w:t>const</w:t>
      </w:r>
      <w:proofErr w:type="spellEnd"/>
      <w:r w:rsidRPr="000C56ED">
        <w:rPr>
          <w:color w:val="000000" w:themeColor="text1"/>
          <w:sz w:val="28"/>
          <w:szCs w:val="28"/>
        </w:rPr>
        <w:t xml:space="preserve"> person = {</w:t>
      </w:r>
    </w:p>
    <w:p w14:paraId="32475A59" w14:textId="77777777" w:rsidR="000C56ED" w:rsidRPr="000C56ED" w:rsidRDefault="000C56ED" w:rsidP="000C56ED">
      <w:pPr>
        <w:spacing w:after="0"/>
        <w:rPr>
          <w:color w:val="000000" w:themeColor="text1"/>
          <w:sz w:val="28"/>
          <w:szCs w:val="28"/>
        </w:rPr>
      </w:pPr>
      <w:r w:rsidRPr="000C56ED">
        <w:rPr>
          <w:color w:val="000000" w:themeColor="text1"/>
          <w:sz w:val="28"/>
          <w:szCs w:val="28"/>
        </w:rPr>
        <w:t xml:space="preserve">  </w:t>
      </w:r>
      <w:proofErr w:type="spellStart"/>
      <w:r w:rsidRPr="000C56ED">
        <w:rPr>
          <w:color w:val="000000" w:themeColor="text1"/>
          <w:sz w:val="28"/>
          <w:szCs w:val="28"/>
        </w:rPr>
        <w:t>firstName</w:t>
      </w:r>
      <w:proofErr w:type="spellEnd"/>
      <w:r w:rsidRPr="000C56ED">
        <w:rPr>
          <w:color w:val="000000" w:themeColor="text1"/>
          <w:sz w:val="28"/>
          <w:szCs w:val="28"/>
        </w:rPr>
        <w:t>: "John",</w:t>
      </w:r>
    </w:p>
    <w:p w14:paraId="7661D415" w14:textId="77777777" w:rsidR="000C56ED" w:rsidRPr="000C56ED" w:rsidRDefault="000C56ED" w:rsidP="000C56ED">
      <w:pPr>
        <w:spacing w:after="0"/>
        <w:rPr>
          <w:color w:val="000000" w:themeColor="text1"/>
          <w:sz w:val="28"/>
          <w:szCs w:val="28"/>
        </w:rPr>
      </w:pPr>
      <w:r w:rsidRPr="000C56ED">
        <w:rPr>
          <w:color w:val="000000" w:themeColor="text1"/>
          <w:sz w:val="28"/>
          <w:szCs w:val="28"/>
        </w:rPr>
        <w:t xml:space="preserve">  </w:t>
      </w:r>
      <w:proofErr w:type="spellStart"/>
      <w:r w:rsidRPr="000C56ED">
        <w:rPr>
          <w:color w:val="000000" w:themeColor="text1"/>
          <w:sz w:val="28"/>
          <w:szCs w:val="28"/>
        </w:rPr>
        <w:t>lastName</w:t>
      </w:r>
      <w:proofErr w:type="spellEnd"/>
      <w:r w:rsidRPr="000C56ED">
        <w:rPr>
          <w:color w:val="000000" w:themeColor="text1"/>
          <w:sz w:val="28"/>
          <w:szCs w:val="28"/>
        </w:rPr>
        <w:t>: "Doe",</w:t>
      </w:r>
    </w:p>
    <w:p w14:paraId="22121BF9" w14:textId="77777777" w:rsidR="000C56ED" w:rsidRPr="000C56ED" w:rsidRDefault="000C56ED" w:rsidP="000C56ED">
      <w:pPr>
        <w:spacing w:after="0"/>
        <w:rPr>
          <w:color w:val="000000" w:themeColor="text1"/>
          <w:sz w:val="28"/>
          <w:szCs w:val="28"/>
        </w:rPr>
      </w:pPr>
      <w:r w:rsidRPr="000C56ED">
        <w:rPr>
          <w:color w:val="000000" w:themeColor="text1"/>
          <w:sz w:val="28"/>
          <w:szCs w:val="28"/>
        </w:rPr>
        <w:t>  age: 50,</w:t>
      </w:r>
    </w:p>
    <w:p w14:paraId="2BC7DA21" w14:textId="77777777" w:rsidR="000C56ED" w:rsidRPr="000C56ED" w:rsidRDefault="000C56ED" w:rsidP="000C56ED">
      <w:pPr>
        <w:spacing w:after="0"/>
        <w:rPr>
          <w:color w:val="000000" w:themeColor="text1"/>
          <w:sz w:val="28"/>
          <w:szCs w:val="28"/>
        </w:rPr>
      </w:pPr>
      <w:r w:rsidRPr="000C56ED">
        <w:rPr>
          <w:color w:val="000000" w:themeColor="text1"/>
          <w:sz w:val="28"/>
          <w:szCs w:val="28"/>
        </w:rPr>
        <w:t xml:space="preserve">  </w:t>
      </w:r>
      <w:proofErr w:type="spellStart"/>
      <w:r w:rsidRPr="000C56ED">
        <w:rPr>
          <w:color w:val="000000" w:themeColor="text1"/>
          <w:sz w:val="28"/>
          <w:szCs w:val="28"/>
        </w:rPr>
        <w:t>eyeColor</w:t>
      </w:r>
      <w:proofErr w:type="spellEnd"/>
      <w:r w:rsidRPr="000C56ED">
        <w:rPr>
          <w:color w:val="000000" w:themeColor="text1"/>
          <w:sz w:val="28"/>
          <w:szCs w:val="28"/>
        </w:rPr>
        <w:t>: "blue"</w:t>
      </w:r>
    </w:p>
    <w:p w14:paraId="2D07E015" w14:textId="77777777" w:rsidR="000C56ED" w:rsidRPr="000C56ED" w:rsidRDefault="000C56ED" w:rsidP="000C56ED">
      <w:pPr>
        <w:spacing w:after="0"/>
        <w:rPr>
          <w:color w:val="000000" w:themeColor="text1"/>
          <w:sz w:val="28"/>
          <w:szCs w:val="28"/>
        </w:rPr>
      </w:pPr>
      <w:r w:rsidRPr="000C56ED">
        <w:rPr>
          <w:color w:val="000000" w:themeColor="text1"/>
          <w:sz w:val="28"/>
          <w:szCs w:val="28"/>
        </w:rPr>
        <w:t>};</w:t>
      </w:r>
    </w:p>
    <w:p w14:paraId="222C5308" w14:textId="77777777" w:rsidR="000C56ED" w:rsidRPr="000C56ED" w:rsidRDefault="000C56ED" w:rsidP="000C56ED">
      <w:pPr>
        <w:spacing w:after="0"/>
        <w:rPr>
          <w:color w:val="000000" w:themeColor="text1"/>
          <w:sz w:val="28"/>
          <w:szCs w:val="28"/>
        </w:rPr>
      </w:pPr>
    </w:p>
    <w:p w14:paraId="197A25BD" w14:textId="77777777" w:rsidR="000C56ED" w:rsidRPr="000C56ED" w:rsidRDefault="000C56ED" w:rsidP="000C56ED">
      <w:pPr>
        <w:spacing w:after="0"/>
        <w:rPr>
          <w:color w:val="000000" w:themeColor="text1"/>
          <w:sz w:val="28"/>
          <w:szCs w:val="28"/>
        </w:rPr>
      </w:pPr>
      <w:r w:rsidRPr="000C56ED">
        <w:rPr>
          <w:color w:val="000000" w:themeColor="text1"/>
          <w:sz w:val="28"/>
          <w:szCs w:val="28"/>
        </w:rPr>
        <w:t>// Display Data from the Object:</w:t>
      </w:r>
    </w:p>
    <w:p w14:paraId="7E06703D" w14:textId="77777777" w:rsidR="000C56ED" w:rsidRPr="000C56ED" w:rsidRDefault="000C56ED" w:rsidP="000C56ED">
      <w:pPr>
        <w:spacing w:after="0"/>
        <w:rPr>
          <w:color w:val="000000" w:themeColor="text1"/>
          <w:sz w:val="28"/>
          <w:szCs w:val="28"/>
        </w:rPr>
      </w:pPr>
      <w:proofErr w:type="spellStart"/>
      <w:proofErr w:type="gramStart"/>
      <w:r w:rsidRPr="000C56ED">
        <w:rPr>
          <w:color w:val="000000" w:themeColor="text1"/>
          <w:sz w:val="28"/>
          <w:szCs w:val="28"/>
        </w:rPr>
        <w:t>document.getElementById</w:t>
      </w:r>
      <w:proofErr w:type="spellEnd"/>
      <w:proofErr w:type="gramEnd"/>
      <w:r w:rsidRPr="000C56ED">
        <w:rPr>
          <w:color w:val="000000" w:themeColor="text1"/>
          <w:sz w:val="28"/>
          <w:szCs w:val="28"/>
        </w:rPr>
        <w:t>("demo"</w:t>
      </w:r>
      <w:proofErr w:type="gramStart"/>
      <w:r w:rsidRPr="000C56ED">
        <w:rPr>
          <w:color w:val="000000" w:themeColor="text1"/>
          <w:sz w:val="28"/>
          <w:szCs w:val="28"/>
        </w:rPr>
        <w:t>).</w:t>
      </w:r>
      <w:proofErr w:type="spellStart"/>
      <w:r w:rsidRPr="000C56ED">
        <w:rPr>
          <w:color w:val="000000" w:themeColor="text1"/>
          <w:sz w:val="28"/>
          <w:szCs w:val="28"/>
        </w:rPr>
        <w:t>innerHTML</w:t>
      </w:r>
      <w:proofErr w:type="spellEnd"/>
      <w:proofErr w:type="gramEnd"/>
      <w:r w:rsidRPr="000C56ED">
        <w:rPr>
          <w:color w:val="000000" w:themeColor="text1"/>
          <w:sz w:val="28"/>
          <w:szCs w:val="28"/>
        </w:rPr>
        <w:t xml:space="preserve"> =</w:t>
      </w:r>
    </w:p>
    <w:p w14:paraId="580CD749" w14:textId="77777777" w:rsidR="000C56ED" w:rsidRPr="000C56ED" w:rsidRDefault="000C56ED" w:rsidP="000C56ED">
      <w:pPr>
        <w:spacing w:after="0"/>
        <w:rPr>
          <w:color w:val="000000" w:themeColor="text1"/>
          <w:sz w:val="28"/>
          <w:szCs w:val="28"/>
        </w:rPr>
      </w:pPr>
      <w:proofErr w:type="spellStart"/>
      <w:proofErr w:type="gramStart"/>
      <w:r w:rsidRPr="000C56ED">
        <w:rPr>
          <w:color w:val="000000" w:themeColor="text1"/>
          <w:sz w:val="28"/>
          <w:szCs w:val="28"/>
        </w:rPr>
        <w:t>person.firstName</w:t>
      </w:r>
      <w:proofErr w:type="spellEnd"/>
      <w:proofErr w:type="gramEnd"/>
      <w:r w:rsidRPr="000C56ED">
        <w:rPr>
          <w:color w:val="000000" w:themeColor="text1"/>
          <w:sz w:val="28"/>
          <w:szCs w:val="28"/>
        </w:rPr>
        <w:t xml:space="preserve"> + " is " + </w:t>
      </w:r>
      <w:proofErr w:type="spellStart"/>
      <w:r w:rsidRPr="000C56ED">
        <w:rPr>
          <w:color w:val="000000" w:themeColor="text1"/>
          <w:sz w:val="28"/>
          <w:szCs w:val="28"/>
        </w:rPr>
        <w:t>person.age</w:t>
      </w:r>
      <w:proofErr w:type="spellEnd"/>
      <w:r w:rsidRPr="000C56ED">
        <w:rPr>
          <w:color w:val="000000" w:themeColor="text1"/>
          <w:sz w:val="28"/>
          <w:szCs w:val="28"/>
        </w:rPr>
        <w:t xml:space="preserve"> + " years old.</w:t>
      </w:r>
      <w:proofErr w:type="gramStart"/>
      <w:r w:rsidRPr="000C56ED">
        <w:rPr>
          <w:color w:val="000000" w:themeColor="text1"/>
          <w:sz w:val="28"/>
          <w:szCs w:val="28"/>
        </w:rPr>
        <w:t>";</w:t>
      </w:r>
      <w:proofErr w:type="gramEnd"/>
    </w:p>
    <w:p w14:paraId="7FABE08F" w14:textId="77777777" w:rsidR="000C56ED" w:rsidRPr="000C56ED" w:rsidRDefault="000C56ED" w:rsidP="000C56ED">
      <w:pPr>
        <w:spacing w:after="0"/>
        <w:rPr>
          <w:color w:val="000000" w:themeColor="text1"/>
          <w:sz w:val="28"/>
          <w:szCs w:val="28"/>
        </w:rPr>
      </w:pPr>
      <w:r w:rsidRPr="000C56ED">
        <w:rPr>
          <w:color w:val="000000" w:themeColor="text1"/>
          <w:sz w:val="28"/>
          <w:szCs w:val="28"/>
        </w:rPr>
        <w:t>&lt;/script&gt;</w:t>
      </w:r>
    </w:p>
    <w:p w14:paraId="7FD2D45E" w14:textId="77777777" w:rsidR="000C56ED" w:rsidRPr="000C56ED" w:rsidRDefault="000C56ED" w:rsidP="000C56ED">
      <w:pPr>
        <w:spacing w:after="0"/>
        <w:rPr>
          <w:color w:val="000000" w:themeColor="text1"/>
          <w:sz w:val="28"/>
          <w:szCs w:val="28"/>
        </w:rPr>
      </w:pPr>
    </w:p>
    <w:p w14:paraId="562A1541" w14:textId="77777777" w:rsidR="000C56ED" w:rsidRPr="000C56ED" w:rsidRDefault="000C56ED" w:rsidP="000C56ED">
      <w:pPr>
        <w:spacing w:after="0"/>
        <w:rPr>
          <w:color w:val="000000" w:themeColor="text1"/>
          <w:sz w:val="28"/>
          <w:szCs w:val="28"/>
        </w:rPr>
      </w:pPr>
      <w:r w:rsidRPr="000C56ED">
        <w:rPr>
          <w:color w:val="000000" w:themeColor="text1"/>
          <w:sz w:val="28"/>
          <w:szCs w:val="28"/>
        </w:rPr>
        <w:t>&lt;/body&gt;</w:t>
      </w:r>
    </w:p>
    <w:p w14:paraId="277E493D" w14:textId="77777777" w:rsidR="000C56ED" w:rsidRPr="000C56ED" w:rsidRDefault="000C56ED" w:rsidP="000C56ED">
      <w:pPr>
        <w:spacing w:after="0"/>
        <w:rPr>
          <w:color w:val="000000" w:themeColor="text1"/>
          <w:sz w:val="28"/>
          <w:szCs w:val="28"/>
        </w:rPr>
      </w:pPr>
      <w:r w:rsidRPr="000C56ED">
        <w:rPr>
          <w:color w:val="000000" w:themeColor="text1"/>
          <w:sz w:val="28"/>
          <w:szCs w:val="28"/>
        </w:rPr>
        <w:t>&lt;/html&gt;</w:t>
      </w:r>
    </w:p>
    <w:p w14:paraId="2487853A" w14:textId="77777777" w:rsidR="000C56ED" w:rsidRDefault="000C56ED" w:rsidP="00D91A79">
      <w:pPr>
        <w:spacing w:after="0"/>
        <w:rPr>
          <w:color w:val="000000" w:themeColor="text1"/>
          <w:sz w:val="28"/>
          <w:szCs w:val="28"/>
        </w:rPr>
      </w:pPr>
    </w:p>
    <w:p w14:paraId="3B6B748B" w14:textId="4D79AB7B" w:rsidR="000C56ED" w:rsidRDefault="000C56ED" w:rsidP="00D91A79">
      <w:pPr>
        <w:spacing w:after="0"/>
        <w:rPr>
          <w:color w:val="000000" w:themeColor="text1"/>
          <w:sz w:val="28"/>
          <w:szCs w:val="28"/>
        </w:rPr>
      </w:pPr>
      <w:r>
        <w:rPr>
          <w:color w:val="000000" w:themeColor="text1"/>
          <w:sz w:val="28"/>
          <w:szCs w:val="28"/>
        </w:rPr>
        <w:t>OUTPUT:</w:t>
      </w:r>
    </w:p>
    <w:p w14:paraId="5C280A65" w14:textId="77777777" w:rsidR="001974B5" w:rsidRPr="001974B5" w:rsidRDefault="001974B5" w:rsidP="001974B5">
      <w:pPr>
        <w:spacing w:after="0"/>
        <w:rPr>
          <w:b/>
          <w:bCs/>
          <w:color w:val="000000" w:themeColor="text1"/>
          <w:sz w:val="28"/>
          <w:szCs w:val="28"/>
        </w:rPr>
      </w:pPr>
      <w:r w:rsidRPr="001974B5">
        <w:rPr>
          <w:b/>
          <w:bCs/>
          <w:color w:val="000000" w:themeColor="text1"/>
          <w:sz w:val="28"/>
          <w:szCs w:val="28"/>
        </w:rPr>
        <w:t>Creating JavaScript Objects</w:t>
      </w:r>
    </w:p>
    <w:p w14:paraId="0723AB6C" w14:textId="77777777" w:rsidR="001974B5" w:rsidRPr="001974B5" w:rsidRDefault="001974B5" w:rsidP="001974B5">
      <w:pPr>
        <w:spacing w:after="0"/>
        <w:rPr>
          <w:b/>
          <w:bCs/>
          <w:color w:val="000000" w:themeColor="text1"/>
          <w:sz w:val="28"/>
          <w:szCs w:val="28"/>
        </w:rPr>
      </w:pPr>
      <w:r w:rsidRPr="001974B5">
        <w:rPr>
          <w:b/>
          <w:bCs/>
          <w:color w:val="000000" w:themeColor="text1"/>
          <w:sz w:val="28"/>
          <w:szCs w:val="28"/>
        </w:rPr>
        <w:t>Using an Object Literal</w:t>
      </w:r>
    </w:p>
    <w:p w14:paraId="7E7402D5" w14:textId="77777777" w:rsidR="001974B5" w:rsidRPr="001974B5" w:rsidRDefault="001974B5" w:rsidP="001974B5">
      <w:pPr>
        <w:spacing w:after="0"/>
        <w:rPr>
          <w:color w:val="000000" w:themeColor="text1"/>
          <w:sz w:val="28"/>
          <w:szCs w:val="28"/>
        </w:rPr>
      </w:pPr>
      <w:r w:rsidRPr="001974B5">
        <w:rPr>
          <w:color w:val="000000" w:themeColor="text1"/>
          <w:sz w:val="28"/>
          <w:szCs w:val="28"/>
        </w:rPr>
        <w:t>John is 50 years old.</w:t>
      </w:r>
    </w:p>
    <w:p w14:paraId="739760C8" w14:textId="77777777" w:rsidR="00197312" w:rsidRDefault="00197312" w:rsidP="00197312">
      <w:pPr>
        <w:rPr>
          <w:sz w:val="28"/>
          <w:szCs w:val="28"/>
        </w:rPr>
      </w:pPr>
    </w:p>
    <w:p w14:paraId="7AE1C94B" w14:textId="77777777" w:rsidR="00197312" w:rsidRDefault="00197312" w:rsidP="00197312">
      <w:pPr>
        <w:rPr>
          <w:sz w:val="28"/>
          <w:szCs w:val="28"/>
        </w:rPr>
      </w:pPr>
    </w:p>
    <w:p w14:paraId="5C22D6B4" w14:textId="091F6E20" w:rsidR="00197312" w:rsidRPr="00D70526" w:rsidRDefault="00197312" w:rsidP="00197312">
      <w:pPr>
        <w:rPr>
          <w:sz w:val="28"/>
          <w:szCs w:val="28"/>
        </w:rPr>
      </w:pPr>
      <w:r w:rsidRPr="00D70526">
        <w:rPr>
          <w:sz w:val="28"/>
          <w:szCs w:val="28"/>
        </w:rPr>
        <w:t>DATE-</w:t>
      </w:r>
      <w:r w:rsidR="001B0944">
        <w:rPr>
          <w:sz w:val="28"/>
          <w:szCs w:val="28"/>
        </w:rPr>
        <w:t>31</w:t>
      </w:r>
      <w:r w:rsidRPr="00D70526">
        <w:rPr>
          <w:sz w:val="28"/>
          <w:szCs w:val="28"/>
        </w:rPr>
        <w:t>/07/25</w:t>
      </w:r>
      <w:r>
        <w:rPr>
          <w:sz w:val="28"/>
          <w:szCs w:val="28"/>
        </w:rPr>
        <w:t xml:space="preserve">                                     DAY-</w:t>
      </w:r>
      <w:r w:rsidR="001B0944">
        <w:rPr>
          <w:sz w:val="28"/>
          <w:szCs w:val="28"/>
        </w:rPr>
        <w:t>22</w:t>
      </w:r>
    </w:p>
    <w:p w14:paraId="586160ED" w14:textId="2B249AA4" w:rsidR="000C56ED" w:rsidRDefault="00197312" w:rsidP="00197312">
      <w:pPr>
        <w:spacing w:after="0"/>
      </w:pPr>
      <w:proofErr w:type="gramStart"/>
      <w:r>
        <w:t>AIM</w:t>
      </w:r>
      <w:r w:rsidR="001B0944">
        <w:t xml:space="preserve"> :</w:t>
      </w:r>
      <w:proofErr w:type="gramEnd"/>
      <w:r w:rsidR="001B0944">
        <w:t xml:space="preserve"> OBJECT </w:t>
      </w:r>
      <w:proofErr w:type="gramStart"/>
      <w:r w:rsidR="001B0944">
        <w:t>PROPERTIES ,</w:t>
      </w:r>
      <w:proofErr w:type="gramEnd"/>
      <w:r w:rsidR="001B0944">
        <w:t xml:space="preserve"> </w:t>
      </w:r>
      <w:proofErr w:type="gramStart"/>
      <w:r w:rsidR="001B0944">
        <w:t>METHODS ,</w:t>
      </w:r>
      <w:proofErr w:type="gramEnd"/>
      <w:r w:rsidR="001B0944">
        <w:t xml:space="preserve"> </w:t>
      </w:r>
      <w:proofErr w:type="gramStart"/>
      <w:r w:rsidR="001B0944">
        <w:t>DISPLAY ,</w:t>
      </w:r>
      <w:proofErr w:type="gramEnd"/>
      <w:r w:rsidR="001B0944">
        <w:t xml:space="preserve"> </w:t>
      </w:r>
      <w:proofErr w:type="gramStart"/>
      <w:r w:rsidR="001B0944">
        <w:t>EVENTS ,</w:t>
      </w:r>
      <w:proofErr w:type="gramEnd"/>
      <w:r w:rsidR="001B0944">
        <w:t xml:space="preserve"> </w:t>
      </w:r>
      <w:proofErr w:type="gramStart"/>
      <w:r w:rsidR="001B0944">
        <w:t>STRINGS .</w:t>
      </w:r>
      <w:proofErr w:type="gramEnd"/>
    </w:p>
    <w:p w14:paraId="4C9DF3BB" w14:textId="23ACE641" w:rsidR="001B0944" w:rsidRDefault="00C0325C" w:rsidP="00197312">
      <w:pPr>
        <w:spacing w:after="0"/>
      </w:pPr>
      <w:r>
        <w:lastRenderedPageBreak/>
        <w:t>INPUT:</w:t>
      </w:r>
    </w:p>
    <w:p w14:paraId="4EE2F0C7" w14:textId="77777777" w:rsidR="00C0325C" w:rsidRPr="00C0325C" w:rsidRDefault="00C0325C" w:rsidP="00C0325C">
      <w:pPr>
        <w:spacing w:after="0"/>
        <w:rPr>
          <w:color w:val="000000" w:themeColor="text1"/>
          <w:sz w:val="28"/>
          <w:szCs w:val="28"/>
        </w:rPr>
      </w:pPr>
      <w:r w:rsidRPr="00C0325C">
        <w:rPr>
          <w:color w:val="000000" w:themeColor="text1"/>
          <w:sz w:val="28"/>
          <w:szCs w:val="28"/>
        </w:rPr>
        <w:t>&lt;!DOCTYPE html&gt;</w:t>
      </w:r>
    </w:p>
    <w:p w14:paraId="733BDF93" w14:textId="77777777" w:rsidR="00C0325C" w:rsidRPr="00C0325C" w:rsidRDefault="00C0325C" w:rsidP="00C0325C">
      <w:pPr>
        <w:spacing w:after="0"/>
        <w:rPr>
          <w:color w:val="000000" w:themeColor="text1"/>
          <w:sz w:val="28"/>
          <w:szCs w:val="28"/>
        </w:rPr>
      </w:pPr>
      <w:r w:rsidRPr="00C0325C">
        <w:rPr>
          <w:color w:val="000000" w:themeColor="text1"/>
          <w:sz w:val="28"/>
          <w:szCs w:val="28"/>
        </w:rPr>
        <w:t>&lt;html&gt;</w:t>
      </w:r>
    </w:p>
    <w:p w14:paraId="5AFD1013" w14:textId="77777777" w:rsidR="00C0325C" w:rsidRPr="00C0325C" w:rsidRDefault="00C0325C" w:rsidP="00C0325C">
      <w:pPr>
        <w:spacing w:after="0"/>
        <w:rPr>
          <w:color w:val="000000" w:themeColor="text1"/>
          <w:sz w:val="28"/>
          <w:szCs w:val="28"/>
        </w:rPr>
      </w:pPr>
      <w:r w:rsidRPr="00C0325C">
        <w:rPr>
          <w:color w:val="000000" w:themeColor="text1"/>
          <w:sz w:val="28"/>
          <w:szCs w:val="28"/>
        </w:rPr>
        <w:t>&lt;body&gt;</w:t>
      </w:r>
    </w:p>
    <w:p w14:paraId="395E848A" w14:textId="77777777" w:rsidR="00C0325C" w:rsidRPr="00C0325C" w:rsidRDefault="00C0325C" w:rsidP="00C0325C">
      <w:pPr>
        <w:spacing w:after="0"/>
        <w:rPr>
          <w:color w:val="000000" w:themeColor="text1"/>
          <w:sz w:val="28"/>
          <w:szCs w:val="28"/>
        </w:rPr>
      </w:pPr>
      <w:r w:rsidRPr="00C0325C">
        <w:rPr>
          <w:color w:val="000000" w:themeColor="text1"/>
          <w:sz w:val="28"/>
          <w:szCs w:val="28"/>
        </w:rPr>
        <w:t>&lt;h1&gt;JavaScript Objects&lt;/h1&gt;</w:t>
      </w:r>
    </w:p>
    <w:p w14:paraId="7A0F8197" w14:textId="77777777" w:rsidR="00C0325C" w:rsidRPr="00C0325C" w:rsidRDefault="00C0325C" w:rsidP="00C0325C">
      <w:pPr>
        <w:spacing w:after="0"/>
        <w:rPr>
          <w:color w:val="000000" w:themeColor="text1"/>
          <w:sz w:val="28"/>
          <w:szCs w:val="28"/>
        </w:rPr>
      </w:pPr>
      <w:r w:rsidRPr="00C0325C">
        <w:rPr>
          <w:color w:val="000000" w:themeColor="text1"/>
          <w:sz w:val="28"/>
          <w:szCs w:val="28"/>
        </w:rPr>
        <w:t>&lt;h2&gt;Adding a Method&lt;/h2&gt;</w:t>
      </w:r>
    </w:p>
    <w:p w14:paraId="3FEB676E" w14:textId="77777777" w:rsidR="00C0325C" w:rsidRPr="00C0325C" w:rsidRDefault="00C0325C" w:rsidP="00C0325C">
      <w:pPr>
        <w:spacing w:after="0"/>
        <w:rPr>
          <w:color w:val="000000" w:themeColor="text1"/>
          <w:sz w:val="28"/>
          <w:szCs w:val="28"/>
        </w:rPr>
      </w:pPr>
    </w:p>
    <w:p w14:paraId="44EBBE41" w14:textId="77777777" w:rsidR="00C0325C" w:rsidRPr="00C0325C" w:rsidRDefault="00C0325C" w:rsidP="00C0325C">
      <w:pPr>
        <w:spacing w:after="0"/>
        <w:rPr>
          <w:color w:val="000000" w:themeColor="text1"/>
          <w:sz w:val="28"/>
          <w:szCs w:val="28"/>
        </w:rPr>
      </w:pPr>
      <w:r w:rsidRPr="00C0325C">
        <w:rPr>
          <w:color w:val="000000" w:themeColor="text1"/>
          <w:sz w:val="28"/>
          <w:szCs w:val="28"/>
        </w:rPr>
        <w:t>&lt;p id="demo"&gt;&lt;/p&gt;</w:t>
      </w:r>
    </w:p>
    <w:p w14:paraId="22EE8E8B" w14:textId="77777777" w:rsidR="00C0325C" w:rsidRPr="00C0325C" w:rsidRDefault="00C0325C" w:rsidP="00C0325C">
      <w:pPr>
        <w:spacing w:after="0"/>
        <w:rPr>
          <w:color w:val="000000" w:themeColor="text1"/>
          <w:sz w:val="28"/>
          <w:szCs w:val="28"/>
        </w:rPr>
      </w:pPr>
    </w:p>
    <w:p w14:paraId="34DF368D" w14:textId="77777777" w:rsidR="00C0325C" w:rsidRPr="00C0325C" w:rsidRDefault="00C0325C" w:rsidP="00C0325C">
      <w:pPr>
        <w:spacing w:after="0"/>
        <w:rPr>
          <w:color w:val="000000" w:themeColor="text1"/>
          <w:sz w:val="28"/>
          <w:szCs w:val="28"/>
        </w:rPr>
      </w:pPr>
      <w:r w:rsidRPr="00C0325C">
        <w:rPr>
          <w:color w:val="000000" w:themeColor="text1"/>
          <w:sz w:val="28"/>
          <w:szCs w:val="28"/>
        </w:rPr>
        <w:t>&lt;script&gt;</w:t>
      </w:r>
    </w:p>
    <w:p w14:paraId="723C80B5" w14:textId="77777777" w:rsidR="00C0325C" w:rsidRPr="00C0325C" w:rsidRDefault="00C0325C" w:rsidP="00C0325C">
      <w:pPr>
        <w:spacing w:after="0"/>
        <w:rPr>
          <w:color w:val="000000" w:themeColor="text1"/>
          <w:sz w:val="28"/>
          <w:szCs w:val="28"/>
        </w:rPr>
      </w:pPr>
      <w:r w:rsidRPr="00C0325C">
        <w:rPr>
          <w:color w:val="000000" w:themeColor="text1"/>
          <w:sz w:val="28"/>
          <w:szCs w:val="28"/>
        </w:rPr>
        <w:t>// Create an Object</w:t>
      </w:r>
    </w:p>
    <w:p w14:paraId="16229685" w14:textId="77777777" w:rsidR="00C0325C" w:rsidRPr="00C0325C" w:rsidRDefault="00C0325C" w:rsidP="00C0325C">
      <w:pPr>
        <w:spacing w:after="0"/>
        <w:rPr>
          <w:color w:val="000000" w:themeColor="text1"/>
          <w:sz w:val="28"/>
          <w:szCs w:val="28"/>
        </w:rPr>
      </w:pPr>
      <w:proofErr w:type="spellStart"/>
      <w:r w:rsidRPr="00C0325C">
        <w:rPr>
          <w:color w:val="000000" w:themeColor="text1"/>
          <w:sz w:val="28"/>
          <w:szCs w:val="28"/>
        </w:rPr>
        <w:t>const</w:t>
      </w:r>
      <w:proofErr w:type="spellEnd"/>
      <w:r w:rsidRPr="00C0325C">
        <w:rPr>
          <w:color w:val="000000" w:themeColor="text1"/>
          <w:sz w:val="28"/>
          <w:szCs w:val="28"/>
        </w:rPr>
        <w:t xml:space="preserve"> person = {</w:t>
      </w:r>
    </w:p>
    <w:p w14:paraId="47F51C0C" w14:textId="77777777" w:rsidR="00C0325C" w:rsidRPr="00C0325C" w:rsidRDefault="00C0325C" w:rsidP="00C0325C">
      <w:pPr>
        <w:spacing w:after="0"/>
        <w:rPr>
          <w:color w:val="000000" w:themeColor="text1"/>
          <w:sz w:val="28"/>
          <w:szCs w:val="28"/>
        </w:rPr>
      </w:pPr>
      <w:r w:rsidRPr="00C0325C">
        <w:rPr>
          <w:color w:val="000000" w:themeColor="text1"/>
          <w:sz w:val="28"/>
          <w:szCs w:val="28"/>
        </w:rPr>
        <w:t xml:space="preserve">  </w:t>
      </w:r>
      <w:proofErr w:type="spellStart"/>
      <w:r w:rsidRPr="00C0325C">
        <w:rPr>
          <w:color w:val="000000" w:themeColor="text1"/>
          <w:sz w:val="28"/>
          <w:szCs w:val="28"/>
        </w:rPr>
        <w:t>firstName</w:t>
      </w:r>
      <w:proofErr w:type="spellEnd"/>
      <w:r w:rsidRPr="00C0325C">
        <w:rPr>
          <w:color w:val="000000" w:themeColor="text1"/>
          <w:sz w:val="28"/>
          <w:szCs w:val="28"/>
        </w:rPr>
        <w:t>: "John",</w:t>
      </w:r>
    </w:p>
    <w:p w14:paraId="2141C6E3" w14:textId="77777777" w:rsidR="00C0325C" w:rsidRPr="00C0325C" w:rsidRDefault="00C0325C" w:rsidP="00C0325C">
      <w:pPr>
        <w:spacing w:after="0"/>
        <w:rPr>
          <w:color w:val="000000" w:themeColor="text1"/>
          <w:sz w:val="28"/>
          <w:szCs w:val="28"/>
        </w:rPr>
      </w:pPr>
      <w:r w:rsidRPr="00C0325C">
        <w:rPr>
          <w:color w:val="000000" w:themeColor="text1"/>
          <w:sz w:val="28"/>
          <w:szCs w:val="28"/>
        </w:rPr>
        <w:t xml:space="preserve">  </w:t>
      </w:r>
      <w:proofErr w:type="spellStart"/>
      <w:r w:rsidRPr="00C0325C">
        <w:rPr>
          <w:color w:val="000000" w:themeColor="text1"/>
          <w:sz w:val="28"/>
          <w:szCs w:val="28"/>
        </w:rPr>
        <w:t>lastName</w:t>
      </w:r>
      <w:proofErr w:type="spellEnd"/>
      <w:r w:rsidRPr="00C0325C">
        <w:rPr>
          <w:color w:val="000000" w:themeColor="text1"/>
          <w:sz w:val="28"/>
          <w:szCs w:val="28"/>
        </w:rPr>
        <w:t>: "Doe",</w:t>
      </w:r>
    </w:p>
    <w:p w14:paraId="7377B3B9" w14:textId="77777777" w:rsidR="00C0325C" w:rsidRPr="00C0325C" w:rsidRDefault="00C0325C" w:rsidP="00C0325C">
      <w:pPr>
        <w:spacing w:after="0"/>
        <w:rPr>
          <w:color w:val="000000" w:themeColor="text1"/>
          <w:sz w:val="28"/>
          <w:szCs w:val="28"/>
        </w:rPr>
      </w:pPr>
      <w:r w:rsidRPr="00C0325C">
        <w:rPr>
          <w:color w:val="000000" w:themeColor="text1"/>
          <w:sz w:val="28"/>
          <w:szCs w:val="28"/>
        </w:rPr>
        <w:t xml:space="preserve">  id: 5566,</w:t>
      </w:r>
    </w:p>
    <w:p w14:paraId="5236C86D" w14:textId="77777777" w:rsidR="00C0325C" w:rsidRPr="00C0325C" w:rsidRDefault="00C0325C" w:rsidP="00C0325C">
      <w:pPr>
        <w:spacing w:after="0"/>
        <w:rPr>
          <w:color w:val="000000" w:themeColor="text1"/>
          <w:sz w:val="28"/>
          <w:szCs w:val="28"/>
        </w:rPr>
      </w:pPr>
      <w:r w:rsidRPr="00C0325C">
        <w:rPr>
          <w:color w:val="000000" w:themeColor="text1"/>
          <w:sz w:val="28"/>
          <w:szCs w:val="28"/>
        </w:rPr>
        <w:t>};</w:t>
      </w:r>
    </w:p>
    <w:p w14:paraId="1AB3E022" w14:textId="77777777" w:rsidR="00C0325C" w:rsidRPr="00C0325C" w:rsidRDefault="00C0325C" w:rsidP="00C0325C">
      <w:pPr>
        <w:spacing w:after="0"/>
        <w:rPr>
          <w:color w:val="000000" w:themeColor="text1"/>
          <w:sz w:val="28"/>
          <w:szCs w:val="28"/>
        </w:rPr>
      </w:pPr>
    </w:p>
    <w:p w14:paraId="01AA265D" w14:textId="77777777" w:rsidR="00C0325C" w:rsidRPr="00C0325C" w:rsidRDefault="00C0325C" w:rsidP="00C0325C">
      <w:pPr>
        <w:spacing w:after="0"/>
        <w:rPr>
          <w:color w:val="000000" w:themeColor="text1"/>
          <w:sz w:val="28"/>
          <w:szCs w:val="28"/>
        </w:rPr>
      </w:pPr>
      <w:r w:rsidRPr="00C0325C">
        <w:rPr>
          <w:color w:val="000000" w:themeColor="text1"/>
          <w:sz w:val="28"/>
          <w:szCs w:val="28"/>
        </w:rPr>
        <w:t>// Add a Method</w:t>
      </w:r>
    </w:p>
    <w:p w14:paraId="778E5F20" w14:textId="77777777" w:rsidR="00C0325C" w:rsidRPr="00C0325C" w:rsidRDefault="00C0325C" w:rsidP="00C0325C">
      <w:pPr>
        <w:spacing w:after="0"/>
        <w:rPr>
          <w:color w:val="000000" w:themeColor="text1"/>
          <w:sz w:val="28"/>
          <w:szCs w:val="28"/>
        </w:rPr>
      </w:pPr>
      <w:r w:rsidRPr="00C0325C">
        <w:rPr>
          <w:color w:val="000000" w:themeColor="text1"/>
          <w:sz w:val="28"/>
          <w:szCs w:val="28"/>
        </w:rPr>
        <w:t xml:space="preserve">person.name = </w:t>
      </w:r>
      <w:proofErr w:type="gramStart"/>
      <w:r w:rsidRPr="00C0325C">
        <w:rPr>
          <w:color w:val="000000" w:themeColor="text1"/>
          <w:sz w:val="28"/>
          <w:szCs w:val="28"/>
        </w:rPr>
        <w:t>function(</w:t>
      </w:r>
      <w:proofErr w:type="gramEnd"/>
      <w:r w:rsidRPr="00C0325C">
        <w:rPr>
          <w:color w:val="000000" w:themeColor="text1"/>
          <w:sz w:val="28"/>
          <w:szCs w:val="28"/>
        </w:rPr>
        <w:t>) {</w:t>
      </w:r>
    </w:p>
    <w:p w14:paraId="2BE44850" w14:textId="77777777" w:rsidR="00C0325C" w:rsidRPr="00C0325C" w:rsidRDefault="00C0325C" w:rsidP="00C0325C">
      <w:pPr>
        <w:spacing w:after="0"/>
        <w:rPr>
          <w:color w:val="000000" w:themeColor="text1"/>
          <w:sz w:val="28"/>
          <w:szCs w:val="28"/>
        </w:rPr>
      </w:pPr>
      <w:r w:rsidRPr="00C0325C">
        <w:rPr>
          <w:color w:val="000000" w:themeColor="text1"/>
          <w:sz w:val="28"/>
          <w:szCs w:val="28"/>
        </w:rPr>
        <w:t xml:space="preserve">  return </w:t>
      </w:r>
      <w:proofErr w:type="spellStart"/>
      <w:proofErr w:type="gramStart"/>
      <w:r w:rsidRPr="00C0325C">
        <w:rPr>
          <w:color w:val="000000" w:themeColor="text1"/>
          <w:sz w:val="28"/>
          <w:szCs w:val="28"/>
        </w:rPr>
        <w:t>this.firstName</w:t>
      </w:r>
      <w:proofErr w:type="spellEnd"/>
      <w:proofErr w:type="gramEnd"/>
      <w:r w:rsidRPr="00C0325C">
        <w:rPr>
          <w:color w:val="000000" w:themeColor="text1"/>
          <w:sz w:val="28"/>
          <w:szCs w:val="28"/>
        </w:rPr>
        <w:t xml:space="preserve"> + " " + </w:t>
      </w:r>
      <w:proofErr w:type="spellStart"/>
      <w:proofErr w:type="gramStart"/>
      <w:r w:rsidRPr="00C0325C">
        <w:rPr>
          <w:color w:val="000000" w:themeColor="text1"/>
          <w:sz w:val="28"/>
          <w:szCs w:val="28"/>
        </w:rPr>
        <w:t>this.lastName</w:t>
      </w:r>
      <w:proofErr w:type="spellEnd"/>
      <w:proofErr w:type="gramEnd"/>
      <w:r w:rsidRPr="00C0325C">
        <w:rPr>
          <w:color w:val="000000" w:themeColor="text1"/>
          <w:sz w:val="28"/>
          <w:szCs w:val="28"/>
        </w:rPr>
        <w:t>;</w:t>
      </w:r>
    </w:p>
    <w:p w14:paraId="6FB6E37A" w14:textId="77777777" w:rsidR="00C0325C" w:rsidRPr="00C0325C" w:rsidRDefault="00C0325C" w:rsidP="00C0325C">
      <w:pPr>
        <w:spacing w:after="0"/>
        <w:rPr>
          <w:color w:val="000000" w:themeColor="text1"/>
          <w:sz w:val="28"/>
          <w:szCs w:val="28"/>
        </w:rPr>
      </w:pPr>
      <w:r w:rsidRPr="00C0325C">
        <w:rPr>
          <w:color w:val="000000" w:themeColor="text1"/>
          <w:sz w:val="28"/>
          <w:szCs w:val="28"/>
        </w:rPr>
        <w:t>};</w:t>
      </w:r>
    </w:p>
    <w:p w14:paraId="5641A4EC" w14:textId="77777777" w:rsidR="00C0325C" w:rsidRPr="00C0325C" w:rsidRDefault="00C0325C" w:rsidP="00C0325C">
      <w:pPr>
        <w:spacing w:after="0"/>
        <w:rPr>
          <w:color w:val="000000" w:themeColor="text1"/>
          <w:sz w:val="28"/>
          <w:szCs w:val="28"/>
        </w:rPr>
      </w:pPr>
    </w:p>
    <w:p w14:paraId="2F60D743" w14:textId="77777777" w:rsidR="00C0325C" w:rsidRPr="00C0325C" w:rsidRDefault="00C0325C" w:rsidP="00C0325C">
      <w:pPr>
        <w:spacing w:after="0"/>
        <w:rPr>
          <w:color w:val="000000" w:themeColor="text1"/>
          <w:sz w:val="28"/>
          <w:szCs w:val="28"/>
        </w:rPr>
      </w:pPr>
      <w:r w:rsidRPr="00C0325C">
        <w:rPr>
          <w:color w:val="000000" w:themeColor="text1"/>
          <w:sz w:val="28"/>
          <w:szCs w:val="28"/>
        </w:rPr>
        <w:t>// Display Object Data</w:t>
      </w:r>
    </w:p>
    <w:p w14:paraId="312F03E7" w14:textId="77777777" w:rsidR="00C0325C" w:rsidRPr="00C0325C" w:rsidRDefault="00C0325C" w:rsidP="00C0325C">
      <w:pPr>
        <w:spacing w:after="0"/>
        <w:rPr>
          <w:color w:val="000000" w:themeColor="text1"/>
          <w:sz w:val="28"/>
          <w:szCs w:val="28"/>
        </w:rPr>
      </w:pPr>
      <w:proofErr w:type="spellStart"/>
      <w:proofErr w:type="gramStart"/>
      <w:r w:rsidRPr="00C0325C">
        <w:rPr>
          <w:color w:val="000000" w:themeColor="text1"/>
          <w:sz w:val="28"/>
          <w:szCs w:val="28"/>
        </w:rPr>
        <w:t>document.getElementById</w:t>
      </w:r>
      <w:proofErr w:type="spellEnd"/>
      <w:proofErr w:type="gramEnd"/>
      <w:r w:rsidRPr="00C0325C">
        <w:rPr>
          <w:color w:val="000000" w:themeColor="text1"/>
          <w:sz w:val="28"/>
          <w:szCs w:val="28"/>
        </w:rPr>
        <w:t>("demo"</w:t>
      </w:r>
      <w:proofErr w:type="gramStart"/>
      <w:r w:rsidRPr="00C0325C">
        <w:rPr>
          <w:color w:val="000000" w:themeColor="text1"/>
          <w:sz w:val="28"/>
          <w:szCs w:val="28"/>
        </w:rPr>
        <w:t>).</w:t>
      </w:r>
      <w:proofErr w:type="spellStart"/>
      <w:r w:rsidRPr="00C0325C">
        <w:rPr>
          <w:color w:val="000000" w:themeColor="text1"/>
          <w:sz w:val="28"/>
          <w:szCs w:val="28"/>
        </w:rPr>
        <w:t>innerHTML</w:t>
      </w:r>
      <w:proofErr w:type="spellEnd"/>
      <w:proofErr w:type="gramEnd"/>
      <w:r w:rsidRPr="00C0325C">
        <w:rPr>
          <w:color w:val="000000" w:themeColor="text1"/>
          <w:sz w:val="28"/>
          <w:szCs w:val="28"/>
        </w:rPr>
        <w:t xml:space="preserve"> =</w:t>
      </w:r>
    </w:p>
    <w:p w14:paraId="73B5713B" w14:textId="77777777" w:rsidR="00C0325C" w:rsidRPr="00C0325C" w:rsidRDefault="00C0325C" w:rsidP="00C0325C">
      <w:pPr>
        <w:spacing w:after="0"/>
        <w:rPr>
          <w:color w:val="000000" w:themeColor="text1"/>
          <w:sz w:val="28"/>
          <w:szCs w:val="28"/>
        </w:rPr>
      </w:pPr>
      <w:r w:rsidRPr="00C0325C">
        <w:rPr>
          <w:color w:val="000000" w:themeColor="text1"/>
          <w:sz w:val="28"/>
          <w:szCs w:val="28"/>
        </w:rPr>
        <w:t xml:space="preserve">"My father is " + </w:t>
      </w:r>
      <w:proofErr w:type="gramStart"/>
      <w:r w:rsidRPr="00C0325C">
        <w:rPr>
          <w:color w:val="000000" w:themeColor="text1"/>
          <w:sz w:val="28"/>
          <w:szCs w:val="28"/>
        </w:rPr>
        <w:t>person.name();</w:t>
      </w:r>
      <w:proofErr w:type="gramEnd"/>
      <w:r w:rsidRPr="00C0325C">
        <w:rPr>
          <w:color w:val="000000" w:themeColor="text1"/>
          <w:sz w:val="28"/>
          <w:szCs w:val="28"/>
        </w:rPr>
        <w:t xml:space="preserve"> </w:t>
      </w:r>
    </w:p>
    <w:p w14:paraId="12C5ED1B" w14:textId="77777777" w:rsidR="00C0325C" w:rsidRPr="00C0325C" w:rsidRDefault="00C0325C" w:rsidP="00C0325C">
      <w:pPr>
        <w:spacing w:after="0"/>
        <w:rPr>
          <w:color w:val="000000" w:themeColor="text1"/>
          <w:sz w:val="28"/>
          <w:szCs w:val="28"/>
        </w:rPr>
      </w:pPr>
      <w:r w:rsidRPr="00C0325C">
        <w:rPr>
          <w:color w:val="000000" w:themeColor="text1"/>
          <w:sz w:val="28"/>
          <w:szCs w:val="28"/>
        </w:rPr>
        <w:t>&lt;/script&gt;</w:t>
      </w:r>
    </w:p>
    <w:p w14:paraId="4E25E446" w14:textId="77777777" w:rsidR="00C0325C" w:rsidRPr="00C0325C" w:rsidRDefault="00C0325C" w:rsidP="00C0325C">
      <w:pPr>
        <w:spacing w:after="0"/>
        <w:rPr>
          <w:color w:val="000000" w:themeColor="text1"/>
          <w:sz w:val="28"/>
          <w:szCs w:val="28"/>
        </w:rPr>
      </w:pPr>
    </w:p>
    <w:p w14:paraId="1EB32580" w14:textId="77777777" w:rsidR="00C0325C" w:rsidRPr="00C0325C" w:rsidRDefault="00C0325C" w:rsidP="00C0325C">
      <w:pPr>
        <w:spacing w:after="0"/>
        <w:rPr>
          <w:color w:val="000000" w:themeColor="text1"/>
          <w:sz w:val="28"/>
          <w:szCs w:val="28"/>
        </w:rPr>
      </w:pPr>
      <w:r w:rsidRPr="00C0325C">
        <w:rPr>
          <w:color w:val="000000" w:themeColor="text1"/>
          <w:sz w:val="28"/>
          <w:szCs w:val="28"/>
        </w:rPr>
        <w:t>&lt;/body&gt;</w:t>
      </w:r>
    </w:p>
    <w:p w14:paraId="0B4C52DB" w14:textId="59B271B2" w:rsidR="00C0325C" w:rsidRDefault="00C0325C" w:rsidP="00C0325C">
      <w:pPr>
        <w:spacing w:after="0"/>
        <w:rPr>
          <w:color w:val="000000" w:themeColor="text1"/>
          <w:sz w:val="28"/>
          <w:szCs w:val="28"/>
        </w:rPr>
      </w:pPr>
      <w:r w:rsidRPr="00C0325C">
        <w:rPr>
          <w:color w:val="000000" w:themeColor="text1"/>
          <w:sz w:val="28"/>
          <w:szCs w:val="28"/>
        </w:rPr>
        <w:t>&lt;/html&gt;</w:t>
      </w:r>
    </w:p>
    <w:p w14:paraId="102F4391" w14:textId="29DD7EB9" w:rsidR="00C0325C" w:rsidRDefault="00C0325C" w:rsidP="00C0325C">
      <w:pPr>
        <w:spacing w:after="0"/>
        <w:rPr>
          <w:color w:val="000000" w:themeColor="text1"/>
          <w:sz w:val="28"/>
          <w:szCs w:val="28"/>
        </w:rPr>
      </w:pPr>
      <w:r>
        <w:rPr>
          <w:color w:val="000000" w:themeColor="text1"/>
          <w:sz w:val="28"/>
          <w:szCs w:val="28"/>
        </w:rPr>
        <w:t>OUTPUT:</w:t>
      </w:r>
    </w:p>
    <w:p w14:paraId="3CD1930A" w14:textId="77777777" w:rsidR="00792B6F" w:rsidRPr="00792B6F" w:rsidRDefault="00792B6F" w:rsidP="00792B6F">
      <w:pPr>
        <w:spacing w:after="0"/>
        <w:rPr>
          <w:b/>
          <w:bCs/>
          <w:color w:val="000000" w:themeColor="text1"/>
          <w:sz w:val="28"/>
          <w:szCs w:val="28"/>
        </w:rPr>
      </w:pPr>
      <w:r w:rsidRPr="00792B6F">
        <w:rPr>
          <w:b/>
          <w:bCs/>
          <w:color w:val="000000" w:themeColor="text1"/>
          <w:sz w:val="28"/>
          <w:szCs w:val="28"/>
        </w:rPr>
        <w:t>JavaScript Objects</w:t>
      </w:r>
    </w:p>
    <w:p w14:paraId="4F02B2E9" w14:textId="77777777" w:rsidR="00792B6F" w:rsidRPr="00792B6F" w:rsidRDefault="00792B6F" w:rsidP="00792B6F">
      <w:pPr>
        <w:spacing w:after="0"/>
        <w:rPr>
          <w:b/>
          <w:bCs/>
          <w:color w:val="000000" w:themeColor="text1"/>
          <w:sz w:val="28"/>
          <w:szCs w:val="28"/>
        </w:rPr>
      </w:pPr>
      <w:r w:rsidRPr="00792B6F">
        <w:rPr>
          <w:b/>
          <w:bCs/>
          <w:color w:val="000000" w:themeColor="text1"/>
          <w:sz w:val="28"/>
          <w:szCs w:val="28"/>
        </w:rPr>
        <w:t>Adding a Method</w:t>
      </w:r>
    </w:p>
    <w:p w14:paraId="35966B0A" w14:textId="77777777" w:rsidR="00792B6F" w:rsidRPr="00792B6F" w:rsidRDefault="00792B6F" w:rsidP="00792B6F">
      <w:pPr>
        <w:spacing w:after="0"/>
        <w:rPr>
          <w:color w:val="000000" w:themeColor="text1"/>
          <w:sz w:val="28"/>
          <w:szCs w:val="28"/>
        </w:rPr>
      </w:pPr>
      <w:r w:rsidRPr="00792B6F">
        <w:rPr>
          <w:color w:val="000000" w:themeColor="text1"/>
          <w:sz w:val="28"/>
          <w:szCs w:val="28"/>
        </w:rPr>
        <w:lastRenderedPageBreak/>
        <w:t>My father is John Doe</w:t>
      </w:r>
    </w:p>
    <w:p w14:paraId="287A9BA3" w14:textId="77777777" w:rsidR="00792B6F" w:rsidRDefault="00792B6F" w:rsidP="00C0325C">
      <w:pPr>
        <w:spacing w:after="0"/>
        <w:rPr>
          <w:color w:val="000000" w:themeColor="text1"/>
          <w:sz w:val="28"/>
          <w:szCs w:val="28"/>
        </w:rPr>
      </w:pPr>
    </w:p>
    <w:p w14:paraId="64F679C1" w14:textId="02B17730" w:rsidR="00C0325C" w:rsidRDefault="00792B6F" w:rsidP="00C0325C">
      <w:pPr>
        <w:spacing w:after="0"/>
        <w:rPr>
          <w:color w:val="000000" w:themeColor="text1"/>
          <w:sz w:val="28"/>
          <w:szCs w:val="28"/>
        </w:rPr>
      </w:pPr>
      <w:r>
        <w:rPr>
          <w:color w:val="000000" w:themeColor="text1"/>
          <w:sz w:val="28"/>
          <w:szCs w:val="28"/>
        </w:rPr>
        <w:t xml:space="preserve">INPUT: </w:t>
      </w:r>
    </w:p>
    <w:p w14:paraId="3472099D" w14:textId="77777777" w:rsidR="001F25D6" w:rsidRPr="001F25D6" w:rsidRDefault="001F25D6" w:rsidP="001F25D6">
      <w:pPr>
        <w:spacing w:after="0"/>
        <w:rPr>
          <w:color w:val="000000" w:themeColor="text1"/>
          <w:sz w:val="28"/>
          <w:szCs w:val="28"/>
        </w:rPr>
      </w:pPr>
      <w:r w:rsidRPr="001F25D6">
        <w:rPr>
          <w:color w:val="000000" w:themeColor="text1"/>
          <w:sz w:val="28"/>
          <w:szCs w:val="28"/>
        </w:rPr>
        <w:t>&lt;!DOCTYPE html&gt;</w:t>
      </w:r>
    </w:p>
    <w:p w14:paraId="15E7A055" w14:textId="77777777" w:rsidR="001F25D6" w:rsidRPr="001F25D6" w:rsidRDefault="001F25D6" w:rsidP="001F25D6">
      <w:pPr>
        <w:spacing w:after="0"/>
        <w:rPr>
          <w:color w:val="000000" w:themeColor="text1"/>
          <w:sz w:val="28"/>
          <w:szCs w:val="28"/>
        </w:rPr>
      </w:pPr>
      <w:r w:rsidRPr="001F25D6">
        <w:rPr>
          <w:color w:val="000000" w:themeColor="text1"/>
          <w:sz w:val="28"/>
          <w:szCs w:val="28"/>
        </w:rPr>
        <w:t>&lt;html&gt;</w:t>
      </w:r>
    </w:p>
    <w:p w14:paraId="71FE9D9D" w14:textId="77777777" w:rsidR="001F25D6" w:rsidRPr="001F25D6" w:rsidRDefault="001F25D6" w:rsidP="001F25D6">
      <w:pPr>
        <w:spacing w:after="0"/>
        <w:rPr>
          <w:color w:val="000000" w:themeColor="text1"/>
          <w:sz w:val="28"/>
          <w:szCs w:val="28"/>
        </w:rPr>
      </w:pPr>
      <w:r w:rsidRPr="001F25D6">
        <w:rPr>
          <w:color w:val="000000" w:themeColor="text1"/>
          <w:sz w:val="28"/>
          <w:szCs w:val="28"/>
        </w:rPr>
        <w:t>&lt;body&gt;</w:t>
      </w:r>
    </w:p>
    <w:p w14:paraId="4FF18DD7" w14:textId="77777777" w:rsidR="001F25D6" w:rsidRPr="001F25D6" w:rsidRDefault="001F25D6" w:rsidP="001F25D6">
      <w:pPr>
        <w:spacing w:after="0"/>
        <w:rPr>
          <w:color w:val="000000" w:themeColor="text1"/>
          <w:sz w:val="28"/>
          <w:szCs w:val="28"/>
        </w:rPr>
      </w:pPr>
      <w:r w:rsidRPr="001F25D6">
        <w:rPr>
          <w:color w:val="000000" w:themeColor="text1"/>
          <w:sz w:val="28"/>
          <w:szCs w:val="28"/>
        </w:rPr>
        <w:t>&lt;h1&gt;JavaScript HTML Events&lt;/h1&gt;</w:t>
      </w:r>
    </w:p>
    <w:p w14:paraId="00DB4A0D" w14:textId="77777777" w:rsidR="001F25D6" w:rsidRPr="001F25D6" w:rsidRDefault="001F25D6" w:rsidP="001F25D6">
      <w:pPr>
        <w:spacing w:after="0"/>
        <w:rPr>
          <w:color w:val="000000" w:themeColor="text1"/>
          <w:sz w:val="28"/>
          <w:szCs w:val="28"/>
        </w:rPr>
      </w:pPr>
      <w:r w:rsidRPr="001F25D6">
        <w:rPr>
          <w:color w:val="000000" w:themeColor="text1"/>
          <w:sz w:val="28"/>
          <w:szCs w:val="28"/>
        </w:rPr>
        <w:t>&lt;h2&gt;The onclick Attribute&lt;/h2&gt;</w:t>
      </w:r>
    </w:p>
    <w:p w14:paraId="77B47922" w14:textId="77777777" w:rsidR="001F25D6" w:rsidRPr="001F25D6" w:rsidRDefault="001F25D6" w:rsidP="001F25D6">
      <w:pPr>
        <w:spacing w:after="0"/>
        <w:rPr>
          <w:color w:val="000000" w:themeColor="text1"/>
          <w:sz w:val="28"/>
          <w:szCs w:val="28"/>
        </w:rPr>
      </w:pPr>
    </w:p>
    <w:p w14:paraId="61981831" w14:textId="77777777" w:rsidR="001F25D6" w:rsidRPr="001F25D6" w:rsidRDefault="001F25D6" w:rsidP="001F25D6">
      <w:pPr>
        <w:spacing w:after="0"/>
        <w:rPr>
          <w:color w:val="000000" w:themeColor="text1"/>
          <w:sz w:val="28"/>
          <w:szCs w:val="28"/>
        </w:rPr>
      </w:pPr>
      <w:r w:rsidRPr="001F25D6">
        <w:rPr>
          <w:color w:val="000000" w:themeColor="text1"/>
          <w:sz w:val="28"/>
          <w:szCs w:val="28"/>
        </w:rPr>
        <w:t>&lt;button onclick="</w:t>
      </w:r>
      <w:proofErr w:type="spellStart"/>
      <w:proofErr w:type="gramStart"/>
      <w:r w:rsidRPr="001F25D6">
        <w:rPr>
          <w:color w:val="000000" w:themeColor="text1"/>
          <w:sz w:val="28"/>
          <w:szCs w:val="28"/>
        </w:rPr>
        <w:t>document.getElementById</w:t>
      </w:r>
      <w:proofErr w:type="spellEnd"/>
      <w:proofErr w:type="gramEnd"/>
      <w:r w:rsidRPr="001F25D6">
        <w:rPr>
          <w:color w:val="000000" w:themeColor="text1"/>
          <w:sz w:val="28"/>
          <w:szCs w:val="28"/>
        </w:rPr>
        <w:t>('demo'</w:t>
      </w:r>
      <w:proofErr w:type="gramStart"/>
      <w:r w:rsidRPr="001F25D6">
        <w:rPr>
          <w:color w:val="000000" w:themeColor="text1"/>
          <w:sz w:val="28"/>
          <w:szCs w:val="28"/>
        </w:rPr>
        <w:t>).</w:t>
      </w:r>
      <w:proofErr w:type="spellStart"/>
      <w:r w:rsidRPr="001F25D6">
        <w:rPr>
          <w:color w:val="000000" w:themeColor="text1"/>
          <w:sz w:val="28"/>
          <w:szCs w:val="28"/>
        </w:rPr>
        <w:t>innerHTML</w:t>
      </w:r>
      <w:proofErr w:type="spellEnd"/>
      <w:proofErr w:type="gramEnd"/>
      <w:r w:rsidRPr="001F25D6">
        <w:rPr>
          <w:color w:val="000000" w:themeColor="text1"/>
          <w:sz w:val="28"/>
          <w:szCs w:val="28"/>
        </w:rPr>
        <w:t>=</w:t>
      </w:r>
      <w:proofErr w:type="gramStart"/>
      <w:r w:rsidRPr="001F25D6">
        <w:rPr>
          <w:color w:val="000000" w:themeColor="text1"/>
          <w:sz w:val="28"/>
          <w:szCs w:val="28"/>
        </w:rPr>
        <w:t>Date(</w:t>
      </w:r>
      <w:proofErr w:type="gramEnd"/>
      <w:r w:rsidRPr="001F25D6">
        <w:rPr>
          <w:color w:val="000000" w:themeColor="text1"/>
          <w:sz w:val="28"/>
          <w:szCs w:val="28"/>
        </w:rPr>
        <w:t xml:space="preserve">)"&gt;The time </w:t>
      </w:r>
      <w:proofErr w:type="gramStart"/>
      <w:r w:rsidRPr="001F25D6">
        <w:rPr>
          <w:color w:val="000000" w:themeColor="text1"/>
          <w:sz w:val="28"/>
          <w:szCs w:val="28"/>
        </w:rPr>
        <w:t>is?&lt;</w:t>
      </w:r>
      <w:proofErr w:type="gramEnd"/>
      <w:r w:rsidRPr="001F25D6">
        <w:rPr>
          <w:color w:val="000000" w:themeColor="text1"/>
          <w:sz w:val="28"/>
          <w:szCs w:val="28"/>
        </w:rPr>
        <w:t>/button&gt;</w:t>
      </w:r>
    </w:p>
    <w:p w14:paraId="22E50B82" w14:textId="77777777" w:rsidR="001F25D6" w:rsidRPr="001F25D6" w:rsidRDefault="001F25D6" w:rsidP="001F25D6">
      <w:pPr>
        <w:spacing w:after="0"/>
        <w:rPr>
          <w:color w:val="000000" w:themeColor="text1"/>
          <w:sz w:val="28"/>
          <w:szCs w:val="28"/>
        </w:rPr>
      </w:pPr>
    </w:p>
    <w:p w14:paraId="47F74FCB" w14:textId="77777777" w:rsidR="001F25D6" w:rsidRPr="001F25D6" w:rsidRDefault="001F25D6" w:rsidP="001F25D6">
      <w:pPr>
        <w:spacing w:after="0"/>
        <w:rPr>
          <w:color w:val="000000" w:themeColor="text1"/>
          <w:sz w:val="28"/>
          <w:szCs w:val="28"/>
        </w:rPr>
      </w:pPr>
      <w:r w:rsidRPr="001F25D6">
        <w:rPr>
          <w:color w:val="000000" w:themeColor="text1"/>
          <w:sz w:val="28"/>
          <w:szCs w:val="28"/>
        </w:rPr>
        <w:t>&lt;p id="demo"&gt;&lt;/p&gt;</w:t>
      </w:r>
    </w:p>
    <w:p w14:paraId="75BD0937" w14:textId="77777777" w:rsidR="001F25D6" w:rsidRPr="001F25D6" w:rsidRDefault="001F25D6" w:rsidP="001F25D6">
      <w:pPr>
        <w:spacing w:after="0"/>
        <w:rPr>
          <w:color w:val="000000" w:themeColor="text1"/>
          <w:sz w:val="28"/>
          <w:szCs w:val="28"/>
        </w:rPr>
      </w:pPr>
    </w:p>
    <w:p w14:paraId="70178773" w14:textId="77777777" w:rsidR="001F25D6" w:rsidRPr="001F25D6" w:rsidRDefault="001F25D6" w:rsidP="001F25D6">
      <w:pPr>
        <w:spacing w:after="0"/>
        <w:rPr>
          <w:color w:val="000000" w:themeColor="text1"/>
          <w:sz w:val="28"/>
          <w:szCs w:val="28"/>
        </w:rPr>
      </w:pPr>
      <w:r w:rsidRPr="001F25D6">
        <w:rPr>
          <w:color w:val="000000" w:themeColor="text1"/>
          <w:sz w:val="28"/>
          <w:szCs w:val="28"/>
        </w:rPr>
        <w:t>&lt;/body&gt;</w:t>
      </w:r>
    </w:p>
    <w:p w14:paraId="502B48EA" w14:textId="51B44C60" w:rsidR="00792B6F" w:rsidRDefault="001F25D6" w:rsidP="001F25D6">
      <w:pPr>
        <w:spacing w:after="0"/>
        <w:rPr>
          <w:color w:val="000000" w:themeColor="text1"/>
          <w:sz w:val="28"/>
          <w:szCs w:val="28"/>
        </w:rPr>
      </w:pPr>
      <w:r w:rsidRPr="001F25D6">
        <w:rPr>
          <w:color w:val="000000" w:themeColor="text1"/>
          <w:sz w:val="28"/>
          <w:szCs w:val="28"/>
        </w:rPr>
        <w:t>&lt;/html&gt;</w:t>
      </w:r>
    </w:p>
    <w:p w14:paraId="74DD3EF2" w14:textId="77777777" w:rsidR="001F25D6" w:rsidRDefault="001F25D6" w:rsidP="001F25D6">
      <w:pPr>
        <w:spacing w:after="0"/>
        <w:rPr>
          <w:color w:val="000000" w:themeColor="text1"/>
          <w:sz w:val="28"/>
          <w:szCs w:val="28"/>
        </w:rPr>
      </w:pPr>
    </w:p>
    <w:p w14:paraId="227A2177" w14:textId="46BE554B" w:rsidR="001F25D6" w:rsidRDefault="001F25D6" w:rsidP="001F25D6">
      <w:pPr>
        <w:spacing w:after="0"/>
        <w:rPr>
          <w:color w:val="000000" w:themeColor="text1"/>
          <w:sz w:val="28"/>
          <w:szCs w:val="28"/>
        </w:rPr>
      </w:pPr>
      <w:r>
        <w:rPr>
          <w:color w:val="000000" w:themeColor="text1"/>
          <w:sz w:val="28"/>
          <w:szCs w:val="28"/>
        </w:rPr>
        <w:t>OUTPUT:</w:t>
      </w:r>
    </w:p>
    <w:p w14:paraId="6655B4E8" w14:textId="77777777" w:rsidR="001F25D6" w:rsidRPr="001F25D6" w:rsidRDefault="001F25D6" w:rsidP="001F25D6">
      <w:pPr>
        <w:spacing w:after="0"/>
        <w:rPr>
          <w:b/>
          <w:bCs/>
          <w:color w:val="000000" w:themeColor="text1"/>
          <w:sz w:val="28"/>
          <w:szCs w:val="28"/>
        </w:rPr>
      </w:pPr>
      <w:r w:rsidRPr="001F25D6">
        <w:rPr>
          <w:b/>
          <w:bCs/>
          <w:color w:val="000000" w:themeColor="text1"/>
          <w:sz w:val="28"/>
          <w:szCs w:val="28"/>
        </w:rPr>
        <w:t>JavaScript HTML Events</w:t>
      </w:r>
    </w:p>
    <w:p w14:paraId="010A23B2" w14:textId="77777777" w:rsidR="001F25D6" w:rsidRPr="001F25D6" w:rsidRDefault="001F25D6" w:rsidP="001F25D6">
      <w:pPr>
        <w:spacing w:after="0"/>
        <w:rPr>
          <w:b/>
          <w:bCs/>
          <w:color w:val="000000" w:themeColor="text1"/>
          <w:sz w:val="28"/>
          <w:szCs w:val="28"/>
        </w:rPr>
      </w:pPr>
      <w:r w:rsidRPr="001F25D6">
        <w:rPr>
          <w:b/>
          <w:bCs/>
          <w:color w:val="000000" w:themeColor="text1"/>
          <w:sz w:val="28"/>
          <w:szCs w:val="28"/>
        </w:rPr>
        <w:t>The onclick Attribute</w:t>
      </w:r>
    </w:p>
    <w:p w14:paraId="7EE572C2" w14:textId="7D080275" w:rsidR="001F25D6" w:rsidRDefault="001F25D6" w:rsidP="001F25D6">
      <w:pPr>
        <w:spacing w:after="0"/>
        <w:rPr>
          <w:color w:val="000000" w:themeColor="text1"/>
          <w:sz w:val="28"/>
          <w:szCs w:val="28"/>
        </w:rPr>
      </w:pPr>
      <w:r w:rsidRPr="001F25D6">
        <w:rPr>
          <w:color w:val="000000" w:themeColor="text1"/>
          <w:sz w:val="28"/>
          <w:szCs w:val="28"/>
        </w:rPr>
        <w:t xml:space="preserve">The time </w:t>
      </w:r>
      <w:proofErr w:type="gramStart"/>
      <w:r w:rsidRPr="001F25D6">
        <w:rPr>
          <w:color w:val="000000" w:themeColor="text1"/>
          <w:sz w:val="28"/>
          <w:szCs w:val="28"/>
        </w:rPr>
        <w:t>is?</w:t>
      </w:r>
      <w:proofErr w:type="gramEnd"/>
    </w:p>
    <w:p w14:paraId="76EFC784" w14:textId="77777777" w:rsidR="009F1677" w:rsidRDefault="009F1677" w:rsidP="001F25D6">
      <w:pPr>
        <w:spacing w:after="0"/>
        <w:rPr>
          <w:color w:val="000000" w:themeColor="text1"/>
          <w:sz w:val="28"/>
          <w:szCs w:val="28"/>
        </w:rPr>
      </w:pPr>
    </w:p>
    <w:p w14:paraId="3389667C" w14:textId="77777777" w:rsidR="009F1677" w:rsidRDefault="009F1677" w:rsidP="001F25D6">
      <w:pPr>
        <w:spacing w:after="0"/>
        <w:rPr>
          <w:color w:val="000000" w:themeColor="text1"/>
          <w:sz w:val="28"/>
          <w:szCs w:val="28"/>
        </w:rPr>
      </w:pPr>
    </w:p>
    <w:p w14:paraId="20A70771" w14:textId="5B32C72E" w:rsidR="009F1677" w:rsidRDefault="009F1677" w:rsidP="001F25D6">
      <w:pPr>
        <w:spacing w:after="0"/>
        <w:rPr>
          <w:color w:val="000000" w:themeColor="text1"/>
          <w:sz w:val="28"/>
          <w:szCs w:val="28"/>
        </w:rPr>
      </w:pPr>
      <w:r>
        <w:rPr>
          <w:color w:val="000000" w:themeColor="text1"/>
          <w:sz w:val="28"/>
          <w:szCs w:val="28"/>
        </w:rPr>
        <w:t>INPUT:</w:t>
      </w:r>
    </w:p>
    <w:p w14:paraId="74E8C405" w14:textId="77777777" w:rsidR="0097024C" w:rsidRPr="0097024C" w:rsidRDefault="0097024C" w:rsidP="0097024C">
      <w:pPr>
        <w:spacing w:after="0"/>
        <w:rPr>
          <w:color w:val="000000" w:themeColor="text1"/>
          <w:sz w:val="28"/>
          <w:szCs w:val="28"/>
        </w:rPr>
      </w:pPr>
      <w:r w:rsidRPr="0097024C">
        <w:rPr>
          <w:color w:val="000000" w:themeColor="text1"/>
          <w:sz w:val="28"/>
          <w:szCs w:val="28"/>
        </w:rPr>
        <w:t>&lt;!DOCTYPE html&gt;</w:t>
      </w:r>
    </w:p>
    <w:p w14:paraId="20B4F020" w14:textId="77777777" w:rsidR="0097024C" w:rsidRPr="0097024C" w:rsidRDefault="0097024C" w:rsidP="0097024C">
      <w:pPr>
        <w:spacing w:after="0"/>
        <w:rPr>
          <w:color w:val="000000" w:themeColor="text1"/>
          <w:sz w:val="28"/>
          <w:szCs w:val="28"/>
        </w:rPr>
      </w:pPr>
      <w:r w:rsidRPr="0097024C">
        <w:rPr>
          <w:color w:val="000000" w:themeColor="text1"/>
          <w:sz w:val="28"/>
          <w:szCs w:val="28"/>
        </w:rPr>
        <w:t>&lt;html&gt;</w:t>
      </w:r>
    </w:p>
    <w:p w14:paraId="586CBC49" w14:textId="77777777" w:rsidR="0097024C" w:rsidRPr="0097024C" w:rsidRDefault="0097024C" w:rsidP="0097024C">
      <w:pPr>
        <w:spacing w:after="0"/>
        <w:rPr>
          <w:color w:val="000000" w:themeColor="text1"/>
          <w:sz w:val="28"/>
          <w:szCs w:val="28"/>
        </w:rPr>
      </w:pPr>
      <w:r w:rsidRPr="0097024C">
        <w:rPr>
          <w:color w:val="000000" w:themeColor="text1"/>
          <w:sz w:val="28"/>
          <w:szCs w:val="28"/>
        </w:rPr>
        <w:t>&lt;body&gt;</w:t>
      </w:r>
    </w:p>
    <w:p w14:paraId="5E80335B" w14:textId="77777777" w:rsidR="0097024C" w:rsidRPr="0097024C" w:rsidRDefault="0097024C" w:rsidP="0097024C">
      <w:pPr>
        <w:spacing w:after="0"/>
        <w:rPr>
          <w:color w:val="000000" w:themeColor="text1"/>
          <w:sz w:val="28"/>
          <w:szCs w:val="28"/>
        </w:rPr>
      </w:pPr>
    </w:p>
    <w:p w14:paraId="773F070B" w14:textId="77777777" w:rsidR="0097024C" w:rsidRPr="0097024C" w:rsidRDefault="0097024C" w:rsidP="0097024C">
      <w:pPr>
        <w:spacing w:after="0"/>
        <w:rPr>
          <w:color w:val="000000" w:themeColor="text1"/>
          <w:sz w:val="28"/>
          <w:szCs w:val="28"/>
        </w:rPr>
      </w:pPr>
      <w:r w:rsidRPr="0097024C">
        <w:rPr>
          <w:color w:val="000000" w:themeColor="text1"/>
          <w:sz w:val="28"/>
          <w:szCs w:val="28"/>
        </w:rPr>
        <w:t>&lt;h1&gt;JavaScript Strings&lt;/h1&gt;</w:t>
      </w:r>
    </w:p>
    <w:p w14:paraId="47FE1ACB" w14:textId="77777777" w:rsidR="0097024C" w:rsidRPr="0097024C" w:rsidRDefault="0097024C" w:rsidP="0097024C">
      <w:pPr>
        <w:spacing w:after="0"/>
        <w:rPr>
          <w:color w:val="000000" w:themeColor="text1"/>
          <w:sz w:val="28"/>
          <w:szCs w:val="28"/>
        </w:rPr>
      </w:pPr>
    </w:p>
    <w:p w14:paraId="7A56C9DD" w14:textId="77777777" w:rsidR="0097024C" w:rsidRPr="0097024C" w:rsidRDefault="0097024C" w:rsidP="0097024C">
      <w:pPr>
        <w:spacing w:after="0"/>
        <w:rPr>
          <w:color w:val="000000" w:themeColor="text1"/>
          <w:sz w:val="28"/>
          <w:szCs w:val="28"/>
        </w:rPr>
      </w:pPr>
      <w:r w:rsidRPr="0097024C">
        <w:rPr>
          <w:color w:val="000000" w:themeColor="text1"/>
          <w:sz w:val="28"/>
          <w:szCs w:val="28"/>
        </w:rPr>
        <w:t xml:space="preserve">&lt;p&gt;The escape sequence \" inserts a double quote in a </w:t>
      </w:r>
      <w:proofErr w:type="gramStart"/>
      <w:r w:rsidRPr="0097024C">
        <w:rPr>
          <w:color w:val="000000" w:themeColor="text1"/>
          <w:sz w:val="28"/>
          <w:szCs w:val="28"/>
        </w:rPr>
        <w:t>string.&lt;</w:t>
      </w:r>
      <w:proofErr w:type="gramEnd"/>
      <w:r w:rsidRPr="0097024C">
        <w:rPr>
          <w:color w:val="000000" w:themeColor="text1"/>
          <w:sz w:val="28"/>
          <w:szCs w:val="28"/>
        </w:rPr>
        <w:t>/p&gt;</w:t>
      </w:r>
    </w:p>
    <w:p w14:paraId="6E8B279B" w14:textId="77777777" w:rsidR="0097024C" w:rsidRPr="0097024C" w:rsidRDefault="0097024C" w:rsidP="0097024C">
      <w:pPr>
        <w:spacing w:after="0"/>
        <w:rPr>
          <w:color w:val="000000" w:themeColor="text1"/>
          <w:sz w:val="28"/>
          <w:szCs w:val="28"/>
        </w:rPr>
      </w:pPr>
    </w:p>
    <w:p w14:paraId="6B7B5D1E" w14:textId="77777777" w:rsidR="0097024C" w:rsidRPr="0097024C" w:rsidRDefault="0097024C" w:rsidP="0097024C">
      <w:pPr>
        <w:spacing w:after="0"/>
        <w:rPr>
          <w:color w:val="000000" w:themeColor="text1"/>
          <w:sz w:val="28"/>
          <w:szCs w:val="28"/>
        </w:rPr>
      </w:pPr>
      <w:r w:rsidRPr="0097024C">
        <w:rPr>
          <w:color w:val="000000" w:themeColor="text1"/>
          <w:sz w:val="28"/>
          <w:szCs w:val="28"/>
        </w:rPr>
        <w:t>&lt;p id="demo"&gt;&lt;/p&gt;</w:t>
      </w:r>
    </w:p>
    <w:p w14:paraId="76B032D1" w14:textId="77777777" w:rsidR="0097024C" w:rsidRPr="0097024C" w:rsidRDefault="0097024C" w:rsidP="0097024C">
      <w:pPr>
        <w:spacing w:after="0"/>
        <w:rPr>
          <w:color w:val="000000" w:themeColor="text1"/>
          <w:sz w:val="28"/>
          <w:szCs w:val="28"/>
        </w:rPr>
      </w:pPr>
    </w:p>
    <w:p w14:paraId="609A83EB" w14:textId="77777777" w:rsidR="0097024C" w:rsidRPr="0097024C" w:rsidRDefault="0097024C" w:rsidP="0097024C">
      <w:pPr>
        <w:spacing w:after="0"/>
        <w:rPr>
          <w:color w:val="000000" w:themeColor="text1"/>
          <w:sz w:val="28"/>
          <w:szCs w:val="28"/>
        </w:rPr>
      </w:pPr>
      <w:r w:rsidRPr="0097024C">
        <w:rPr>
          <w:color w:val="000000" w:themeColor="text1"/>
          <w:sz w:val="28"/>
          <w:szCs w:val="28"/>
        </w:rPr>
        <w:t>&lt;script&gt;</w:t>
      </w:r>
    </w:p>
    <w:p w14:paraId="22C3C24A" w14:textId="77777777" w:rsidR="0097024C" w:rsidRPr="0097024C" w:rsidRDefault="0097024C" w:rsidP="0097024C">
      <w:pPr>
        <w:spacing w:after="0"/>
        <w:rPr>
          <w:color w:val="000000" w:themeColor="text1"/>
          <w:sz w:val="28"/>
          <w:szCs w:val="28"/>
        </w:rPr>
      </w:pPr>
      <w:r w:rsidRPr="0097024C">
        <w:rPr>
          <w:color w:val="000000" w:themeColor="text1"/>
          <w:sz w:val="28"/>
          <w:szCs w:val="28"/>
        </w:rPr>
        <w:t>let text = "We are the so-called \"Vikings\" from the north.</w:t>
      </w:r>
      <w:proofErr w:type="gramStart"/>
      <w:r w:rsidRPr="0097024C">
        <w:rPr>
          <w:color w:val="000000" w:themeColor="text1"/>
          <w:sz w:val="28"/>
          <w:szCs w:val="28"/>
        </w:rPr>
        <w:t>";</w:t>
      </w:r>
      <w:proofErr w:type="gramEnd"/>
    </w:p>
    <w:p w14:paraId="4B014449" w14:textId="77777777" w:rsidR="0097024C" w:rsidRPr="0097024C" w:rsidRDefault="0097024C" w:rsidP="0097024C">
      <w:pPr>
        <w:spacing w:after="0"/>
        <w:rPr>
          <w:color w:val="000000" w:themeColor="text1"/>
          <w:sz w:val="28"/>
          <w:szCs w:val="28"/>
        </w:rPr>
      </w:pPr>
      <w:proofErr w:type="spellStart"/>
      <w:proofErr w:type="gramStart"/>
      <w:r w:rsidRPr="0097024C">
        <w:rPr>
          <w:color w:val="000000" w:themeColor="text1"/>
          <w:sz w:val="28"/>
          <w:szCs w:val="28"/>
        </w:rPr>
        <w:t>document.getElementById</w:t>
      </w:r>
      <w:proofErr w:type="spellEnd"/>
      <w:proofErr w:type="gramEnd"/>
      <w:r w:rsidRPr="0097024C">
        <w:rPr>
          <w:color w:val="000000" w:themeColor="text1"/>
          <w:sz w:val="28"/>
          <w:szCs w:val="28"/>
        </w:rPr>
        <w:t>("demo"</w:t>
      </w:r>
      <w:proofErr w:type="gramStart"/>
      <w:r w:rsidRPr="0097024C">
        <w:rPr>
          <w:color w:val="000000" w:themeColor="text1"/>
          <w:sz w:val="28"/>
          <w:szCs w:val="28"/>
        </w:rPr>
        <w:t>).</w:t>
      </w:r>
      <w:proofErr w:type="spellStart"/>
      <w:r w:rsidRPr="0097024C">
        <w:rPr>
          <w:color w:val="000000" w:themeColor="text1"/>
          <w:sz w:val="28"/>
          <w:szCs w:val="28"/>
        </w:rPr>
        <w:t>innerHTML</w:t>
      </w:r>
      <w:proofErr w:type="spellEnd"/>
      <w:proofErr w:type="gramEnd"/>
      <w:r w:rsidRPr="0097024C">
        <w:rPr>
          <w:color w:val="000000" w:themeColor="text1"/>
          <w:sz w:val="28"/>
          <w:szCs w:val="28"/>
        </w:rPr>
        <w:t xml:space="preserve"> = </w:t>
      </w:r>
      <w:proofErr w:type="gramStart"/>
      <w:r w:rsidRPr="0097024C">
        <w:rPr>
          <w:color w:val="000000" w:themeColor="text1"/>
          <w:sz w:val="28"/>
          <w:szCs w:val="28"/>
        </w:rPr>
        <w:t>text;</w:t>
      </w:r>
      <w:proofErr w:type="gramEnd"/>
      <w:r w:rsidRPr="0097024C">
        <w:rPr>
          <w:color w:val="000000" w:themeColor="text1"/>
          <w:sz w:val="28"/>
          <w:szCs w:val="28"/>
        </w:rPr>
        <w:t xml:space="preserve"> </w:t>
      </w:r>
    </w:p>
    <w:p w14:paraId="0AA56F3A" w14:textId="77777777" w:rsidR="0097024C" w:rsidRPr="0097024C" w:rsidRDefault="0097024C" w:rsidP="0097024C">
      <w:pPr>
        <w:spacing w:after="0"/>
        <w:rPr>
          <w:color w:val="000000" w:themeColor="text1"/>
          <w:sz w:val="28"/>
          <w:szCs w:val="28"/>
        </w:rPr>
      </w:pPr>
      <w:r w:rsidRPr="0097024C">
        <w:rPr>
          <w:color w:val="000000" w:themeColor="text1"/>
          <w:sz w:val="28"/>
          <w:szCs w:val="28"/>
        </w:rPr>
        <w:t>&lt;/script&gt;</w:t>
      </w:r>
    </w:p>
    <w:p w14:paraId="07A8BB39" w14:textId="77777777" w:rsidR="0097024C" w:rsidRPr="0097024C" w:rsidRDefault="0097024C" w:rsidP="0097024C">
      <w:pPr>
        <w:spacing w:after="0"/>
        <w:rPr>
          <w:color w:val="000000" w:themeColor="text1"/>
          <w:sz w:val="28"/>
          <w:szCs w:val="28"/>
        </w:rPr>
      </w:pPr>
    </w:p>
    <w:p w14:paraId="6F232131" w14:textId="77777777" w:rsidR="0097024C" w:rsidRPr="0097024C" w:rsidRDefault="0097024C" w:rsidP="0097024C">
      <w:pPr>
        <w:spacing w:after="0"/>
        <w:rPr>
          <w:color w:val="000000" w:themeColor="text1"/>
          <w:sz w:val="28"/>
          <w:szCs w:val="28"/>
        </w:rPr>
      </w:pPr>
      <w:r w:rsidRPr="0097024C">
        <w:rPr>
          <w:color w:val="000000" w:themeColor="text1"/>
          <w:sz w:val="28"/>
          <w:szCs w:val="28"/>
        </w:rPr>
        <w:t>&lt;/body&gt;</w:t>
      </w:r>
    </w:p>
    <w:p w14:paraId="70485805" w14:textId="31BD4A70" w:rsidR="009F1677" w:rsidRDefault="0097024C" w:rsidP="0097024C">
      <w:pPr>
        <w:spacing w:after="0"/>
        <w:rPr>
          <w:color w:val="000000" w:themeColor="text1"/>
          <w:sz w:val="28"/>
          <w:szCs w:val="28"/>
        </w:rPr>
      </w:pPr>
      <w:r w:rsidRPr="0097024C">
        <w:rPr>
          <w:color w:val="000000" w:themeColor="text1"/>
          <w:sz w:val="28"/>
          <w:szCs w:val="28"/>
        </w:rPr>
        <w:t>&lt;/html&gt;</w:t>
      </w:r>
    </w:p>
    <w:p w14:paraId="506EC133" w14:textId="77777777" w:rsidR="0097024C" w:rsidRDefault="0097024C" w:rsidP="0097024C">
      <w:pPr>
        <w:spacing w:after="0"/>
        <w:rPr>
          <w:color w:val="000000" w:themeColor="text1"/>
          <w:sz w:val="28"/>
          <w:szCs w:val="28"/>
        </w:rPr>
      </w:pPr>
    </w:p>
    <w:p w14:paraId="69CF72FF" w14:textId="6FB2DA94" w:rsidR="0097024C" w:rsidRDefault="0097024C" w:rsidP="0097024C">
      <w:pPr>
        <w:spacing w:after="0"/>
        <w:rPr>
          <w:color w:val="000000" w:themeColor="text1"/>
          <w:sz w:val="28"/>
          <w:szCs w:val="28"/>
        </w:rPr>
      </w:pPr>
      <w:r>
        <w:rPr>
          <w:color w:val="000000" w:themeColor="text1"/>
          <w:sz w:val="28"/>
          <w:szCs w:val="28"/>
        </w:rPr>
        <w:t>OUTPUT:</w:t>
      </w:r>
    </w:p>
    <w:p w14:paraId="3F8AC714" w14:textId="77777777" w:rsidR="0097024C" w:rsidRPr="0097024C" w:rsidRDefault="0097024C" w:rsidP="0097024C">
      <w:pPr>
        <w:spacing w:after="0"/>
        <w:rPr>
          <w:b/>
          <w:bCs/>
          <w:color w:val="000000" w:themeColor="text1"/>
          <w:sz w:val="28"/>
          <w:szCs w:val="28"/>
        </w:rPr>
      </w:pPr>
      <w:r w:rsidRPr="0097024C">
        <w:rPr>
          <w:b/>
          <w:bCs/>
          <w:color w:val="000000" w:themeColor="text1"/>
          <w:sz w:val="28"/>
          <w:szCs w:val="28"/>
        </w:rPr>
        <w:t>JavaScript Strings</w:t>
      </w:r>
    </w:p>
    <w:p w14:paraId="4A040F46" w14:textId="77777777" w:rsidR="0097024C" w:rsidRPr="0097024C" w:rsidRDefault="0097024C" w:rsidP="0097024C">
      <w:pPr>
        <w:spacing w:after="0"/>
        <w:rPr>
          <w:color w:val="000000" w:themeColor="text1"/>
          <w:sz w:val="28"/>
          <w:szCs w:val="28"/>
        </w:rPr>
      </w:pPr>
      <w:r w:rsidRPr="0097024C">
        <w:rPr>
          <w:color w:val="000000" w:themeColor="text1"/>
          <w:sz w:val="28"/>
          <w:szCs w:val="28"/>
        </w:rPr>
        <w:t>The escape sequence \" inserts a double quote in a string.</w:t>
      </w:r>
    </w:p>
    <w:p w14:paraId="18CAD570" w14:textId="77777777" w:rsidR="0097024C" w:rsidRPr="0097024C" w:rsidRDefault="0097024C" w:rsidP="0097024C">
      <w:pPr>
        <w:spacing w:after="0"/>
        <w:rPr>
          <w:color w:val="000000" w:themeColor="text1"/>
          <w:sz w:val="28"/>
          <w:szCs w:val="28"/>
        </w:rPr>
      </w:pPr>
      <w:r w:rsidRPr="0097024C">
        <w:rPr>
          <w:color w:val="000000" w:themeColor="text1"/>
          <w:sz w:val="28"/>
          <w:szCs w:val="28"/>
        </w:rPr>
        <w:t>We are the so-called "Vikings" from the north.</w:t>
      </w:r>
    </w:p>
    <w:p w14:paraId="11D31831" w14:textId="77777777" w:rsidR="0097024C" w:rsidRDefault="0097024C" w:rsidP="0097024C">
      <w:pPr>
        <w:spacing w:after="0"/>
        <w:rPr>
          <w:color w:val="000000" w:themeColor="text1"/>
          <w:sz w:val="28"/>
          <w:szCs w:val="28"/>
        </w:rPr>
      </w:pPr>
    </w:p>
    <w:p w14:paraId="39C6DDE6" w14:textId="4576283A" w:rsidR="002F47C7" w:rsidRDefault="002F47C7" w:rsidP="0097024C">
      <w:pPr>
        <w:spacing w:after="0"/>
        <w:rPr>
          <w:color w:val="000000" w:themeColor="text1"/>
          <w:sz w:val="28"/>
          <w:szCs w:val="28"/>
        </w:rPr>
      </w:pPr>
      <w:r>
        <w:rPr>
          <w:color w:val="000000" w:themeColor="text1"/>
          <w:sz w:val="28"/>
          <w:szCs w:val="28"/>
        </w:rPr>
        <w:t>INPUT:</w:t>
      </w:r>
    </w:p>
    <w:p w14:paraId="2D8660D2" w14:textId="77777777" w:rsidR="00A01195" w:rsidRPr="00A01195" w:rsidRDefault="00A01195" w:rsidP="00A01195">
      <w:pPr>
        <w:spacing w:after="0"/>
        <w:rPr>
          <w:color w:val="000000" w:themeColor="text1"/>
          <w:sz w:val="28"/>
          <w:szCs w:val="28"/>
        </w:rPr>
      </w:pPr>
      <w:r w:rsidRPr="00A01195">
        <w:rPr>
          <w:color w:val="000000" w:themeColor="text1"/>
          <w:sz w:val="28"/>
          <w:szCs w:val="28"/>
        </w:rPr>
        <w:t>&lt;!DOCTYPE html&gt;</w:t>
      </w:r>
    </w:p>
    <w:p w14:paraId="173D2A7D" w14:textId="77777777" w:rsidR="00A01195" w:rsidRPr="00A01195" w:rsidRDefault="00A01195" w:rsidP="00A01195">
      <w:pPr>
        <w:spacing w:after="0"/>
        <w:rPr>
          <w:color w:val="000000" w:themeColor="text1"/>
          <w:sz w:val="28"/>
          <w:szCs w:val="28"/>
        </w:rPr>
      </w:pPr>
      <w:r w:rsidRPr="00A01195">
        <w:rPr>
          <w:color w:val="000000" w:themeColor="text1"/>
          <w:sz w:val="28"/>
          <w:szCs w:val="28"/>
        </w:rPr>
        <w:t>&lt;html&gt;</w:t>
      </w:r>
    </w:p>
    <w:p w14:paraId="2093BADB" w14:textId="77777777" w:rsidR="00A01195" w:rsidRPr="00A01195" w:rsidRDefault="00A01195" w:rsidP="00A01195">
      <w:pPr>
        <w:spacing w:after="0"/>
        <w:rPr>
          <w:color w:val="000000" w:themeColor="text1"/>
          <w:sz w:val="28"/>
          <w:szCs w:val="28"/>
        </w:rPr>
      </w:pPr>
      <w:r w:rsidRPr="00A01195">
        <w:rPr>
          <w:color w:val="000000" w:themeColor="text1"/>
          <w:sz w:val="28"/>
          <w:szCs w:val="28"/>
        </w:rPr>
        <w:t>&lt;body&gt;</w:t>
      </w:r>
    </w:p>
    <w:p w14:paraId="5E7414EF" w14:textId="77777777" w:rsidR="00A01195" w:rsidRPr="00A01195" w:rsidRDefault="00A01195" w:rsidP="00A01195">
      <w:pPr>
        <w:spacing w:after="0"/>
        <w:rPr>
          <w:color w:val="000000" w:themeColor="text1"/>
          <w:sz w:val="28"/>
          <w:szCs w:val="28"/>
        </w:rPr>
      </w:pPr>
    </w:p>
    <w:p w14:paraId="26540990" w14:textId="77777777" w:rsidR="00A01195" w:rsidRPr="00A01195" w:rsidRDefault="00A01195" w:rsidP="00A01195">
      <w:pPr>
        <w:spacing w:after="0"/>
        <w:rPr>
          <w:color w:val="000000" w:themeColor="text1"/>
          <w:sz w:val="28"/>
          <w:szCs w:val="28"/>
        </w:rPr>
      </w:pPr>
      <w:r w:rsidRPr="00A01195">
        <w:rPr>
          <w:color w:val="000000" w:themeColor="text1"/>
          <w:sz w:val="28"/>
          <w:szCs w:val="28"/>
        </w:rPr>
        <w:t>&lt;h1&gt;JavaScript String&lt;/h1&gt;</w:t>
      </w:r>
    </w:p>
    <w:p w14:paraId="00FFB301" w14:textId="77777777" w:rsidR="00A01195" w:rsidRPr="00A01195" w:rsidRDefault="00A01195" w:rsidP="00A01195">
      <w:pPr>
        <w:spacing w:after="0"/>
        <w:rPr>
          <w:color w:val="000000" w:themeColor="text1"/>
          <w:sz w:val="28"/>
          <w:szCs w:val="28"/>
        </w:rPr>
      </w:pPr>
      <w:r w:rsidRPr="00A01195">
        <w:rPr>
          <w:color w:val="000000" w:themeColor="text1"/>
          <w:sz w:val="28"/>
          <w:szCs w:val="28"/>
        </w:rPr>
        <w:t xml:space="preserve">&lt;h2&gt;The </w:t>
      </w:r>
      <w:proofErr w:type="spellStart"/>
      <w:proofErr w:type="gramStart"/>
      <w:r w:rsidRPr="00A01195">
        <w:rPr>
          <w:color w:val="000000" w:themeColor="text1"/>
          <w:sz w:val="28"/>
          <w:szCs w:val="28"/>
        </w:rPr>
        <w:t>charCodeAt</w:t>
      </w:r>
      <w:proofErr w:type="spellEnd"/>
      <w:r w:rsidRPr="00A01195">
        <w:rPr>
          <w:color w:val="000000" w:themeColor="text1"/>
          <w:sz w:val="28"/>
          <w:szCs w:val="28"/>
        </w:rPr>
        <w:t>(</w:t>
      </w:r>
      <w:proofErr w:type="gramEnd"/>
      <w:r w:rsidRPr="00A01195">
        <w:rPr>
          <w:color w:val="000000" w:themeColor="text1"/>
          <w:sz w:val="28"/>
          <w:szCs w:val="28"/>
        </w:rPr>
        <w:t>) Method&lt;/h2&gt;</w:t>
      </w:r>
    </w:p>
    <w:p w14:paraId="6C82F119" w14:textId="77777777" w:rsidR="00A01195" w:rsidRPr="00A01195" w:rsidRDefault="00A01195" w:rsidP="00A01195">
      <w:pPr>
        <w:spacing w:after="0"/>
        <w:rPr>
          <w:color w:val="000000" w:themeColor="text1"/>
          <w:sz w:val="28"/>
          <w:szCs w:val="28"/>
        </w:rPr>
      </w:pPr>
    </w:p>
    <w:p w14:paraId="76682DB6" w14:textId="77777777" w:rsidR="00A01195" w:rsidRPr="00A01195" w:rsidRDefault="00A01195" w:rsidP="00A01195">
      <w:pPr>
        <w:spacing w:after="0"/>
        <w:rPr>
          <w:color w:val="000000" w:themeColor="text1"/>
          <w:sz w:val="28"/>
          <w:szCs w:val="28"/>
        </w:rPr>
      </w:pPr>
      <w:r w:rsidRPr="00A01195">
        <w:rPr>
          <w:color w:val="000000" w:themeColor="text1"/>
          <w:sz w:val="28"/>
          <w:szCs w:val="28"/>
        </w:rPr>
        <w:t xml:space="preserve">&lt;p&gt;The </w:t>
      </w:r>
      <w:proofErr w:type="spellStart"/>
      <w:proofErr w:type="gramStart"/>
      <w:r w:rsidRPr="00A01195">
        <w:rPr>
          <w:color w:val="000000" w:themeColor="text1"/>
          <w:sz w:val="28"/>
          <w:szCs w:val="28"/>
        </w:rPr>
        <w:t>charCodeAt</w:t>
      </w:r>
      <w:proofErr w:type="spellEnd"/>
      <w:r w:rsidRPr="00A01195">
        <w:rPr>
          <w:color w:val="000000" w:themeColor="text1"/>
          <w:sz w:val="28"/>
          <w:szCs w:val="28"/>
        </w:rPr>
        <w:t>(</w:t>
      </w:r>
      <w:proofErr w:type="gramEnd"/>
      <w:r w:rsidRPr="00A01195">
        <w:rPr>
          <w:color w:val="000000" w:themeColor="text1"/>
          <w:sz w:val="28"/>
          <w:szCs w:val="28"/>
        </w:rPr>
        <w:t xml:space="preserve">) method returns the </w:t>
      </w:r>
      <w:proofErr w:type="spellStart"/>
      <w:r w:rsidRPr="00A01195">
        <w:rPr>
          <w:color w:val="000000" w:themeColor="text1"/>
          <w:sz w:val="28"/>
          <w:szCs w:val="28"/>
        </w:rPr>
        <w:t>unicode</w:t>
      </w:r>
      <w:proofErr w:type="spellEnd"/>
      <w:r w:rsidRPr="00A01195">
        <w:rPr>
          <w:color w:val="000000" w:themeColor="text1"/>
          <w:sz w:val="28"/>
          <w:szCs w:val="28"/>
        </w:rPr>
        <w:t xml:space="preserve"> of the character at a given position in a string:&lt;/p&gt;</w:t>
      </w:r>
    </w:p>
    <w:p w14:paraId="15AE9E93" w14:textId="77777777" w:rsidR="00A01195" w:rsidRPr="00A01195" w:rsidRDefault="00A01195" w:rsidP="00A01195">
      <w:pPr>
        <w:spacing w:after="0"/>
        <w:rPr>
          <w:color w:val="000000" w:themeColor="text1"/>
          <w:sz w:val="28"/>
          <w:szCs w:val="28"/>
        </w:rPr>
      </w:pPr>
    </w:p>
    <w:p w14:paraId="67061FD4" w14:textId="77777777" w:rsidR="00A01195" w:rsidRPr="00A01195" w:rsidRDefault="00A01195" w:rsidP="00A01195">
      <w:pPr>
        <w:spacing w:after="0"/>
        <w:rPr>
          <w:color w:val="000000" w:themeColor="text1"/>
          <w:sz w:val="28"/>
          <w:szCs w:val="28"/>
        </w:rPr>
      </w:pPr>
      <w:r w:rsidRPr="00A01195">
        <w:rPr>
          <w:color w:val="000000" w:themeColor="text1"/>
          <w:sz w:val="28"/>
          <w:szCs w:val="28"/>
        </w:rPr>
        <w:t>&lt;p id="demo"&gt;&lt;/p&gt;</w:t>
      </w:r>
    </w:p>
    <w:p w14:paraId="70FFEB38" w14:textId="77777777" w:rsidR="00A01195" w:rsidRPr="00A01195" w:rsidRDefault="00A01195" w:rsidP="00A01195">
      <w:pPr>
        <w:spacing w:after="0"/>
        <w:rPr>
          <w:color w:val="000000" w:themeColor="text1"/>
          <w:sz w:val="28"/>
          <w:szCs w:val="28"/>
        </w:rPr>
      </w:pPr>
    </w:p>
    <w:p w14:paraId="24EFB011" w14:textId="77777777" w:rsidR="00A01195" w:rsidRPr="00A01195" w:rsidRDefault="00A01195" w:rsidP="00A01195">
      <w:pPr>
        <w:spacing w:after="0"/>
        <w:rPr>
          <w:color w:val="000000" w:themeColor="text1"/>
          <w:sz w:val="28"/>
          <w:szCs w:val="28"/>
        </w:rPr>
      </w:pPr>
      <w:r w:rsidRPr="00A01195">
        <w:rPr>
          <w:color w:val="000000" w:themeColor="text1"/>
          <w:sz w:val="28"/>
          <w:szCs w:val="28"/>
        </w:rPr>
        <w:t>&lt;script&gt;</w:t>
      </w:r>
    </w:p>
    <w:p w14:paraId="1A42453C" w14:textId="77777777" w:rsidR="00A01195" w:rsidRPr="00A01195" w:rsidRDefault="00A01195" w:rsidP="00A01195">
      <w:pPr>
        <w:spacing w:after="0"/>
        <w:rPr>
          <w:color w:val="000000" w:themeColor="text1"/>
          <w:sz w:val="28"/>
          <w:szCs w:val="28"/>
        </w:rPr>
      </w:pPr>
      <w:r w:rsidRPr="00A01195">
        <w:rPr>
          <w:color w:val="000000" w:themeColor="text1"/>
          <w:sz w:val="28"/>
          <w:szCs w:val="28"/>
        </w:rPr>
        <w:t>let text = "HELLO WORLD</w:t>
      </w:r>
      <w:proofErr w:type="gramStart"/>
      <w:r w:rsidRPr="00A01195">
        <w:rPr>
          <w:color w:val="000000" w:themeColor="text1"/>
          <w:sz w:val="28"/>
          <w:szCs w:val="28"/>
        </w:rPr>
        <w:t>";</w:t>
      </w:r>
      <w:proofErr w:type="gramEnd"/>
    </w:p>
    <w:p w14:paraId="7B66C617" w14:textId="77777777" w:rsidR="00A01195" w:rsidRPr="00A01195" w:rsidRDefault="00A01195" w:rsidP="00A01195">
      <w:pPr>
        <w:spacing w:after="0"/>
        <w:rPr>
          <w:color w:val="000000" w:themeColor="text1"/>
          <w:sz w:val="28"/>
          <w:szCs w:val="28"/>
        </w:rPr>
      </w:pPr>
      <w:proofErr w:type="spellStart"/>
      <w:proofErr w:type="gramStart"/>
      <w:r w:rsidRPr="00A01195">
        <w:rPr>
          <w:color w:val="000000" w:themeColor="text1"/>
          <w:sz w:val="28"/>
          <w:szCs w:val="28"/>
        </w:rPr>
        <w:t>document.getElementById</w:t>
      </w:r>
      <w:proofErr w:type="spellEnd"/>
      <w:proofErr w:type="gramEnd"/>
      <w:r w:rsidRPr="00A01195">
        <w:rPr>
          <w:color w:val="000000" w:themeColor="text1"/>
          <w:sz w:val="28"/>
          <w:szCs w:val="28"/>
        </w:rPr>
        <w:t>("demo"</w:t>
      </w:r>
      <w:proofErr w:type="gramStart"/>
      <w:r w:rsidRPr="00A01195">
        <w:rPr>
          <w:color w:val="000000" w:themeColor="text1"/>
          <w:sz w:val="28"/>
          <w:szCs w:val="28"/>
        </w:rPr>
        <w:t>).</w:t>
      </w:r>
      <w:proofErr w:type="spellStart"/>
      <w:r w:rsidRPr="00A01195">
        <w:rPr>
          <w:color w:val="000000" w:themeColor="text1"/>
          <w:sz w:val="28"/>
          <w:szCs w:val="28"/>
        </w:rPr>
        <w:t>innerHTML</w:t>
      </w:r>
      <w:proofErr w:type="spellEnd"/>
      <w:proofErr w:type="gramEnd"/>
      <w:r w:rsidRPr="00A01195">
        <w:rPr>
          <w:color w:val="000000" w:themeColor="text1"/>
          <w:sz w:val="28"/>
          <w:szCs w:val="28"/>
        </w:rPr>
        <w:t xml:space="preserve"> = </w:t>
      </w:r>
      <w:proofErr w:type="spellStart"/>
      <w:proofErr w:type="gramStart"/>
      <w:r w:rsidRPr="00A01195">
        <w:rPr>
          <w:color w:val="000000" w:themeColor="text1"/>
          <w:sz w:val="28"/>
          <w:szCs w:val="28"/>
        </w:rPr>
        <w:t>text.charCodeAt</w:t>
      </w:r>
      <w:proofErr w:type="spellEnd"/>
      <w:proofErr w:type="gramEnd"/>
      <w:r w:rsidRPr="00A01195">
        <w:rPr>
          <w:color w:val="000000" w:themeColor="text1"/>
          <w:sz w:val="28"/>
          <w:szCs w:val="28"/>
        </w:rPr>
        <w:t>(1</w:t>
      </w:r>
      <w:proofErr w:type="gramStart"/>
      <w:r w:rsidRPr="00A01195">
        <w:rPr>
          <w:color w:val="000000" w:themeColor="text1"/>
          <w:sz w:val="28"/>
          <w:szCs w:val="28"/>
        </w:rPr>
        <w:t>);</w:t>
      </w:r>
      <w:proofErr w:type="gramEnd"/>
    </w:p>
    <w:p w14:paraId="30CA6282" w14:textId="77777777" w:rsidR="00A01195" w:rsidRPr="00A01195" w:rsidRDefault="00A01195" w:rsidP="00A01195">
      <w:pPr>
        <w:spacing w:after="0"/>
        <w:rPr>
          <w:color w:val="000000" w:themeColor="text1"/>
          <w:sz w:val="28"/>
          <w:szCs w:val="28"/>
        </w:rPr>
      </w:pPr>
      <w:r w:rsidRPr="00A01195">
        <w:rPr>
          <w:color w:val="000000" w:themeColor="text1"/>
          <w:sz w:val="28"/>
          <w:szCs w:val="28"/>
        </w:rPr>
        <w:lastRenderedPageBreak/>
        <w:t>&lt;/script&gt;</w:t>
      </w:r>
    </w:p>
    <w:p w14:paraId="5F31DC55" w14:textId="77777777" w:rsidR="00A01195" w:rsidRPr="00A01195" w:rsidRDefault="00A01195" w:rsidP="00A01195">
      <w:pPr>
        <w:spacing w:after="0"/>
        <w:rPr>
          <w:color w:val="000000" w:themeColor="text1"/>
          <w:sz w:val="28"/>
          <w:szCs w:val="28"/>
        </w:rPr>
      </w:pPr>
    </w:p>
    <w:p w14:paraId="16DE912F" w14:textId="77777777" w:rsidR="00A01195" w:rsidRPr="00A01195" w:rsidRDefault="00A01195" w:rsidP="00A01195">
      <w:pPr>
        <w:spacing w:after="0"/>
        <w:rPr>
          <w:color w:val="000000" w:themeColor="text1"/>
          <w:sz w:val="28"/>
          <w:szCs w:val="28"/>
        </w:rPr>
      </w:pPr>
      <w:r w:rsidRPr="00A01195">
        <w:rPr>
          <w:color w:val="000000" w:themeColor="text1"/>
          <w:sz w:val="28"/>
          <w:szCs w:val="28"/>
        </w:rPr>
        <w:t>&lt;/body&gt;</w:t>
      </w:r>
    </w:p>
    <w:p w14:paraId="41AF879C" w14:textId="7374658E" w:rsidR="002F47C7" w:rsidRDefault="00A01195" w:rsidP="00A01195">
      <w:pPr>
        <w:spacing w:after="0"/>
        <w:rPr>
          <w:color w:val="000000" w:themeColor="text1"/>
          <w:sz w:val="28"/>
          <w:szCs w:val="28"/>
        </w:rPr>
      </w:pPr>
      <w:r w:rsidRPr="00A01195">
        <w:rPr>
          <w:color w:val="000000" w:themeColor="text1"/>
          <w:sz w:val="28"/>
          <w:szCs w:val="28"/>
        </w:rPr>
        <w:t>&lt;/html&gt;</w:t>
      </w:r>
    </w:p>
    <w:p w14:paraId="43BD31AF" w14:textId="77777777" w:rsidR="00A01195" w:rsidRDefault="00A01195" w:rsidP="00A01195">
      <w:pPr>
        <w:spacing w:after="0"/>
        <w:rPr>
          <w:color w:val="000000" w:themeColor="text1"/>
          <w:sz w:val="28"/>
          <w:szCs w:val="28"/>
        </w:rPr>
      </w:pPr>
    </w:p>
    <w:p w14:paraId="303AFB4B" w14:textId="175CF836" w:rsidR="00A01195" w:rsidRDefault="00A01195" w:rsidP="00A01195">
      <w:pPr>
        <w:spacing w:after="0"/>
        <w:rPr>
          <w:color w:val="000000" w:themeColor="text1"/>
          <w:sz w:val="28"/>
          <w:szCs w:val="28"/>
        </w:rPr>
      </w:pPr>
      <w:r>
        <w:rPr>
          <w:color w:val="000000" w:themeColor="text1"/>
          <w:sz w:val="28"/>
          <w:szCs w:val="28"/>
        </w:rPr>
        <w:t>OUTPUT:</w:t>
      </w:r>
    </w:p>
    <w:p w14:paraId="3073D5C2" w14:textId="77777777" w:rsidR="00E249EA" w:rsidRPr="00E249EA" w:rsidRDefault="00E249EA" w:rsidP="00E249EA">
      <w:pPr>
        <w:spacing w:after="0"/>
        <w:rPr>
          <w:b/>
          <w:bCs/>
          <w:color w:val="000000" w:themeColor="text1"/>
          <w:sz w:val="28"/>
          <w:szCs w:val="28"/>
        </w:rPr>
      </w:pPr>
      <w:r w:rsidRPr="00E249EA">
        <w:rPr>
          <w:b/>
          <w:bCs/>
          <w:color w:val="000000" w:themeColor="text1"/>
          <w:sz w:val="28"/>
          <w:szCs w:val="28"/>
        </w:rPr>
        <w:t>JavaScript String</w:t>
      </w:r>
    </w:p>
    <w:p w14:paraId="66DC4F69" w14:textId="77777777" w:rsidR="00E249EA" w:rsidRPr="00E249EA" w:rsidRDefault="00E249EA" w:rsidP="00E249EA">
      <w:pPr>
        <w:spacing w:after="0"/>
        <w:rPr>
          <w:b/>
          <w:bCs/>
          <w:color w:val="000000" w:themeColor="text1"/>
          <w:sz w:val="28"/>
          <w:szCs w:val="28"/>
        </w:rPr>
      </w:pPr>
      <w:r w:rsidRPr="00E249EA">
        <w:rPr>
          <w:b/>
          <w:bCs/>
          <w:color w:val="000000" w:themeColor="text1"/>
          <w:sz w:val="28"/>
          <w:szCs w:val="28"/>
        </w:rPr>
        <w:t xml:space="preserve">The </w:t>
      </w:r>
      <w:proofErr w:type="spellStart"/>
      <w:proofErr w:type="gramStart"/>
      <w:r w:rsidRPr="00E249EA">
        <w:rPr>
          <w:b/>
          <w:bCs/>
          <w:color w:val="000000" w:themeColor="text1"/>
          <w:sz w:val="28"/>
          <w:szCs w:val="28"/>
        </w:rPr>
        <w:t>charCodeAt</w:t>
      </w:r>
      <w:proofErr w:type="spellEnd"/>
      <w:r w:rsidRPr="00E249EA">
        <w:rPr>
          <w:b/>
          <w:bCs/>
          <w:color w:val="000000" w:themeColor="text1"/>
          <w:sz w:val="28"/>
          <w:szCs w:val="28"/>
        </w:rPr>
        <w:t>(</w:t>
      </w:r>
      <w:proofErr w:type="gramEnd"/>
      <w:r w:rsidRPr="00E249EA">
        <w:rPr>
          <w:b/>
          <w:bCs/>
          <w:color w:val="000000" w:themeColor="text1"/>
          <w:sz w:val="28"/>
          <w:szCs w:val="28"/>
        </w:rPr>
        <w:t>) Method</w:t>
      </w:r>
    </w:p>
    <w:p w14:paraId="2CDF6A7A" w14:textId="77777777" w:rsidR="00E249EA" w:rsidRPr="00E249EA" w:rsidRDefault="00E249EA" w:rsidP="00E249EA">
      <w:pPr>
        <w:spacing w:after="0"/>
        <w:rPr>
          <w:color w:val="000000" w:themeColor="text1"/>
          <w:sz w:val="28"/>
          <w:szCs w:val="28"/>
        </w:rPr>
      </w:pPr>
      <w:r w:rsidRPr="00E249EA">
        <w:rPr>
          <w:color w:val="000000" w:themeColor="text1"/>
          <w:sz w:val="28"/>
          <w:szCs w:val="28"/>
        </w:rPr>
        <w:t xml:space="preserve">The </w:t>
      </w:r>
      <w:proofErr w:type="spellStart"/>
      <w:proofErr w:type="gramStart"/>
      <w:r w:rsidRPr="00E249EA">
        <w:rPr>
          <w:color w:val="000000" w:themeColor="text1"/>
          <w:sz w:val="28"/>
          <w:szCs w:val="28"/>
        </w:rPr>
        <w:t>charCodeAt</w:t>
      </w:r>
      <w:proofErr w:type="spellEnd"/>
      <w:r w:rsidRPr="00E249EA">
        <w:rPr>
          <w:color w:val="000000" w:themeColor="text1"/>
          <w:sz w:val="28"/>
          <w:szCs w:val="28"/>
        </w:rPr>
        <w:t>(</w:t>
      </w:r>
      <w:proofErr w:type="gramEnd"/>
      <w:r w:rsidRPr="00E249EA">
        <w:rPr>
          <w:color w:val="000000" w:themeColor="text1"/>
          <w:sz w:val="28"/>
          <w:szCs w:val="28"/>
        </w:rPr>
        <w:t xml:space="preserve">) method returns the </w:t>
      </w:r>
      <w:proofErr w:type="spellStart"/>
      <w:r w:rsidRPr="00E249EA">
        <w:rPr>
          <w:color w:val="000000" w:themeColor="text1"/>
          <w:sz w:val="28"/>
          <w:szCs w:val="28"/>
        </w:rPr>
        <w:t>unicode</w:t>
      </w:r>
      <w:proofErr w:type="spellEnd"/>
      <w:r w:rsidRPr="00E249EA">
        <w:rPr>
          <w:color w:val="000000" w:themeColor="text1"/>
          <w:sz w:val="28"/>
          <w:szCs w:val="28"/>
        </w:rPr>
        <w:t xml:space="preserve"> of the character at a given position in a string:</w:t>
      </w:r>
    </w:p>
    <w:p w14:paraId="1204A36A" w14:textId="77777777" w:rsidR="00E249EA" w:rsidRPr="00E249EA" w:rsidRDefault="00E249EA" w:rsidP="00E249EA">
      <w:pPr>
        <w:spacing w:after="0"/>
        <w:rPr>
          <w:color w:val="000000" w:themeColor="text1"/>
          <w:sz w:val="28"/>
          <w:szCs w:val="28"/>
        </w:rPr>
      </w:pPr>
      <w:r w:rsidRPr="00E249EA">
        <w:rPr>
          <w:color w:val="000000" w:themeColor="text1"/>
          <w:sz w:val="28"/>
          <w:szCs w:val="28"/>
        </w:rPr>
        <w:t>69</w:t>
      </w:r>
    </w:p>
    <w:p w14:paraId="6B91748E" w14:textId="17A181D4" w:rsidR="000E7AA7" w:rsidRPr="00D70526" w:rsidRDefault="000E7AA7" w:rsidP="000E7AA7">
      <w:pPr>
        <w:rPr>
          <w:sz w:val="28"/>
          <w:szCs w:val="28"/>
        </w:rPr>
      </w:pPr>
      <w:r w:rsidRPr="00D70526">
        <w:rPr>
          <w:sz w:val="28"/>
          <w:szCs w:val="28"/>
        </w:rPr>
        <w:t>DATE-0</w:t>
      </w:r>
      <w:r w:rsidR="00F562FB">
        <w:rPr>
          <w:sz w:val="28"/>
          <w:szCs w:val="28"/>
        </w:rPr>
        <w:t>1</w:t>
      </w:r>
      <w:r w:rsidRPr="00D70526">
        <w:rPr>
          <w:sz w:val="28"/>
          <w:szCs w:val="28"/>
        </w:rPr>
        <w:t>/0</w:t>
      </w:r>
      <w:r w:rsidR="00F562FB">
        <w:rPr>
          <w:sz w:val="28"/>
          <w:szCs w:val="28"/>
        </w:rPr>
        <w:t>8</w:t>
      </w:r>
      <w:r w:rsidRPr="00D70526">
        <w:rPr>
          <w:sz w:val="28"/>
          <w:szCs w:val="28"/>
        </w:rPr>
        <w:t>/25</w:t>
      </w:r>
      <w:r>
        <w:rPr>
          <w:sz w:val="28"/>
          <w:szCs w:val="28"/>
        </w:rPr>
        <w:t xml:space="preserve">                                     DAY-</w:t>
      </w:r>
      <w:r w:rsidR="00F562FB">
        <w:rPr>
          <w:sz w:val="28"/>
          <w:szCs w:val="28"/>
        </w:rPr>
        <w:t>23</w:t>
      </w:r>
    </w:p>
    <w:p w14:paraId="0BEAD4FB" w14:textId="5758EED1" w:rsidR="00A01195" w:rsidRDefault="000E7AA7" w:rsidP="000E7AA7">
      <w:pPr>
        <w:spacing w:after="0"/>
      </w:pPr>
      <w:proofErr w:type="gramStart"/>
      <w:r>
        <w:t>AIM :</w:t>
      </w:r>
      <w:r w:rsidR="00F562FB">
        <w:t>JAVASCRIPT</w:t>
      </w:r>
      <w:proofErr w:type="gramEnd"/>
      <w:r w:rsidR="00F562FB">
        <w:t xml:space="preserve"> </w:t>
      </w:r>
      <w:proofErr w:type="gramStart"/>
      <w:r w:rsidR="00F562FB">
        <w:t>ARRAY .</w:t>
      </w:r>
      <w:proofErr w:type="gramEnd"/>
    </w:p>
    <w:p w14:paraId="197B5772" w14:textId="77777777" w:rsidR="00706E49" w:rsidRPr="00706E49" w:rsidRDefault="00706E49" w:rsidP="00706E49">
      <w:pPr>
        <w:spacing w:after="0"/>
        <w:rPr>
          <w:color w:val="000000" w:themeColor="text1"/>
          <w:sz w:val="28"/>
          <w:szCs w:val="28"/>
        </w:rPr>
      </w:pPr>
      <w:r w:rsidRPr="00706E49">
        <w:rPr>
          <w:color w:val="000000" w:themeColor="text1"/>
          <w:sz w:val="28"/>
          <w:szCs w:val="28"/>
        </w:rPr>
        <w:t>&lt;!DOCTYPE html&gt;</w:t>
      </w:r>
    </w:p>
    <w:p w14:paraId="2BD669D0" w14:textId="77777777" w:rsidR="00706E49" w:rsidRPr="00706E49" w:rsidRDefault="00706E49" w:rsidP="00706E49">
      <w:pPr>
        <w:spacing w:after="0"/>
        <w:rPr>
          <w:color w:val="000000" w:themeColor="text1"/>
          <w:sz w:val="28"/>
          <w:szCs w:val="28"/>
        </w:rPr>
      </w:pPr>
      <w:r w:rsidRPr="00706E49">
        <w:rPr>
          <w:color w:val="000000" w:themeColor="text1"/>
          <w:sz w:val="28"/>
          <w:szCs w:val="28"/>
        </w:rPr>
        <w:t>&lt;html&gt;</w:t>
      </w:r>
    </w:p>
    <w:p w14:paraId="5BA60948" w14:textId="77777777" w:rsidR="00706E49" w:rsidRPr="00706E49" w:rsidRDefault="00706E49" w:rsidP="00706E49">
      <w:pPr>
        <w:spacing w:after="0"/>
        <w:rPr>
          <w:color w:val="000000" w:themeColor="text1"/>
          <w:sz w:val="28"/>
          <w:szCs w:val="28"/>
        </w:rPr>
      </w:pPr>
      <w:r w:rsidRPr="00706E49">
        <w:rPr>
          <w:color w:val="000000" w:themeColor="text1"/>
          <w:sz w:val="28"/>
          <w:szCs w:val="28"/>
        </w:rPr>
        <w:t>&lt;body&gt;</w:t>
      </w:r>
    </w:p>
    <w:p w14:paraId="0BBEFC41" w14:textId="77777777" w:rsidR="00706E49" w:rsidRPr="00706E49" w:rsidRDefault="00706E49" w:rsidP="00706E49">
      <w:pPr>
        <w:spacing w:after="0"/>
        <w:rPr>
          <w:color w:val="000000" w:themeColor="text1"/>
          <w:sz w:val="28"/>
          <w:szCs w:val="28"/>
        </w:rPr>
      </w:pPr>
      <w:r w:rsidRPr="00706E49">
        <w:rPr>
          <w:color w:val="000000" w:themeColor="text1"/>
          <w:sz w:val="28"/>
          <w:szCs w:val="28"/>
        </w:rPr>
        <w:t>&lt;h1&gt;JavaScript Arrays&lt;/h1&gt;</w:t>
      </w:r>
    </w:p>
    <w:p w14:paraId="38E00F13" w14:textId="77777777" w:rsidR="00706E49" w:rsidRPr="00706E49" w:rsidRDefault="00706E49" w:rsidP="00706E49">
      <w:pPr>
        <w:spacing w:after="0"/>
        <w:rPr>
          <w:color w:val="000000" w:themeColor="text1"/>
          <w:sz w:val="28"/>
          <w:szCs w:val="28"/>
        </w:rPr>
      </w:pPr>
      <w:r w:rsidRPr="00706E49">
        <w:rPr>
          <w:color w:val="000000" w:themeColor="text1"/>
          <w:sz w:val="28"/>
          <w:szCs w:val="28"/>
        </w:rPr>
        <w:t>&lt;h2&gt;Bracket Indexing&lt;/h2&gt;</w:t>
      </w:r>
    </w:p>
    <w:p w14:paraId="06AF0DFE" w14:textId="77777777" w:rsidR="00706E49" w:rsidRPr="00706E49" w:rsidRDefault="00706E49" w:rsidP="00706E49">
      <w:pPr>
        <w:spacing w:after="0"/>
        <w:rPr>
          <w:color w:val="000000" w:themeColor="text1"/>
          <w:sz w:val="28"/>
          <w:szCs w:val="28"/>
        </w:rPr>
      </w:pPr>
    </w:p>
    <w:p w14:paraId="04B884B2" w14:textId="77777777" w:rsidR="00706E49" w:rsidRPr="00706E49" w:rsidRDefault="00706E49" w:rsidP="00706E49">
      <w:pPr>
        <w:spacing w:after="0"/>
        <w:rPr>
          <w:color w:val="000000" w:themeColor="text1"/>
          <w:sz w:val="28"/>
          <w:szCs w:val="28"/>
        </w:rPr>
      </w:pPr>
      <w:r w:rsidRPr="00706E49">
        <w:rPr>
          <w:color w:val="000000" w:themeColor="text1"/>
          <w:sz w:val="28"/>
          <w:szCs w:val="28"/>
        </w:rPr>
        <w:t>&lt;p&gt;JavaScript array elements are accessed using numeric indexes (starting from 0</w:t>
      </w:r>
      <w:proofErr w:type="gramStart"/>
      <w:r w:rsidRPr="00706E49">
        <w:rPr>
          <w:color w:val="000000" w:themeColor="text1"/>
          <w:sz w:val="28"/>
          <w:szCs w:val="28"/>
        </w:rPr>
        <w:t>).&lt;</w:t>
      </w:r>
      <w:proofErr w:type="gramEnd"/>
      <w:r w:rsidRPr="00706E49">
        <w:rPr>
          <w:color w:val="000000" w:themeColor="text1"/>
          <w:sz w:val="28"/>
          <w:szCs w:val="28"/>
        </w:rPr>
        <w:t>/p&gt;</w:t>
      </w:r>
    </w:p>
    <w:p w14:paraId="35C755B7" w14:textId="77777777" w:rsidR="00706E49" w:rsidRPr="00706E49" w:rsidRDefault="00706E49" w:rsidP="00706E49">
      <w:pPr>
        <w:spacing w:after="0"/>
        <w:rPr>
          <w:color w:val="000000" w:themeColor="text1"/>
          <w:sz w:val="28"/>
          <w:szCs w:val="28"/>
        </w:rPr>
      </w:pPr>
    </w:p>
    <w:p w14:paraId="3B301809" w14:textId="77777777" w:rsidR="00706E49" w:rsidRPr="00706E49" w:rsidRDefault="00706E49" w:rsidP="00706E49">
      <w:pPr>
        <w:spacing w:after="0"/>
        <w:rPr>
          <w:color w:val="000000" w:themeColor="text1"/>
          <w:sz w:val="28"/>
          <w:szCs w:val="28"/>
        </w:rPr>
      </w:pPr>
      <w:r w:rsidRPr="00706E49">
        <w:rPr>
          <w:color w:val="000000" w:themeColor="text1"/>
          <w:sz w:val="28"/>
          <w:szCs w:val="28"/>
        </w:rPr>
        <w:t>&lt;p id="demo"&gt;&lt;/p&gt;</w:t>
      </w:r>
    </w:p>
    <w:p w14:paraId="3F16E0D8" w14:textId="77777777" w:rsidR="00706E49" w:rsidRPr="00706E49" w:rsidRDefault="00706E49" w:rsidP="00706E49">
      <w:pPr>
        <w:spacing w:after="0"/>
        <w:rPr>
          <w:color w:val="000000" w:themeColor="text1"/>
          <w:sz w:val="28"/>
          <w:szCs w:val="28"/>
        </w:rPr>
      </w:pPr>
    </w:p>
    <w:p w14:paraId="6BBC948F" w14:textId="77777777" w:rsidR="00706E49" w:rsidRPr="00706E49" w:rsidRDefault="00706E49" w:rsidP="00706E49">
      <w:pPr>
        <w:spacing w:after="0"/>
        <w:rPr>
          <w:color w:val="000000" w:themeColor="text1"/>
          <w:sz w:val="28"/>
          <w:szCs w:val="28"/>
        </w:rPr>
      </w:pPr>
      <w:r w:rsidRPr="00706E49">
        <w:rPr>
          <w:color w:val="000000" w:themeColor="text1"/>
          <w:sz w:val="28"/>
          <w:szCs w:val="28"/>
        </w:rPr>
        <w:t>&lt;script&gt;</w:t>
      </w:r>
    </w:p>
    <w:p w14:paraId="3C9C26D6" w14:textId="77777777" w:rsidR="00706E49" w:rsidRPr="00706E49" w:rsidRDefault="00706E49" w:rsidP="00706E49">
      <w:pPr>
        <w:spacing w:after="0"/>
        <w:rPr>
          <w:color w:val="000000" w:themeColor="text1"/>
          <w:sz w:val="28"/>
          <w:szCs w:val="28"/>
        </w:rPr>
      </w:pPr>
      <w:proofErr w:type="spellStart"/>
      <w:r w:rsidRPr="00706E49">
        <w:rPr>
          <w:color w:val="000000" w:themeColor="text1"/>
          <w:sz w:val="28"/>
          <w:szCs w:val="28"/>
        </w:rPr>
        <w:t>const</w:t>
      </w:r>
      <w:proofErr w:type="spellEnd"/>
      <w:r w:rsidRPr="00706E49">
        <w:rPr>
          <w:color w:val="000000" w:themeColor="text1"/>
          <w:sz w:val="28"/>
          <w:szCs w:val="28"/>
        </w:rPr>
        <w:t xml:space="preserve"> cars = ["Saab", "Volvo", "BMW"</w:t>
      </w:r>
      <w:proofErr w:type="gramStart"/>
      <w:r w:rsidRPr="00706E49">
        <w:rPr>
          <w:color w:val="000000" w:themeColor="text1"/>
          <w:sz w:val="28"/>
          <w:szCs w:val="28"/>
        </w:rPr>
        <w:t>];</w:t>
      </w:r>
      <w:proofErr w:type="gramEnd"/>
    </w:p>
    <w:p w14:paraId="4D8AC75E" w14:textId="77777777" w:rsidR="00706E49" w:rsidRPr="00706E49" w:rsidRDefault="00706E49" w:rsidP="00706E49">
      <w:pPr>
        <w:spacing w:after="0"/>
        <w:rPr>
          <w:color w:val="000000" w:themeColor="text1"/>
          <w:sz w:val="28"/>
          <w:szCs w:val="28"/>
        </w:rPr>
      </w:pPr>
      <w:proofErr w:type="spellStart"/>
      <w:proofErr w:type="gramStart"/>
      <w:r w:rsidRPr="00706E49">
        <w:rPr>
          <w:color w:val="000000" w:themeColor="text1"/>
          <w:sz w:val="28"/>
          <w:szCs w:val="28"/>
        </w:rPr>
        <w:t>document.getElementById</w:t>
      </w:r>
      <w:proofErr w:type="spellEnd"/>
      <w:proofErr w:type="gramEnd"/>
      <w:r w:rsidRPr="00706E49">
        <w:rPr>
          <w:color w:val="000000" w:themeColor="text1"/>
          <w:sz w:val="28"/>
          <w:szCs w:val="28"/>
        </w:rPr>
        <w:t>("demo"</w:t>
      </w:r>
      <w:proofErr w:type="gramStart"/>
      <w:r w:rsidRPr="00706E49">
        <w:rPr>
          <w:color w:val="000000" w:themeColor="text1"/>
          <w:sz w:val="28"/>
          <w:szCs w:val="28"/>
        </w:rPr>
        <w:t>).</w:t>
      </w:r>
      <w:proofErr w:type="spellStart"/>
      <w:r w:rsidRPr="00706E49">
        <w:rPr>
          <w:color w:val="000000" w:themeColor="text1"/>
          <w:sz w:val="28"/>
          <w:szCs w:val="28"/>
        </w:rPr>
        <w:t>innerHTML</w:t>
      </w:r>
      <w:proofErr w:type="spellEnd"/>
      <w:proofErr w:type="gramEnd"/>
      <w:r w:rsidRPr="00706E49">
        <w:rPr>
          <w:color w:val="000000" w:themeColor="text1"/>
          <w:sz w:val="28"/>
          <w:szCs w:val="28"/>
        </w:rPr>
        <w:t xml:space="preserve"> = </w:t>
      </w:r>
      <w:proofErr w:type="gramStart"/>
      <w:r w:rsidRPr="00706E49">
        <w:rPr>
          <w:color w:val="000000" w:themeColor="text1"/>
          <w:sz w:val="28"/>
          <w:szCs w:val="28"/>
        </w:rPr>
        <w:t>cars[</w:t>
      </w:r>
      <w:proofErr w:type="gramEnd"/>
      <w:r w:rsidRPr="00706E49">
        <w:rPr>
          <w:color w:val="000000" w:themeColor="text1"/>
          <w:sz w:val="28"/>
          <w:szCs w:val="28"/>
        </w:rPr>
        <w:t>1</w:t>
      </w:r>
      <w:proofErr w:type="gramStart"/>
      <w:r w:rsidRPr="00706E49">
        <w:rPr>
          <w:color w:val="000000" w:themeColor="text1"/>
          <w:sz w:val="28"/>
          <w:szCs w:val="28"/>
        </w:rPr>
        <w:t>];</w:t>
      </w:r>
      <w:proofErr w:type="gramEnd"/>
    </w:p>
    <w:p w14:paraId="600F4301" w14:textId="77777777" w:rsidR="00706E49" w:rsidRPr="00706E49" w:rsidRDefault="00706E49" w:rsidP="00706E49">
      <w:pPr>
        <w:spacing w:after="0"/>
        <w:rPr>
          <w:color w:val="000000" w:themeColor="text1"/>
          <w:sz w:val="28"/>
          <w:szCs w:val="28"/>
        </w:rPr>
      </w:pPr>
      <w:r w:rsidRPr="00706E49">
        <w:rPr>
          <w:color w:val="000000" w:themeColor="text1"/>
          <w:sz w:val="28"/>
          <w:szCs w:val="28"/>
        </w:rPr>
        <w:t>&lt;/script&gt;</w:t>
      </w:r>
    </w:p>
    <w:p w14:paraId="448A5FBF" w14:textId="77777777" w:rsidR="00706E49" w:rsidRPr="00706E49" w:rsidRDefault="00706E49" w:rsidP="00706E49">
      <w:pPr>
        <w:spacing w:after="0"/>
        <w:rPr>
          <w:color w:val="000000" w:themeColor="text1"/>
          <w:sz w:val="28"/>
          <w:szCs w:val="28"/>
        </w:rPr>
      </w:pPr>
    </w:p>
    <w:p w14:paraId="0B87E8D3" w14:textId="77777777" w:rsidR="00706E49" w:rsidRPr="00706E49" w:rsidRDefault="00706E49" w:rsidP="00706E49">
      <w:pPr>
        <w:spacing w:after="0"/>
        <w:rPr>
          <w:color w:val="000000" w:themeColor="text1"/>
          <w:sz w:val="28"/>
          <w:szCs w:val="28"/>
        </w:rPr>
      </w:pPr>
      <w:r w:rsidRPr="00706E49">
        <w:rPr>
          <w:color w:val="000000" w:themeColor="text1"/>
          <w:sz w:val="28"/>
          <w:szCs w:val="28"/>
        </w:rPr>
        <w:t>&lt;/body&gt;</w:t>
      </w:r>
    </w:p>
    <w:p w14:paraId="77FB903C" w14:textId="77777777" w:rsidR="00706E49" w:rsidRPr="00706E49" w:rsidRDefault="00706E49" w:rsidP="00706E49">
      <w:pPr>
        <w:spacing w:after="0"/>
        <w:rPr>
          <w:color w:val="000000" w:themeColor="text1"/>
          <w:sz w:val="28"/>
          <w:szCs w:val="28"/>
        </w:rPr>
      </w:pPr>
      <w:r w:rsidRPr="00706E49">
        <w:rPr>
          <w:color w:val="000000" w:themeColor="text1"/>
          <w:sz w:val="28"/>
          <w:szCs w:val="28"/>
        </w:rPr>
        <w:t>&lt;/html&gt;</w:t>
      </w:r>
    </w:p>
    <w:p w14:paraId="4A20B84F" w14:textId="77777777" w:rsidR="00345CDA" w:rsidRPr="00345CDA" w:rsidRDefault="00345CDA" w:rsidP="00345CDA">
      <w:pPr>
        <w:spacing w:after="0"/>
        <w:rPr>
          <w:b/>
          <w:bCs/>
          <w:color w:val="000000" w:themeColor="text1"/>
          <w:sz w:val="28"/>
          <w:szCs w:val="28"/>
        </w:rPr>
      </w:pPr>
      <w:r w:rsidRPr="00345CDA">
        <w:rPr>
          <w:b/>
          <w:bCs/>
          <w:color w:val="000000" w:themeColor="text1"/>
          <w:sz w:val="28"/>
          <w:szCs w:val="28"/>
        </w:rPr>
        <w:lastRenderedPageBreak/>
        <w:t>JavaScript Arrays</w:t>
      </w:r>
    </w:p>
    <w:p w14:paraId="644B835E" w14:textId="77777777" w:rsidR="00345CDA" w:rsidRPr="00345CDA" w:rsidRDefault="00345CDA" w:rsidP="00345CDA">
      <w:pPr>
        <w:spacing w:after="0"/>
        <w:rPr>
          <w:b/>
          <w:bCs/>
          <w:color w:val="000000" w:themeColor="text1"/>
          <w:sz w:val="28"/>
          <w:szCs w:val="28"/>
        </w:rPr>
      </w:pPr>
      <w:r w:rsidRPr="00345CDA">
        <w:rPr>
          <w:b/>
          <w:bCs/>
          <w:color w:val="000000" w:themeColor="text1"/>
          <w:sz w:val="28"/>
          <w:szCs w:val="28"/>
        </w:rPr>
        <w:t>Bracket Indexing</w:t>
      </w:r>
    </w:p>
    <w:p w14:paraId="3FFB90BA" w14:textId="77777777" w:rsidR="00345CDA" w:rsidRPr="00345CDA" w:rsidRDefault="00345CDA" w:rsidP="00345CDA">
      <w:pPr>
        <w:spacing w:after="0"/>
        <w:rPr>
          <w:color w:val="000000" w:themeColor="text1"/>
          <w:sz w:val="28"/>
          <w:szCs w:val="28"/>
        </w:rPr>
      </w:pPr>
      <w:r w:rsidRPr="00345CDA">
        <w:rPr>
          <w:color w:val="000000" w:themeColor="text1"/>
          <w:sz w:val="28"/>
          <w:szCs w:val="28"/>
        </w:rPr>
        <w:t>JavaScript array elements are accessed using numeric indexes (starting from 0).</w:t>
      </w:r>
    </w:p>
    <w:p w14:paraId="30EC18C5" w14:textId="77777777" w:rsidR="00345CDA" w:rsidRPr="00345CDA" w:rsidRDefault="00345CDA" w:rsidP="00345CDA">
      <w:pPr>
        <w:spacing w:after="0"/>
        <w:rPr>
          <w:color w:val="000000" w:themeColor="text1"/>
          <w:sz w:val="28"/>
          <w:szCs w:val="28"/>
        </w:rPr>
      </w:pPr>
      <w:r w:rsidRPr="00345CDA">
        <w:rPr>
          <w:color w:val="000000" w:themeColor="text1"/>
          <w:sz w:val="28"/>
          <w:szCs w:val="28"/>
        </w:rPr>
        <w:t>Volvo</w:t>
      </w:r>
    </w:p>
    <w:p w14:paraId="3F3AE006" w14:textId="77777777" w:rsidR="00F562FB" w:rsidRDefault="00F562FB" w:rsidP="000E7AA7">
      <w:pPr>
        <w:spacing w:after="0"/>
        <w:rPr>
          <w:color w:val="000000" w:themeColor="text1"/>
          <w:sz w:val="28"/>
          <w:szCs w:val="28"/>
        </w:rPr>
      </w:pPr>
    </w:p>
    <w:p w14:paraId="53BA3573" w14:textId="4A82E919" w:rsidR="00345CDA" w:rsidRDefault="00530F0D" w:rsidP="000E7AA7">
      <w:pPr>
        <w:spacing w:after="0"/>
        <w:rPr>
          <w:color w:val="000000" w:themeColor="text1"/>
          <w:sz w:val="28"/>
          <w:szCs w:val="28"/>
        </w:rPr>
      </w:pPr>
      <w:r>
        <w:rPr>
          <w:color w:val="000000" w:themeColor="text1"/>
          <w:sz w:val="28"/>
          <w:szCs w:val="28"/>
        </w:rPr>
        <w:t>INPUT:</w:t>
      </w:r>
    </w:p>
    <w:p w14:paraId="451BB27C" w14:textId="77777777" w:rsidR="00530F0D" w:rsidRPr="00530F0D" w:rsidRDefault="00530F0D" w:rsidP="00530F0D">
      <w:pPr>
        <w:spacing w:after="0"/>
        <w:rPr>
          <w:color w:val="000000" w:themeColor="text1"/>
          <w:sz w:val="28"/>
          <w:szCs w:val="28"/>
        </w:rPr>
      </w:pPr>
      <w:r w:rsidRPr="00530F0D">
        <w:rPr>
          <w:color w:val="000000" w:themeColor="text1"/>
          <w:sz w:val="28"/>
          <w:szCs w:val="28"/>
        </w:rPr>
        <w:t>&lt;!DOCTYPE html&gt;</w:t>
      </w:r>
    </w:p>
    <w:p w14:paraId="529B1909" w14:textId="77777777" w:rsidR="00530F0D" w:rsidRPr="00530F0D" w:rsidRDefault="00530F0D" w:rsidP="00530F0D">
      <w:pPr>
        <w:spacing w:after="0"/>
        <w:rPr>
          <w:color w:val="000000" w:themeColor="text1"/>
          <w:sz w:val="28"/>
          <w:szCs w:val="28"/>
        </w:rPr>
      </w:pPr>
      <w:r w:rsidRPr="00530F0D">
        <w:rPr>
          <w:color w:val="000000" w:themeColor="text1"/>
          <w:sz w:val="28"/>
          <w:szCs w:val="28"/>
        </w:rPr>
        <w:t>&lt;html&gt;</w:t>
      </w:r>
    </w:p>
    <w:p w14:paraId="231C4DE1" w14:textId="77777777" w:rsidR="00530F0D" w:rsidRPr="00530F0D" w:rsidRDefault="00530F0D" w:rsidP="00530F0D">
      <w:pPr>
        <w:spacing w:after="0"/>
        <w:rPr>
          <w:color w:val="000000" w:themeColor="text1"/>
          <w:sz w:val="28"/>
          <w:szCs w:val="28"/>
        </w:rPr>
      </w:pPr>
      <w:r w:rsidRPr="00530F0D">
        <w:rPr>
          <w:color w:val="000000" w:themeColor="text1"/>
          <w:sz w:val="28"/>
          <w:szCs w:val="28"/>
        </w:rPr>
        <w:t>&lt;body&gt;</w:t>
      </w:r>
    </w:p>
    <w:p w14:paraId="0FE481E4" w14:textId="77777777" w:rsidR="00530F0D" w:rsidRPr="00530F0D" w:rsidRDefault="00530F0D" w:rsidP="00530F0D">
      <w:pPr>
        <w:spacing w:after="0"/>
        <w:rPr>
          <w:color w:val="000000" w:themeColor="text1"/>
          <w:sz w:val="28"/>
          <w:szCs w:val="28"/>
        </w:rPr>
      </w:pPr>
      <w:r w:rsidRPr="00530F0D">
        <w:rPr>
          <w:color w:val="000000" w:themeColor="text1"/>
          <w:sz w:val="28"/>
          <w:szCs w:val="28"/>
        </w:rPr>
        <w:t>&lt;h1&gt;JavaScript Arrays&lt;/h1&gt;</w:t>
      </w:r>
    </w:p>
    <w:p w14:paraId="4C57B070" w14:textId="77777777" w:rsidR="00530F0D" w:rsidRPr="00530F0D" w:rsidRDefault="00530F0D" w:rsidP="00530F0D">
      <w:pPr>
        <w:spacing w:after="0"/>
        <w:rPr>
          <w:color w:val="000000" w:themeColor="text1"/>
          <w:sz w:val="28"/>
          <w:szCs w:val="28"/>
        </w:rPr>
      </w:pPr>
      <w:r w:rsidRPr="00530F0D">
        <w:rPr>
          <w:color w:val="000000" w:themeColor="text1"/>
          <w:sz w:val="28"/>
          <w:szCs w:val="28"/>
        </w:rPr>
        <w:t>&lt;h2&gt;Bracket Indexing&lt;/h2&gt;</w:t>
      </w:r>
    </w:p>
    <w:p w14:paraId="5B18A3C2" w14:textId="77777777" w:rsidR="00530F0D" w:rsidRPr="00530F0D" w:rsidRDefault="00530F0D" w:rsidP="00530F0D">
      <w:pPr>
        <w:spacing w:after="0"/>
        <w:rPr>
          <w:color w:val="000000" w:themeColor="text1"/>
          <w:sz w:val="28"/>
          <w:szCs w:val="28"/>
        </w:rPr>
      </w:pPr>
    </w:p>
    <w:p w14:paraId="5B4F38F8" w14:textId="77777777" w:rsidR="00530F0D" w:rsidRPr="00530F0D" w:rsidRDefault="00530F0D" w:rsidP="00530F0D">
      <w:pPr>
        <w:spacing w:after="0"/>
        <w:rPr>
          <w:color w:val="000000" w:themeColor="text1"/>
          <w:sz w:val="28"/>
          <w:szCs w:val="28"/>
        </w:rPr>
      </w:pPr>
      <w:r w:rsidRPr="00530F0D">
        <w:rPr>
          <w:color w:val="000000" w:themeColor="text1"/>
          <w:sz w:val="28"/>
          <w:szCs w:val="28"/>
        </w:rPr>
        <w:t>&lt;p&gt;JavaScript array elements are accessed using numeric indexes (starting from 0</w:t>
      </w:r>
      <w:proofErr w:type="gramStart"/>
      <w:r w:rsidRPr="00530F0D">
        <w:rPr>
          <w:color w:val="000000" w:themeColor="text1"/>
          <w:sz w:val="28"/>
          <w:szCs w:val="28"/>
        </w:rPr>
        <w:t>).&lt;</w:t>
      </w:r>
      <w:proofErr w:type="gramEnd"/>
      <w:r w:rsidRPr="00530F0D">
        <w:rPr>
          <w:color w:val="000000" w:themeColor="text1"/>
          <w:sz w:val="28"/>
          <w:szCs w:val="28"/>
        </w:rPr>
        <w:t>/p&gt;</w:t>
      </w:r>
    </w:p>
    <w:p w14:paraId="094966BA" w14:textId="77777777" w:rsidR="00530F0D" w:rsidRPr="00530F0D" w:rsidRDefault="00530F0D" w:rsidP="00530F0D">
      <w:pPr>
        <w:spacing w:after="0"/>
        <w:rPr>
          <w:color w:val="000000" w:themeColor="text1"/>
          <w:sz w:val="28"/>
          <w:szCs w:val="28"/>
        </w:rPr>
      </w:pPr>
    </w:p>
    <w:p w14:paraId="5FF69EDF" w14:textId="77777777" w:rsidR="00530F0D" w:rsidRPr="00530F0D" w:rsidRDefault="00530F0D" w:rsidP="00530F0D">
      <w:pPr>
        <w:spacing w:after="0"/>
        <w:rPr>
          <w:color w:val="000000" w:themeColor="text1"/>
          <w:sz w:val="28"/>
          <w:szCs w:val="28"/>
        </w:rPr>
      </w:pPr>
      <w:r w:rsidRPr="00530F0D">
        <w:rPr>
          <w:color w:val="000000" w:themeColor="text1"/>
          <w:sz w:val="28"/>
          <w:szCs w:val="28"/>
        </w:rPr>
        <w:t>&lt;p id="demo"&gt;&lt;/p&gt;</w:t>
      </w:r>
    </w:p>
    <w:p w14:paraId="1339BEC9" w14:textId="77777777" w:rsidR="00530F0D" w:rsidRPr="00530F0D" w:rsidRDefault="00530F0D" w:rsidP="00530F0D">
      <w:pPr>
        <w:spacing w:after="0"/>
        <w:rPr>
          <w:color w:val="000000" w:themeColor="text1"/>
          <w:sz w:val="28"/>
          <w:szCs w:val="28"/>
        </w:rPr>
      </w:pPr>
    </w:p>
    <w:p w14:paraId="2958DC78" w14:textId="77777777" w:rsidR="00530F0D" w:rsidRPr="00530F0D" w:rsidRDefault="00530F0D" w:rsidP="00530F0D">
      <w:pPr>
        <w:spacing w:after="0"/>
        <w:rPr>
          <w:color w:val="000000" w:themeColor="text1"/>
          <w:sz w:val="28"/>
          <w:szCs w:val="28"/>
        </w:rPr>
      </w:pPr>
      <w:r w:rsidRPr="00530F0D">
        <w:rPr>
          <w:color w:val="000000" w:themeColor="text1"/>
          <w:sz w:val="28"/>
          <w:szCs w:val="28"/>
        </w:rPr>
        <w:t>&lt;script&gt;</w:t>
      </w:r>
    </w:p>
    <w:p w14:paraId="510EAAF4" w14:textId="77777777" w:rsidR="00530F0D" w:rsidRPr="00530F0D" w:rsidRDefault="00530F0D" w:rsidP="00530F0D">
      <w:pPr>
        <w:spacing w:after="0"/>
        <w:rPr>
          <w:color w:val="000000" w:themeColor="text1"/>
          <w:sz w:val="28"/>
          <w:szCs w:val="28"/>
        </w:rPr>
      </w:pPr>
      <w:proofErr w:type="spellStart"/>
      <w:r w:rsidRPr="00530F0D">
        <w:rPr>
          <w:color w:val="000000" w:themeColor="text1"/>
          <w:sz w:val="28"/>
          <w:szCs w:val="28"/>
        </w:rPr>
        <w:t>const</w:t>
      </w:r>
      <w:proofErr w:type="spellEnd"/>
      <w:r w:rsidRPr="00530F0D">
        <w:rPr>
          <w:color w:val="000000" w:themeColor="text1"/>
          <w:sz w:val="28"/>
          <w:szCs w:val="28"/>
        </w:rPr>
        <w:t xml:space="preserve"> cars = ["Saab", "Volvo", "BMW"</w:t>
      </w:r>
      <w:proofErr w:type="gramStart"/>
      <w:r w:rsidRPr="00530F0D">
        <w:rPr>
          <w:color w:val="000000" w:themeColor="text1"/>
          <w:sz w:val="28"/>
          <w:szCs w:val="28"/>
        </w:rPr>
        <w:t>];</w:t>
      </w:r>
      <w:proofErr w:type="gramEnd"/>
    </w:p>
    <w:p w14:paraId="3AC137CB" w14:textId="77777777" w:rsidR="00530F0D" w:rsidRPr="00530F0D" w:rsidRDefault="00530F0D" w:rsidP="00530F0D">
      <w:pPr>
        <w:spacing w:after="0"/>
        <w:rPr>
          <w:color w:val="000000" w:themeColor="text1"/>
          <w:sz w:val="28"/>
          <w:szCs w:val="28"/>
        </w:rPr>
      </w:pPr>
      <w:proofErr w:type="gramStart"/>
      <w:r w:rsidRPr="00530F0D">
        <w:rPr>
          <w:color w:val="000000" w:themeColor="text1"/>
          <w:sz w:val="28"/>
          <w:szCs w:val="28"/>
        </w:rPr>
        <w:t>cars[</w:t>
      </w:r>
      <w:proofErr w:type="gramEnd"/>
      <w:r w:rsidRPr="00530F0D">
        <w:rPr>
          <w:color w:val="000000" w:themeColor="text1"/>
          <w:sz w:val="28"/>
          <w:szCs w:val="28"/>
        </w:rPr>
        <w:t>0] = "Opel</w:t>
      </w:r>
      <w:proofErr w:type="gramStart"/>
      <w:r w:rsidRPr="00530F0D">
        <w:rPr>
          <w:color w:val="000000" w:themeColor="text1"/>
          <w:sz w:val="28"/>
          <w:szCs w:val="28"/>
        </w:rPr>
        <w:t>";</w:t>
      </w:r>
      <w:proofErr w:type="gramEnd"/>
    </w:p>
    <w:p w14:paraId="218648D4" w14:textId="77777777" w:rsidR="00530F0D" w:rsidRPr="00530F0D" w:rsidRDefault="00530F0D" w:rsidP="00530F0D">
      <w:pPr>
        <w:spacing w:after="0"/>
        <w:rPr>
          <w:color w:val="000000" w:themeColor="text1"/>
          <w:sz w:val="28"/>
          <w:szCs w:val="28"/>
        </w:rPr>
      </w:pPr>
      <w:proofErr w:type="spellStart"/>
      <w:proofErr w:type="gramStart"/>
      <w:r w:rsidRPr="00530F0D">
        <w:rPr>
          <w:color w:val="000000" w:themeColor="text1"/>
          <w:sz w:val="28"/>
          <w:szCs w:val="28"/>
        </w:rPr>
        <w:t>document.getElementById</w:t>
      </w:r>
      <w:proofErr w:type="spellEnd"/>
      <w:proofErr w:type="gramEnd"/>
      <w:r w:rsidRPr="00530F0D">
        <w:rPr>
          <w:color w:val="000000" w:themeColor="text1"/>
          <w:sz w:val="28"/>
          <w:szCs w:val="28"/>
        </w:rPr>
        <w:t>("demo"</w:t>
      </w:r>
      <w:proofErr w:type="gramStart"/>
      <w:r w:rsidRPr="00530F0D">
        <w:rPr>
          <w:color w:val="000000" w:themeColor="text1"/>
          <w:sz w:val="28"/>
          <w:szCs w:val="28"/>
        </w:rPr>
        <w:t>).</w:t>
      </w:r>
      <w:proofErr w:type="spellStart"/>
      <w:r w:rsidRPr="00530F0D">
        <w:rPr>
          <w:color w:val="000000" w:themeColor="text1"/>
          <w:sz w:val="28"/>
          <w:szCs w:val="28"/>
        </w:rPr>
        <w:t>innerHTML</w:t>
      </w:r>
      <w:proofErr w:type="spellEnd"/>
      <w:proofErr w:type="gramEnd"/>
      <w:r w:rsidRPr="00530F0D">
        <w:rPr>
          <w:color w:val="000000" w:themeColor="text1"/>
          <w:sz w:val="28"/>
          <w:szCs w:val="28"/>
        </w:rPr>
        <w:t xml:space="preserve"> = </w:t>
      </w:r>
      <w:proofErr w:type="gramStart"/>
      <w:r w:rsidRPr="00530F0D">
        <w:rPr>
          <w:color w:val="000000" w:themeColor="text1"/>
          <w:sz w:val="28"/>
          <w:szCs w:val="28"/>
        </w:rPr>
        <w:t>cars;</w:t>
      </w:r>
      <w:proofErr w:type="gramEnd"/>
    </w:p>
    <w:p w14:paraId="37A4BDF0" w14:textId="77777777" w:rsidR="00530F0D" w:rsidRPr="00530F0D" w:rsidRDefault="00530F0D" w:rsidP="00530F0D">
      <w:pPr>
        <w:spacing w:after="0"/>
        <w:rPr>
          <w:color w:val="000000" w:themeColor="text1"/>
          <w:sz w:val="28"/>
          <w:szCs w:val="28"/>
        </w:rPr>
      </w:pPr>
      <w:r w:rsidRPr="00530F0D">
        <w:rPr>
          <w:color w:val="000000" w:themeColor="text1"/>
          <w:sz w:val="28"/>
          <w:szCs w:val="28"/>
        </w:rPr>
        <w:t>&lt;/script&gt;</w:t>
      </w:r>
    </w:p>
    <w:p w14:paraId="4617809F" w14:textId="77777777" w:rsidR="00530F0D" w:rsidRPr="00530F0D" w:rsidRDefault="00530F0D" w:rsidP="00530F0D">
      <w:pPr>
        <w:spacing w:after="0"/>
        <w:rPr>
          <w:color w:val="000000" w:themeColor="text1"/>
          <w:sz w:val="28"/>
          <w:szCs w:val="28"/>
        </w:rPr>
      </w:pPr>
    </w:p>
    <w:p w14:paraId="0EAE24D6" w14:textId="77777777" w:rsidR="00530F0D" w:rsidRPr="00530F0D" w:rsidRDefault="00530F0D" w:rsidP="00530F0D">
      <w:pPr>
        <w:spacing w:after="0"/>
        <w:rPr>
          <w:color w:val="000000" w:themeColor="text1"/>
          <w:sz w:val="28"/>
          <w:szCs w:val="28"/>
        </w:rPr>
      </w:pPr>
      <w:r w:rsidRPr="00530F0D">
        <w:rPr>
          <w:color w:val="000000" w:themeColor="text1"/>
          <w:sz w:val="28"/>
          <w:szCs w:val="28"/>
        </w:rPr>
        <w:t>&lt;/body&gt;</w:t>
      </w:r>
    </w:p>
    <w:p w14:paraId="629E4F09" w14:textId="49C7EDBF" w:rsidR="00530F0D" w:rsidRDefault="00530F0D" w:rsidP="00530F0D">
      <w:pPr>
        <w:spacing w:after="0"/>
        <w:rPr>
          <w:color w:val="000000" w:themeColor="text1"/>
          <w:sz w:val="28"/>
          <w:szCs w:val="28"/>
        </w:rPr>
      </w:pPr>
      <w:r w:rsidRPr="00530F0D">
        <w:rPr>
          <w:color w:val="000000" w:themeColor="text1"/>
          <w:sz w:val="28"/>
          <w:szCs w:val="28"/>
        </w:rPr>
        <w:t>&lt;/html&gt;</w:t>
      </w:r>
    </w:p>
    <w:p w14:paraId="16C8C684" w14:textId="77777777" w:rsidR="00530F0D" w:rsidRDefault="00530F0D" w:rsidP="00530F0D">
      <w:pPr>
        <w:spacing w:after="0"/>
        <w:rPr>
          <w:color w:val="000000" w:themeColor="text1"/>
          <w:sz w:val="28"/>
          <w:szCs w:val="28"/>
        </w:rPr>
      </w:pPr>
    </w:p>
    <w:p w14:paraId="201191BB" w14:textId="22FE2B31" w:rsidR="00530F0D" w:rsidRDefault="00530F0D" w:rsidP="00530F0D">
      <w:pPr>
        <w:spacing w:after="0"/>
        <w:rPr>
          <w:color w:val="000000" w:themeColor="text1"/>
          <w:sz w:val="28"/>
          <w:szCs w:val="28"/>
        </w:rPr>
      </w:pPr>
      <w:r>
        <w:rPr>
          <w:color w:val="000000" w:themeColor="text1"/>
          <w:sz w:val="28"/>
          <w:szCs w:val="28"/>
        </w:rPr>
        <w:t>OUTPUT:</w:t>
      </w:r>
    </w:p>
    <w:p w14:paraId="5AB14D86" w14:textId="77777777" w:rsidR="005624AB" w:rsidRPr="005624AB" w:rsidRDefault="005624AB" w:rsidP="005624AB">
      <w:pPr>
        <w:spacing w:after="0"/>
        <w:rPr>
          <w:b/>
          <w:bCs/>
          <w:color w:val="000000" w:themeColor="text1"/>
          <w:sz w:val="28"/>
          <w:szCs w:val="28"/>
        </w:rPr>
      </w:pPr>
      <w:r w:rsidRPr="005624AB">
        <w:rPr>
          <w:b/>
          <w:bCs/>
          <w:color w:val="000000" w:themeColor="text1"/>
          <w:sz w:val="28"/>
          <w:szCs w:val="28"/>
        </w:rPr>
        <w:t>JavaScript Arrays</w:t>
      </w:r>
    </w:p>
    <w:p w14:paraId="5EF7FD3F" w14:textId="77777777" w:rsidR="005624AB" w:rsidRPr="005624AB" w:rsidRDefault="005624AB" w:rsidP="005624AB">
      <w:pPr>
        <w:spacing w:after="0"/>
        <w:rPr>
          <w:b/>
          <w:bCs/>
          <w:color w:val="000000" w:themeColor="text1"/>
          <w:sz w:val="28"/>
          <w:szCs w:val="28"/>
        </w:rPr>
      </w:pPr>
      <w:r w:rsidRPr="005624AB">
        <w:rPr>
          <w:b/>
          <w:bCs/>
          <w:color w:val="000000" w:themeColor="text1"/>
          <w:sz w:val="28"/>
          <w:szCs w:val="28"/>
        </w:rPr>
        <w:t>Bracket Indexing</w:t>
      </w:r>
    </w:p>
    <w:p w14:paraId="6ABB457B" w14:textId="77777777" w:rsidR="005624AB" w:rsidRPr="005624AB" w:rsidRDefault="005624AB" w:rsidP="005624AB">
      <w:pPr>
        <w:spacing w:after="0"/>
        <w:rPr>
          <w:color w:val="000000" w:themeColor="text1"/>
          <w:sz w:val="28"/>
          <w:szCs w:val="28"/>
        </w:rPr>
      </w:pPr>
      <w:r w:rsidRPr="005624AB">
        <w:rPr>
          <w:color w:val="000000" w:themeColor="text1"/>
          <w:sz w:val="28"/>
          <w:szCs w:val="28"/>
        </w:rPr>
        <w:t>JavaScript array elements are accessed using numeric indexes (starting from 0).</w:t>
      </w:r>
    </w:p>
    <w:p w14:paraId="2D657998" w14:textId="77777777" w:rsidR="005624AB" w:rsidRPr="005624AB" w:rsidRDefault="005624AB" w:rsidP="005624AB">
      <w:pPr>
        <w:spacing w:after="0"/>
        <w:rPr>
          <w:color w:val="000000" w:themeColor="text1"/>
          <w:sz w:val="28"/>
          <w:szCs w:val="28"/>
        </w:rPr>
      </w:pPr>
      <w:proofErr w:type="spellStart"/>
      <w:proofErr w:type="gramStart"/>
      <w:r w:rsidRPr="005624AB">
        <w:rPr>
          <w:color w:val="000000" w:themeColor="text1"/>
          <w:sz w:val="28"/>
          <w:szCs w:val="28"/>
        </w:rPr>
        <w:lastRenderedPageBreak/>
        <w:t>Opel,Volvo</w:t>
      </w:r>
      <w:proofErr w:type="gramEnd"/>
      <w:r w:rsidRPr="005624AB">
        <w:rPr>
          <w:color w:val="000000" w:themeColor="text1"/>
          <w:sz w:val="28"/>
          <w:szCs w:val="28"/>
        </w:rPr>
        <w:t>,BMW</w:t>
      </w:r>
      <w:proofErr w:type="spellEnd"/>
    </w:p>
    <w:p w14:paraId="212D6200" w14:textId="77777777" w:rsidR="00530F0D" w:rsidRDefault="00530F0D" w:rsidP="00530F0D">
      <w:pPr>
        <w:spacing w:after="0"/>
        <w:rPr>
          <w:color w:val="000000" w:themeColor="text1"/>
          <w:sz w:val="28"/>
          <w:szCs w:val="28"/>
        </w:rPr>
      </w:pPr>
    </w:p>
    <w:p w14:paraId="3EF5BA78" w14:textId="77777777" w:rsidR="00792B6F" w:rsidRDefault="00792B6F" w:rsidP="00C0325C">
      <w:pPr>
        <w:spacing w:after="0"/>
        <w:rPr>
          <w:color w:val="000000" w:themeColor="text1"/>
          <w:sz w:val="28"/>
          <w:szCs w:val="28"/>
        </w:rPr>
      </w:pPr>
    </w:p>
    <w:p w14:paraId="05E6B01F" w14:textId="4AFE9A3B" w:rsidR="005624AB" w:rsidRDefault="005624AB" w:rsidP="00C0325C">
      <w:pPr>
        <w:spacing w:after="0"/>
        <w:rPr>
          <w:color w:val="000000" w:themeColor="text1"/>
          <w:sz w:val="28"/>
          <w:szCs w:val="28"/>
        </w:rPr>
      </w:pPr>
      <w:r>
        <w:rPr>
          <w:color w:val="000000" w:themeColor="text1"/>
          <w:sz w:val="28"/>
          <w:szCs w:val="28"/>
        </w:rPr>
        <w:t>INPUT:</w:t>
      </w:r>
    </w:p>
    <w:p w14:paraId="7BAD4854" w14:textId="77777777" w:rsidR="00EC3F69" w:rsidRPr="00EC3F69" w:rsidRDefault="00EC3F69" w:rsidP="00EC3F69">
      <w:pPr>
        <w:spacing w:after="0"/>
        <w:rPr>
          <w:color w:val="000000" w:themeColor="text1"/>
          <w:sz w:val="28"/>
          <w:szCs w:val="28"/>
        </w:rPr>
      </w:pPr>
      <w:r w:rsidRPr="00EC3F69">
        <w:rPr>
          <w:color w:val="000000" w:themeColor="text1"/>
          <w:sz w:val="28"/>
          <w:szCs w:val="28"/>
        </w:rPr>
        <w:t>&lt;!DOCTYPE html&gt;</w:t>
      </w:r>
    </w:p>
    <w:p w14:paraId="41BCBF3E" w14:textId="77777777" w:rsidR="00EC3F69" w:rsidRPr="00EC3F69" w:rsidRDefault="00EC3F69" w:rsidP="00EC3F69">
      <w:pPr>
        <w:spacing w:after="0"/>
        <w:rPr>
          <w:color w:val="000000" w:themeColor="text1"/>
          <w:sz w:val="28"/>
          <w:szCs w:val="28"/>
        </w:rPr>
      </w:pPr>
      <w:r w:rsidRPr="00EC3F69">
        <w:rPr>
          <w:color w:val="000000" w:themeColor="text1"/>
          <w:sz w:val="28"/>
          <w:szCs w:val="28"/>
        </w:rPr>
        <w:t>&lt;html&gt;</w:t>
      </w:r>
    </w:p>
    <w:p w14:paraId="010189C4" w14:textId="77777777" w:rsidR="00EC3F69" w:rsidRPr="00EC3F69" w:rsidRDefault="00EC3F69" w:rsidP="00EC3F69">
      <w:pPr>
        <w:spacing w:after="0"/>
        <w:rPr>
          <w:color w:val="000000" w:themeColor="text1"/>
          <w:sz w:val="28"/>
          <w:szCs w:val="28"/>
        </w:rPr>
      </w:pPr>
      <w:r w:rsidRPr="00EC3F69">
        <w:rPr>
          <w:color w:val="000000" w:themeColor="text1"/>
          <w:sz w:val="28"/>
          <w:szCs w:val="28"/>
        </w:rPr>
        <w:t>&lt;body&gt;</w:t>
      </w:r>
    </w:p>
    <w:p w14:paraId="330EC852" w14:textId="77777777" w:rsidR="00EC3F69" w:rsidRPr="00EC3F69" w:rsidRDefault="00EC3F69" w:rsidP="00EC3F69">
      <w:pPr>
        <w:spacing w:after="0"/>
        <w:rPr>
          <w:color w:val="000000" w:themeColor="text1"/>
          <w:sz w:val="28"/>
          <w:szCs w:val="28"/>
        </w:rPr>
      </w:pPr>
      <w:r w:rsidRPr="00EC3F69">
        <w:rPr>
          <w:color w:val="000000" w:themeColor="text1"/>
          <w:sz w:val="28"/>
          <w:szCs w:val="28"/>
        </w:rPr>
        <w:t>&lt;h1&gt;JavaScript Objects&lt;/h1&gt;</w:t>
      </w:r>
    </w:p>
    <w:p w14:paraId="5927BA65" w14:textId="77777777" w:rsidR="00EC3F69" w:rsidRPr="00EC3F69" w:rsidRDefault="00EC3F69" w:rsidP="00EC3F69">
      <w:pPr>
        <w:spacing w:after="0"/>
        <w:rPr>
          <w:color w:val="000000" w:themeColor="text1"/>
          <w:sz w:val="28"/>
          <w:szCs w:val="28"/>
        </w:rPr>
      </w:pPr>
    </w:p>
    <w:p w14:paraId="64269A68" w14:textId="77777777" w:rsidR="00EC3F69" w:rsidRPr="00EC3F69" w:rsidRDefault="00EC3F69" w:rsidP="00EC3F69">
      <w:pPr>
        <w:spacing w:after="0"/>
        <w:rPr>
          <w:color w:val="000000" w:themeColor="text1"/>
          <w:sz w:val="28"/>
          <w:szCs w:val="28"/>
        </w:rPr>
      </w:pPr>
      <w:r w:rsidRPr="00EC3F69">
        <w:rPr>
          <w:color w:val="000000" w:themeColor="text1"/>
          <w:sz w:val="28"/>
          <w:szCs w:val="28"/>
        </w:rPr>
        <w:t xml:space="preserve">&lt;p&gt;JavaScript uses names to access object </w:t>
      </w:r>
      <w:proofErr w:type="gramStart"/>
      <w:r w:rsidRPr="00EC3F69">
        <w:rPr>
          <w:color w:val="000000" w:themeColor="text1"/>
          <w:sz w:val="28"/>
          <w:szCs w:val="28"/>
        </w:rPr>
        <w:t>properties.&lt;</w:t>
      </w:r>
      <w:proofErr w:type="gramEnd"/>
      <w:r w:rsidRPr="00EC3F69">
        <w:rPr>
          <w:color w:val="000000" w:themeColor="text1"/>
          <w:sz w:val="28"/>
          <w:szCs w:val="28"/>
        </w:rPr>
        <w:t>/p&gt;</w:t>
      </w:r>
    </w:p>
    <w:p w14:paraId="37FE648B" w14:textId="77777777" w:rsidR="00EC3F69" w:rsidRPr="00EC3F69" w:rsidRDefault="00EC3F69" w:rsidP="00EC3F69">
      <w:pPr>
        <w:spacing w:after="0"/>
        <w:rPr>
          <w:color w:val="000000" w:themeColor="text1"/>
          <w:sz w:val="28"/>
          <w:szCs w:val="28"/>
        </w:rPr>
      </w:pPr>
      <w:r w:rsidRPr="00EC3F69">
        <w:rPr>
          <w:color w:val="000000" w:themeColor="text1"/>
          <w:sz w:val="28"/>
          <w:szCs w:val="28"/>
        </w:rPr>
        <w:t>&lt;p id="demo"&gt;&lt;/p&gt;</w:t>
      </w:r>
    </w:p>
    <w:p w14:paraId="3563FD64" w14:textId="77777777" w:rsidR="00EC3F69" w:rsidRPr="00EC3F69" w:rsidRDefault="00EC3F69" w:rsidP="00EC3F69">
      <w:pPr>
        <w:spacing w:after="0"/>
        <w:rPr>
          <w:color w:val="000000" w:themeColor="text1"/>
          <w:sz w:val="28"/>
          <w:szCs w:val="28"/>
        </w:rPr>
      </w:pPr>
    </w:p>
    <w:p w14:paraId="57FCB773" w14:textId="77777777" w:rsidR="00EC3F69" w:rsidRPr="00EC3F69" w:rsidRDefault="00EC3F69" w:rsidP="00EC3F69">
      <w:pPr>
        <w:spacing w:after="0"/>
        <w:rPr>
          <w:color w:val="000000" w:themeColor="text1"/>
          <w:sz w:val="28"/>
          <w:szCs w:val="28"/>
        </w:rPr>
      </w:pPr>
      <w:r w:rsidRPr="00EC3F69">
        <w:rPr>
          <w:color w:val="000000" w:themeColor="text1"/>
          <w:sz w:val="28"/>
          <w:szCs w:val="28"/>
        </w:rPr>
        <w:t>&lt;script&gt;</w:t>
      </w:r>
    </w:p>
    <w:p w14:paraId="1516939E" w14:textId="77777777" w:rsidR="00EC3F69" w:rsidRPr="00EC3F69" w:rsidRDefault="00EC3F69" w:rsidP="00EC3F69">
      <w:pPr>
        <w:spacing w:after="0"/>
        <w:rPr>
          <w:color w:val="000000" w:themeColor="text1"/>
          <w:sz w:val="28"/>
          <w:szCs w:val="28"/>
        </w:rPr>
      </w:pPr>
      <w:proofErr w:type="spellStart"/>
      <w:r w:rsidRPr="00EC3F69">
        <w:rPr>
          <w:color w:val="000000" w:themeColor="text1"/>
          <w:sz w:val="28"/>
          <w:szCs w:val="28"/>
        </w:rPr>
        <w:t>const</w:t>
      </w:r>
      <w:proofErr w:type="spellEnd"/>
      <w:r w:rsidRPr="00EC3F69">
        <w:rPr>
          <w:color w:val="000000" w:themeColor="text1"/>
          <w:sz w:val="28"/>
          <w:szCs w:val="28"/>
        </w:rPr>
        <w:t xml:space="preserve"> person = {</w:t>
      </w:r>
      <w:proofErr w:type="spellStart"/>
      <w:r w:rsidRPr="00EC3F69">
        <w:rPr>
          <w:color w:val="000000" w:themeColor="text1"/>
          <w:sz w:val="28"/>
          <w:szCs w:val="28"/>
        </w:rPr>
        <w:t>firstName</w:t>
      </w:r>
      <w:proofErr w:type="spellEnd"/>
      <w:r w:rsidRPr="00EC3F69">
        <w:rPr>
          <w:color w:val="000000" w:themeColor="text1"/>
          <w:sz w:val="28"/>
          <w:szCs w:val="28"/>
        </w:rPr>
        <w:t xml:space="preserve">:"John", </w:t>
      </w:r>
      <w:proofErr w:type="spellStart"/>
      <w:r w:rsidRPr="00EC3F69">
        <w:rPr>
          <w:color w:val="000000" w:themeColor="text1"/>
          <w:sz w:val="28"/>
          <w:szCs w:val="28"/>
        </w:rPr>
        <w:t>lastName</w:t>
      </w:r>
      <w:proofErr w:type="spellEnd"/>
      <w:r w:rsidRPr="00EC3F69">
        <w:rPr>
          <w:color w:val="000000" w:themeColor="text1"/>
          <w:sz w:val="28"/>
          <w:szCs w:val="28"/>
        </w:rPr>
        <w:t>:"Doe", age:46</w:t>
      </w:r>
      <w:proofErr w:type="gramStart"/>
      <w:r w:rsidRPr="00EC3F69">
        <w:rPr>
          <w:color w:val="000000" w:themeColor="text1"/>
          <w:sz w:val="28"/>
          <w:szCs w:val="28"/>
        </w:rPr>
        <w:t>};</w:t>
      </w:r>
      <w:proofErr w:type="gramEnd"/>
    </w:p>
    <w:p w14:paraId="1E29C9E6" w14:textId="77777777" w:rsidR="00EC3F69" w:rsidRPr="00EC3F69" w:rsidRDefault="00EC3F69" w:rsidP="00EC3F69">
      <w:pPr>
        <w:spacing w:after="0"/>
        <w:rPr>
          <w:color w:val="000000" w:themeColor="text1"/>
          <w:sz w:val="28"/>
          <w:szCs w:val="28"/>
        </w:rPr>
      </w:pPr>
      <w:proofErr w:type="spellStart"/>
      <w:proofErr w:type="gramStart"/>
      <w:r w:rsidRPr="00EC3F69">
        <w:rPr>
          <w:color w:val="000000" w:themeColor="text1"/>
          <w:sz w:val="28"/>
          <w:szCs w:val="28"/>
        </w:rPr>
        <w:t>document.getElementById</w:t>
      </w:r>
      <w:proofErr w:type="spellEnd"/>
      <w:proofErr w:type="gramEnd"/>
      <w:r w:rsidRPr="00EC3F69">
        <w:rPr>
          <w:color w:val="000000" w:themeColor="text1"/>
          <w:sz w:val="28"/>
          <w:szCs w:val="28"/>
        </w:rPr>
        <w:t>("demo"</w:t>
      </w:r>
      <w:proofErr w:type="gramStart"/>
      <w:r w:rsidRPr="00EC3F69">
        <w:rPr>
          <w:color w:val="000000" w:themeColor="text1"/>
          <w:sz w:val="28"/>
          <w:szCs w:val="28"/>
        </w:rPr>
        <w:t>).</w:t>
      </w:r>
      <w:proofErr w:type="spellStart"/>
      <w:r w:rsidRPr="00EC3F69">
        <w:rPr>
          <w:color w:val="000000" w:themeColor="text1"/>
          <w:sz w:val="28"/>
          <w:szCs w:val="28"/>
        </w:rPr>
        <w:t>innerHTML</w:t>
      </w:r>
      <w:proofErr w:type="spellEnd"/>
      <w:proofErr w:type="gramEnd"/>
      <w:r w:rsidRPr="00EC3F69">
        <w:rPr>
          <w:color w:val="000000" w:themeColor="text1"/>
          <w:sz w:val="28"/>
          <w:szCs w:val="28"/>
        </w:rPr>
        <w:t xml:space="preserve"> = </w:t>
      </w:r>
      <w:proofErr w:type="spellStart"/>
      <w:proofErr w:type="gramStart"/>
      <w:r w:rsidRPr="00EC3F69">
        <w:rPr>
          <w:color w:val="000000" w:themeColor="text1"/>
          <w:sz w:val="28"/>
          <w:szCs w:val="28"/>
        </w:rPr>
        <w:t>person.age</w:t>
      </w:r>
      <w:proofErr w:type="spellEnd"/>
      <w:r w:rsidRPr="00EC3F69">
        <w:rPr>
          <w:color w:val="000000" w:themeColor="text1"/>
          <w:sz w:val="28"/>
          <w:szCs w:val="28"/>
        </w:rPr>
        <w:t>;</w:t>
      </w:r>
      <w:proofErr w:type="gramEnd"/>
    </w:p>
    <w:p w14:paraId="44334A8E" w14:textId="77777777" w:rsidR="00EC3F69" w:rsidRPr="00EC3F69" w:rsidRDefault="00EC3F69" w:rsidP="00EC3F69">
      <w:pPr>
        <w:spacing w:after="0"/>
        <w:rPr>
          <w:color w:val="000000" w:themeColor="text1"/>
          <w:sz w:val="28"/>
          <w:szCs w:val="28"/>
        </w:rPr>
      </w:pPr>
      <w:r w:rsidRPr="00EC3F69">
        <w:rPr>
          <w:color w:val="000000" w:themeColor="text1"/>
          <w:sz w:val="28"/>
          <w:szCs w:val="28"/>
        </w:rPr>
        <w:t>&lt;/script&gt;</w:t>
      </w:r>
    </w:p>
    <w:p w14:paraId="7EC006CB" w14:textId="77777777" w:rsidR="00EC3F69" w:rsidRPr="00EC3F69" w:rsidRDefault="00EC3F69" w:rsidP="00EC3F69">
      <w:pPr>
        <w:spacing w:after="0"/>
        <w:rPr>
          <w:color w:val="000000" w:themeColor="text1"/>
          <w:sz w:val="28"/>
          <w:szCs w:val="28"/>
        </w:rPr>
      </w:pPr>
    </w:p>
    <w:p w14:paraId="27D19874" w14:textId="77777777" w:rsidR="00EC3F69" w:rsidRPr="00EC3F69" w:rsidRDefault="00EC3F69" w:rsidP="00EC3F69">
      <w:pPr>
        <w:spacing w:after="0"/>
        <w:rPr>
          <w:color w:val="000000" w:themeColor="text1"/>
          <w:sz w:val="28"/>
          <w:szCs w:val="28"/>
        </w:rPr>
      </w:pPr>
      <w:r w:rsidRPr="00EC3F69">
        <w:rPr>
          <w:color w:val="000000" w:themeColor="text1"/>
          <w:sz w:val="28"/>
          <w:szCs w:val="28"/>
        </w:rPr>
        <w:t>&lt;/body&gt;</w:t>
      </w:r>
    </w:p>
    <w:p w14:paraId="2ED2539D" w14:textId="77777777" w:rsidR="00EC3F69" w:rsidRPr="00EC3F69" w:rsidRDefault="00EC3F69" w:rsidP="00EC3F69">
      <w:pPr>
        <w:spacing w:after="0"/>
        <w:rPr>
          <w:color w:val="000000" w:themeColor="text1"/>
          <w:sz w:val="28"/>
          <w:szCs w:val="28"/>
        </w:rPr>
      </w:pPr>
      <w:r w:rsidRPr="00EC3F69">
        <w:rPr>
          <w:color w:val="000000" w:themeColor="text1"/>
          <w:sz w:val="28"/>
          <w:szCs w:val="28"/>
        </w:rPr>
        <w:t>&lt;/html&gt;</w:t>
      </w:r>
    </w:p>
    <w:p w14:paraId="23B26D93" w14:textId="0127E96F" w:rsidR="001974B5" w:rsidRDefault="001974B5" w:rsidP="00D91A79">
      <w:pPr>
        <w:spacing w:after="0"/>
        <w:rPr>
          <w:color w:val="000000" w:themeColor="text1"/>
          <w:sz w:val="28"/>
          <w:szCs w:val="28"/>
        </w:rPr>
      </w:pPr>
    </w:p>
    <w:p w14:paraId="4A584E27" w14:textId="541059AA" w:rsidR="00EC3F69" w:rsidRDefault="00EC3F69" w:rsidP="00D91A79">
      <w:pPr>
        <w:spacing w:after="0"/>
        <w:rPr>
          <w:color w:val="000000" w:themeColor="text1"/>
          <w:sz w:val="28"/>
          <w:szCs w:val="28"/>
        </w:rPr>
      </w:pPr>
      <w:r>
        <w:rPr>
          <w:color w:val="000000" w:themeColor="text1"/>
          <w:sz w:val="28"/>
          <w:szCs w:val="28"/>
        </w:rPr>
        <w:t>OUTPUT:</w:t>
      </w:r>
    </w:p>
    <w:p w14:paraId="0A01A1EE" w14:textId="77777777" w:rsidR="00D96FD6" w:rsidRPr="00D96FD6" w:rsidRDefault="00D96FD6" w:rsidP="00D96FD6">
      <w:pPr>
        <w:spacing w:after="0"/>
        <w:rPr>
          <w:b/>
          <w:bCs/>
          <w:color w:val="000000" w:themeColor="text1"/>
          <w:sz w:val="28"/>
          <w:szCs w:val="28"/>
        </w:rPr>
      </w:pPr>
      <w:r w:rsidRPr="00D96FD6">
        <w:rPr>
          <w:b/>
          <w:bCs/>
          <w:color w:val="000000" w:themeColor="text1"/>
          <w:sz w:val="28"/>
          <w:szCs w:val="28"/>
        </w:rPr>
        <w:t>JavaScript Objects</w:t>
      </w:r>
    </w:p>
    <w:p w14:paraId="7BADE2BA" w14:textId="77777777" w:rsidR="00D96FD6" w:rsidRPr="00D96FD6" w:rsidRDefault="00D96FD6" w:rsidP="00D96FD6">
      <w:pPr>
        <w:spacing w:after="0"/>
        <w:rPr>
          <w:color w:val="000000" w:themeColor="text1"/>
          <w:sz w:val="28"/>
          <w:szCs w:val="28"/>
        </w:rPr>
      </w:pPr>
      <w:r w:rsidRPr="00D96FD6">
        <w:rPr>
          <w:color w:val="000000" w:themeColor="text1"/>
          <w:sz w:val="28"/>
          <w:szCs w:val="28"/>
        </w:rPr>
        <w:t>JavaScript uses names to access object properties.</w:t>
      </w:r>
    </w:p>
    <w:p w14:paraId="58DFED69" w14:textId="77777777" w:rsidR="00D96FD6" w:rsidRPr="00D96FD6" w:rsidRDefault="00D96FD6" w:rsidP="00D96FD6">
      <w:pPr>
        <w:spacing w:after="0"/>
        <w:rPr>
          <w:color w:val="000000" w:themeColor="text1"/>
          <w:sz w:val="28"/>
          <w:szCs w:val="28"/>
        </w:rPr>
      </w:pPr>
      <w:r w:rsidRPr="00D96FD6">
        <w:rPr>
          <w:color w:val="000000" w:themeColor="text1"/>
          <w:sz w:val="28"/>
          <w:szCs w:val="28"/>
        </w:rPr>
        <w:t>46</w:t>
      </w:r>
    </w:p>
    <w:p w14:paraId="244E2BD7" w14:textId="77777777" w:rsidR="00EC3F69" w:rsidRDefault="00EC3F69" w:rsidP="00D91A79">
      <w:pPr>
        <w:spacing w:after="0"/>
        <w:rPr>
          <w:color w:val="000000" w:themeColor="text1"/>
          <w:sz w:val="28"/>
          <w:szCs w:val="28"/>
        </w:rPr>
      </w:pPr>
    </w:p>
    <w:p w14:paraId="655C1391" w14:textId="6765B776" w:rsidR="00D96FD6" w:rsidRDefault="00D96FD6" w:rsidP="00D91A79">
      <w:pPr>
        <w:spacing w:after="0"/>
        <w:rPr>
          <w:color w:val="000000" w:themeColor="text1"/>
          <w:sz w:val="28"/>
          <w:szCs w:val="28"/>
        </w:rPr>
      </w:pPr>
      <w:r>
        <w:rPr>
          <w:color w:val="000000" w:themeColor="text1"/>
          <w:sz w:val="28"/>
          <w:szCs w:val="28"/>
        </w:rPr>
        <w:t>INPUT:</w:t>
      </w:r>
    </w:p>
    <w:p w14:paraId="72EDD3E1" w14:textId="77777777" w:rsidR="00D96FD6" w:rsidRPr="00D96FD6" w:rsidRDefault="00D96FD6" w:rsidP="00D96FD6">
      <w:pPr>
        <w:spacing w:after="0"/>
        <w:rPr>
          <w:color w:val="000000" w:themeColor="text1"/>
          <w:sz w:val="28"/>
          <w:szCs w:val="28"/>
        </w:rPr>
      </w:pPr>
      <w:r w:rsidRPr="00D96FD6">
        <w:rPr>
          <w:color w:val="000000" w:themeColor="text1"/>
          <w:sz w:val="28"/>
          <w:szCs w:val="28"/>
        </w:rPr>
        <w:t>&lt;!DOCTYPE html&gt;</w:t>
      </w:r>
    </w:p>
    <w:p w14:paraId="28E6507B" w14:textId="77777777" w:rsidR="00D96FD6" w:rsidRPr="00D96FD6" w:rsidRDefault="00D96FD6" w:rsidP="00D96FD6">
      <w:pPr>
        <w:spacing w:after="0"/>
        <w:rPr>
          <w:color w:val="000000" w:themeColor="text1"/>
          <w:sz w:val="28"/>
          <w:szCs w:val="28"/>
        </w:rPr>
      </w:pPr>
      <w:r w:rsidRPr="00D96FD6">
        <w:rPr>
          <w:color w:val="000000" w:themeColor="text1"/>
          <w:sz w:val="28"/>
          <w:szCs w:val="28"/>
        </w:rPr>
        <w:t>&lt;html&gt;</w:t>
      </w:r>
    </w:p>
    <w:p w14:paraId="26AA4E56" w14:textId="77777777" w:rsidR="00D96FD6" w:rsidRPr="00D96FD6" w:rsidRDefault="00D96FD6" w:rsidP="00D96FD6">
      <w:pPr>
        <w:spacing w:after="0"/>
        <w:rPr>
          <w:color w:val="000000" w:themeColor="text1"/>
          <w:sz w:val="28"/>
          <w:szCs w:val="28"/>
        </w:rPr>
      </w:pPr>
      <w:r w:rsidRPr="00D96FD6">
        <w:rPr>
          <w:color w:val="000000" w:themeColor="text1"/>
          <w:sz w:val="28"/>
          <w:szCs w:val="28"/>
        </w:rPr>
        <w:t>&lt;body&gt;</w:t>
      </w:r>
    </w:p>
    <w:p w14:paraId="6E8BEFF0" w14:textId="77777777" w:rsidR="00D96FD6" w:rsidRPr="00D96FD6" w:rsidRDefault="00D96FD6" w:rsidP="00D96FD6">
      <w:pPr>
        <w:spacing w:after="0"/>
        <w:rPr>
          <w:color w:val="000000" w:themeColor="text1"/>
          <w:sz w:val="28"/>
          <w:szCs w:val="28"/>
        </w:rPr>
      </w:pPr>
      <w:r w:rsidRPr="00D96FD6">
        <w:rPr>
          <w:color w:val="000000" w:themeColor="text1"/>
          <w:sz w:val="28"/>
          <w:szCs w:val="28"/>
        </w:rPr>
        <w:t>&lt;h1&gt;JavaScript Arrays&lt;/h1&gt;</w:t>
      </w:r>
    </w:p>
    <w:p w14:paraId="0980BAF5" w14:textId="77777777" w:rsidR="00D96FD6" w:rsidRPr="00D96FD6" w:rsidRDefault="00D96FD6" w:rsidP="00D96FD6">
      <w:pPr>
        <w:spacing w:after="0"/>
        <w:rPr>
          <w:color w:val="000000" w:themeColor="text1"/>
          <w:sz w:val="28"/>
          <w:szCs w:val="28"/>
        </w:rPr>
      </w:pPr>
      <w:r w:rsidRPr="00D96FD6">
        <w:rPr>
          <w:color w:val="000000" w:themeColor="text1"/>
          <w:sz w:val="28"/>
          <w:szCs w:val="28"/>
        </w:rPr>
        <w:t>&lt;h2&gt;Bracket Indexing&lt;/h2&gt;</w:t>
      </w:r>
    </w:p>
    <w:p w14:paraId="2A910AB8" w14:textId="77777777" w:rsidR="00D96FD6" w:rsidRPr="00D96FD6" w:rsidRDefault="00D96FD6" w:rsidP="00D96FD6">
      <w:pPr>
        <w:spacing w:after="0"/>
        <w:rPr>
          <w:color w:val="000000" w:themeColor="text1"/>
          <w:sz w:val="28"/>
          <w:szCs w:val="28"/>
        </w:rPr>
      </w:pPr>
    </w:p>
    <w:p w14:paraId="1954F3C9" w14:textId="77777777" w:rsidR="00D96FD6" w:rsidRPr="00D96FD6" w:rsidRDefault="00D96FD6" w:rsidP="00D96FD6">
      <w:pPr>
        <w:spacing w:after="0"/>
        <w:rPr>
          <w:color w:val="000000" w:themeColor="text1"/>
          <w:sz w:val="28"/>
          <w:szCs w:val="28"/>
        </w:rPr>
      </w:pPr>
      <w:r w:rsidRPr="00D96FD6">
        <w:rPr>
          <w:color w:val="000000" w:themeColor="text1"/>
          <w:sz w:val="28"/>
          <w:szCs w:val="28"/>
        </w:rPr>
        <w:lastRenderedPageBreak/>
        <w:t>&lt;p&gt;JavaScript array elements are accesses using numeric indexes (starting from 0</w:t>
      </w:r>
      <w:proofErr w:type="gramStart"/>
      <w:r w:rsidRPr="00D96FD6">
        <w:rPr>
          <w:color w:val="000000" w:themeColor="text1"/>
          <w:sz w:val="28"/>
          <w:szCs w:val="28"/>
        </w:rPr>
        <w:t>).&lt;</w:t>
      </w:r>
      <w:proofErr w:type="gramEnd"/>
      <w:r w:rsidRPr="00D96FD6">
        <w:rPr>
          <w:color w:val="000000" w:themeColor="text1"/>
          <w:sz w:val="28"/>
          <w:szCs w:val="28"/>
        </w:rPr>
        <w:t>/p&gt;</w:t>
      </w:r>
    </w:p>
    <w:p w14:paraId="6B192FAC" w14:textId="77777777" w:rsidR="00D96FD6" w:rsidRPr="00D96FD6" w:rsidRDefault="00D96FD6" w:rsidP="00D96FD6">
      <w:pPr>
        <w:spacing w:after="0"/>
        <w:rPr>
          <w:color w:val="000000" w:themeColor="text1"/>
          <w:sz w:val="28"/>
          <w:szCs w:val="28"/>
        </w:rPr>
      </w:pPr>
    </w:p>
    <w:p w14:paraId="4046C887" w14:textId="77777777" w:rsidR="00D96FD6" w:rsidRPr="00D96FD6" w:rsidRDefault="00D96FD6" w:rsidP="00D96FD6">
      <w:pPr>
        <w:spacing w:after="0"/>
        <w:rPr>
          <w:color w:val="000000" w:themeColor="text1"/>
          <w:sz w:val="28"/>
          <w:szCs w:val="28"/>
        </w:rPr>
      </w:pPr>
      <w:r w:rsidRPr="00D96FD6">
        <w:rPr>
          <w:color w:val="000000" w:themeColor="text1"/>
          <w:sz w:val="28"/>
          <w:szCs w:val="28"/>
        </w:rPr>
        <w:t>&lt;p id="demo"&gt;&lt;/p&gt;</w:t>
      </w:r>
    </w:p>
    <w:p w14:paraId="7687C45F" w14:textId="77777777" w:rsidR="00D96FD6" w:rsidRPr="00D96FD6" w:rsidRDefault="00D96FD6" w:rsidP="00D96FD6">
      <w:pPr>
        <w:spacing w:after="0"/>
        <w:rPr>
          <w:color w:val="000000" w:themeColor="text1"/>
          <w:sz w:val="28"/>
          <w:szCs w:val="28"/>
        </w:rPr>
      </w:pPr>
    </w:p>
    <w:p w14:paraId="51856ED7" w14:textId="77777777" w:rsidR="00D96FD6" w:rsidRPr="00D96FD6" w:rsidRDefault="00D96FD6" w:rsidP="00D96FD6">
      <w:pPr>
        <w:spacing w:after="0"/>
        <w:rPr>
          <w:color w:val="000000" w:themeColor="text1"/>
          <w:sz w:val="28"/>
          <w:szCs w:val="28"/>
        </w:rPr>
      </w:pPr>
      <w:r w:rsidRPr="00D96FD6">
        <w:rPr>
          <w:color w:val="000000" w:themeColor="text1"/>
          <w:sz w:val="28"/>
          <w:szCs w:val="28"/>
        </w:rPr>
        <w:t>&lt;script&gt;</w:t>
      </w:r>
    </w:p>
    <w:p w14:paraId="06FA118A" w14:textId="77777777" w:rsidR="00D96FD6" w:rsidRPr="00D96FD6" w:rsidRDefault="00D96FD6" w:rsidP="00D96FD6">
      <w:pPr>
        <w:spacing w:after="0"/>
        <w:rPr>
          <w:color w:val="000000" w:themeColor="text1"/>
          <w:sz w:val="28"/>
          <w:szCs w:val="28"/>
        </w:rPr>
      </w:pPr>
      <w:proofErr w:type="spellStart"/>
      <w:r w:rsidRPr="00D96FD6">
        <w:rPr>
          <w:color w:val="000000" w:themeColor="text1"/>
          <w:sz w:val="28"/>
          <w:szCs w:val="28"/>
        </w:rPr>
        <w:t>const</w:t>
      </w:r>
      <w:proofErr w:type="spellEnd"/>
      <w:r w:rsidRPr="00D96FD6">
        <w:rPr>
          <w:color w:val="000000" w:themeColor="text1"/>
          <w:sz w:val="28"/>
          <w:szCs w:val="28"/>
        </w:rPr>
        <w:t xml:space="preserve"> fruits = ["Banana", "Orange", "Apple", "Mango"</w:t>
      </w:r>
      <w:proofErr w:type="gramStart"/>
      <w:r w:rsidRPr="00D96FD6">
        <w:rPr>
          <w:color w:val="000000" w:themeColor="text1"/>
          <w:sz w:val="28"/>
          <w:szCs w:val="28"/>
        </w:rPr>
        <w:t>];</w:t>
      </w:r>
      <w:proofErr w:type="gramEnd"/>
    </w:p>
    <w:p w14:paraId="427F9008" w14:textId="77777777" w:rsidR="00D96FD6" w:rsidRPr="00D96FD6" w:rsidRDefault="00D96FD6" w:rsidP="00D96FD6">
      <w:pPr>
        <w:spacing w:after="0"/>
        <w:rPr>
          <w:color w:val="000000" w:themeColor="text1"/>
          <w:sz w:val="28"/>
          <w:szCs w:val="28"/>
        </w:rPr>
      </w:pPr>
      <w:proofErr w:type="spellStart"/>
      <w:proofErr w:type="gramStart"/>
      <w:r w:rsidRPr="00D96FD6">
        <w:rPr>
          <w:color w:val="000000" w:themeColor="text1"/>
          <w:sz w:val="28"/>
          <w:szCs w:val="28"/>
        </w:rPr>
        <w:t>document.getElementById</w:t>
      </w:r>
      <w:proofErr w:type="spellEnd"/>
      <w:proofErr w:type="gramEnd"/>
      <w:r w:rsidRPr="00D96FD6">
        <w:rPr>
          <w:color w:val="000000" w:themeColor="text1"/>
          <w:sz w:val="28"/>
          <w:szCs w:val="28"/>
        </w:rPr>
        <w:t>("demo"</w:t>
      </w:r>
      <w:proofErr w:type="gramStart"/>
      <w:r w:rsidRPr="00D96FD6">
        <w:rPr>
          <w:color w:val="000000" w:themeColor="text1"/>
          <w:sz w:val="28"/>
          <w:szCs w:val="28"/>
        </w:rPr>
        <w:t>).</w:t>
      </w:r>
      <w:proofErr w:type="spellStart"/>
      <w:r w:rsidRPr="00D96FD6">
        <w:rPr>
          <w:color w:val="000000" w:themeColor="text1"/>
          <w:sz w:val="28"/>
          <w:szCs w:val="28"/>
        </w:rPr>
        <w:t>innerHTML</w:t>
      </w:r>
      <w:proofErr w:type="spellEnd"/>
      <w:proofErr w:type="gramEnd"/>
      <w:r w:rsidRPr="00D96FD6">
        <w:rPr>
          <w:color w:val="000000" w:themeColor="text1"/>
          <w:sz w:val="28"/>
          <w:szCs w:val="28"/>
        </w:rPr>
        <w:t xml:space="preserve"> = fruits[</w:t>
      </w:r>
      <w:proofErr w:type="gramStart"/>
      <w:r w:rsidRPr="00D96FD6">
        <w:rPr>
          <w:color w:val="000000" w:themeColor="text1"/>
          <w:sz w:val="28"/>
          <w:szCs w:val="28"/>
        </w:rPr>
        <w:t>fruits.length</w:t>
      </w:r>
      <w:proofErr w:type="gramEnd"/>
      <w:r w:rsidRPr="00D96FD6">
        <w:rPr>
          <w:color w:val="000000" w:themeColor="text1"/>
          <w:sz w:val="28"/>
          <w:szCs w:val="28"/>
        </w:rPr>
        <w:t>-1</w:t>
      </w:r>
      <w:proofErr w:type="gramStart"/>
      <w:r w:rsidRPr="00D96FD6">
        <w:rPr>
          <w:color w:val="000000" w:themeColor="text1"/>
          <w:sz w:val="28"/>
          <w:szCs w:val="28"/>
        </w:rPr>
        <w:t>];</w:t>
      </w:r>
      <w:proofErr w:type="gramEnd"/>
    </w:p>
    <w:p w14:paraId="32C565E3" w14:textId="77777777" w:rsidR="00D96FD6" w:rsidRPr="00D96FD6" w:rsidRDefault="00D96FD6" w:rsidP="00D96FD6">
      <w:pPr>
        <w:spacing w:after="0"/>
        <w:rPr>
          <w:color w:val="000000" w:themeColor="text1"/>
          <w:sz w:val="28"/>
          <w:szCs w:val="28"/>
        </w:rPr>
      </w:pPr>
      <w:r w:rsidRPr="00D96FD6">
        <w:rPr>
          <w:color w:val="000000" w:themeColor="text1"/>
          <w:sz w:val="28"/>
          <w:szCs w:val="28"/>
        </w:rPr>
        <w:t>&lt;/script&gt;</w:t>
      </w:r>
    </w:p>
    <w:p w14:paraId="59E28D48" w14:textId="77777777" w:rsidR="00D96FD6" w:rsidRPr="00D96FD6" w:rsidRDefault="00D96FD6" w:rsidP="00D96FD6">
      <w:pPr>
        <w:spacing w:after="0"/>
        <w:rPr>
          <w:color w:val="000000" w:themeColor="text1"/>
          <w:sz w:val="28"/>
          <w:szCs w:val="28"/>
        </w:rPr>
      </w:pPr>
    </w:p>
    <w:p w14:paraId="6352D87F" w14:textId="77777777" w:rsidR="00D96FD6" w:rsidRPr="00D96FD6" w:rsidRDefault="00D96FD6" w:rsidP="00D96FD6">
      <w:pPr>
        <w:spacing w:after="0"/>
        <w:rPr>
          <w:color w:val="000000" w:themeColor="text1"/>
          <w:sz w:val="28"/>
          <w:szCs w:val="28"/>
        </w:rPr>
      </w:pPr>
      <w:r w:rsidRPr="00D96FD6">
        <w:rPr>
          <w:color w:val="000000" w:themeColor="text1"/>
          <w:sz w:val="28"/>
          <w:szCs w:val="28"/>
        </w:rPr>
        <w:t>&lt;/body&gt;</w:t>
      </w:r>
    </w:p>
    <w:p w14:paraId="4EF97652" w14:textId="7C487C11" w:rsidR="00D96FD6" w:rsidRDefault="00D96FD6" w:rsidP="00D96FD6">
      <w:pPr>
        <w:spacing w:after="0"/>
        <w:rPr>
          <w:color w:val="000000" w:themeColor="text1"/>
          <w:sz w:val="28"/>
          <w:szCs w:val="28"/>
        </w:rPr>
      </w:pPr>
      <w:r w:rsidRPr="00D96FD6">
        <w:rPr>
          <w:color w:val="000000" w:themeColor="text1"/>
          <w:sz w:val="28"/>
          <w:szCs w:val="28"/>
        </w:rPr>
        <w:t>&lt;/html&gt;</w:t>
      </w:r>
    </w:p>
    <w:p w14:paraId="107359A3" w14:textId="0ADF3DE4" w:rsidR="00D84375" w:rsidRDefault="00C35F1B" w:rsidP="00D96FD6">
      <w:pPr>
        <w:spacing w:after="0"/>
        <w:rPr>
          <w:color w:val="000000" w:themeColor="text1"/>
          <w:sz w:val="28"/>
          <w:szCs w:val="28"/>
        </w:rPr>
      </w:pPr>
      <w:r>
        <w:rPr>
          <w:color w:val="000000" w:themeColor="text1"/>
          <w:sz w:val="28"/>
          <w:szCs w:val="28"/>
        </w:rPr>
        <w:t>OUTPUT:</w:t>
      </w:r>
    </w:p>
    <w:p w14:paraId="11599099" w14:textId="77777777" w:rsidR="00C35F1B" w:rsidRPr="00C35F1B" w:rsidRDefault="00C35F1B" w:rsidP="00C35F1B">
      <w:pPr>
        <w:spacing w:after="0"/>
        <w:rPr>
          <w:b/>
          <w:bCs/>
          <w:color w:val="000000" w:themeColor="text1"/>
          <w:sz w:val="28"/>
          <w:szCs w:val="28"/>
        </w:rPr>
      </w:pPr>
      <w:r w:rsidRPr="00C35F1B">
        <w:rPr>
          <w:b/>
          <w:bCs/>
          <w:color w:val="000000" w:themeColor="text1"/>
          <w:sz w:val="28"/>
          <w:szCs w:val="28"/>
        </w:rPr>
        <w:t>JavaScript Arrays</w:t>
      </w:r>
    </w:p>
    <w:p w14:paraId="340D055D" w14:textId="77777777" w:rsidR="00C35F1B" w:rsidRPr="00C35F1B" w:rsidRDefault="00C35F1B" w:rsidP="00C35F1B">
      <w:pPr>
        <w:spacing w:after="0"/>
        <w:rPr>
          <w:b/>
          <w:bCs/>
          <w:color w:val="000000" w:themeColor="text1"/>
          <w:sz w:val="28"/>
          <w:szCs w:val="28"/>
        </w:rPr>
      </w:pPr>
      <w:r w:rsidRPr="00C35F1B">
        <w:rPr>
          <w:b/>
          <w:bCs/>
          <w:color w:val="000000" w:themeColor="text1"/>
          <w:sz w:val="28"/>
          <w:szCs w:val="28"/>
        </w:rPr>
        <w:t>Bracket Indexing</w:t>
      </w:r>
    </w:p>
    <w:p w14:paraId="72939B12" w14:textId="77777777" w:rsidR="00C35F1B" w:rsidRPr="00C35F1B" w:rsidRDefault="00C35F1B" w:rsidP="00C35F1B">
      <w:pPr>
        <w:spacing w:after="0"/>
        <w:rPr>
          <w:color w:val="000000" w:themeColor="text1"/>
          <w:sz w:val="28"/>
          <w:szCs w:val="28"/>
        </w:rPr>
      </w:pPr>
      <w:r w:rsidRPr="00C35F1B">
        <w:rPr>
          <w:color w:val="000000" w:themeColor="text1"/>
          <w:sz w:val="28"/>
          <w:szCs w:val="28"/>
        </w:rPr>
        <w:t>JavaScript array elements are accesses using numeric indexes (starting from 0).</w:t>
      </w:r>
    </w:p>
    <w:p w14:paraId="23B0FD06" w14:textId="77777777" w:rsidR="00C35F1B" w:rsidRPr="00C35F1B" w:rsidRDefault="00C35F1B" w:rsidP="00C35F1B">
      <w:pPr>
        <w:spacing w:after="0"/>
        <w:rPr>
          <w:color w:val="000000" w:themeColor="text1"/>
          <w:sz w:val="28"/>
          <w:szCs w:val="28"/>
        </w:rPr>
      </w:pPr>
      <w:r w:rsidRPr="00C35F1B">
        <w:rPr>
          <w:color w:val="000000" w:themeColor="text1"/>
          <w:sz w:val="28"/>
          <w:szCs w:val="28"/>
        </w:rPr>
        <w:t>Mango</w:t>
      </w:r>
    </w:p>
    <w:p w14:paraId="4FA78760" w14:textId="77777777" w:rsidR="00C35F1B" w:rsidRDefault="00C35F1B" w:rsidP="00D96FD6">
      <w:pPr>
        <w:spacing w:after="0"/>
        <w:rPr>
          <w:color w:val="000000" w:themeColor="text1"/>
          <w:sz w:val="28"/>
          <w:szCs w:val="28"/>
        </w:rPr>
      </w:pPr>
    </w:p>
    <w:p w14:paraId="2574977F" w14:textId="07153674" w:rsidR="00C35F1B" w:rsidRDefault="00C35F1B" w:rsidP="00D96FD6">
      <w:pPr>
        <w:spacing w:after="0"/>
        <w:rPr>
          <w:color w:val="000000" w:themeColor="text1"/>
          <w:sz w:val="28"/>
          <w:szCs w:val="28"/>
        </w:rPr>
      </w:pPr>
      <w:r>
        <w:rPr>
          <w:color w:val="000000" w:themeColor="text1"/>
          <w:sz w:val="28"/>
          <w:szCs w:val="28"/>
        </w:rPr>
        <w:t>INPUT:</w:t>
      </w:r>
    </w:p>
    <w:p w14:paraId="2AB2D516" w14:textId="77777777" w:rsidR="00390461" w:rsidRPr="00390461" w:rsidRDefault="00390461" w:rsidP="00390461">
      <w:pPr>
        <w:spacing w:after="0"/>
        <w:rPr>
          <w:color w:val="000000" w:themeColor="text1"/>
          <w:sz w:val="28"/>
          <w:szCs w:val="28"/>
        </w:rPr>
      </w:pPr>
      <w:r w:rsidRPr="00390461">
        <w:rPr>
          <w:color w:val="000000" w:themeColor="text1"/>
          <w:sz w:val="28"/>
          <w:szCs w:val="28"/>
        </w:rPr>
        <w:t>&lt;!DOCTYPE html&gt;</w:t>
      </w:r>
    </w:p>
    <w:p w14:paraId="29A5894E" w14:textId="77777777" w:rsidR="00390461" w:rsidRPr="00390461" w:rsidRDefault="00390461" w:rsidP="00390461">
      <w:pPr>
        <w:spacing w:after="0"/>
        <w:rPr>
          <w:color w:val="000000" w:themeColor="text1"/>
          <w:sz w:val="28"/>
          <w:szCs w:val="28"/>
        </w:rPr>
      </w:pPr>
      <w:r w:rsidRPr="00390461">
        <w:rPr>
          <w:color w:val="000000" w:themeColor="text1"/>
          <w:sz w:val="28"/>
          <w:szCs w:val="28"/>
        </w:rPr>
        <w:t>&lt;html&gt;</w:t>
      </w:r>
    </w:p>
    <w:p w14:paraId="4E9146C8" w14:textId="77777777" w:rsidR="00390461" w:rsidRPr="00390461" w:rsidRDefault="00390461" w:rsidP="00390461">
      <w:pPr>
        <w:spacing w:after="0"/>
        <w:rPr>
          <w:color w:val="000000" w:themeColor="text1"/>
          <w:sz w:val="28"/>
          <w:szCs w:val="28"/>
        </w:rPr>
      </w:pPr>
      <w:r w:rsidRPr="00390461">
        <w:rPr>
          <w:color w:val="000000" w:themeColor="text1"/>
          <w:sz w:val="28"/>
          <w:szCs w:val="28"/>
        </w:rPr>
        <w:t>&lt;body&gt;</w:t>
      </w:r>
    </w:p>
    <w:p w14:paraId="36555181" w14:textId="77777777" w:rsidR="00390461" w:rsidRPr="00390461" w:rsidRDefault="00390461" w:rsidP="00390461">
      <w:pPr>
        <w:spacing w:after="0"/>
        <w:rPr>
          <w:color w:val="000000" w:themeColor="text1"/>
          <w:sz w:val="28"/>
          <w:szCs w:val="28"/>
        </w:rPr>
      </w:pPr>
      <w:r w:rsidRPr="00390461">
        <w:rPr>
          <w:color w:val="000000" w:themeColor="text1"/>
          <w:sz w:val="28"/>
          <w:szCs w:val="28"/>
        </w:rPr>
        <w:t>&lt;h1&gt;JavaScript Arrays&lt;/h1&gt;</w:t>
      </w:r>
    </w:p>
    <w:p w14:paraId="02249C75" w14:textId="77777777" w:rsidR="00390461" w:rsidRPr="00390461" w:rsidRDefault="00390461" w:rsidP="00390461">
      <w:pPr>
        <w:spacing w:after="0"/>
        <w:rPr>
          <w:color w:val="000000" w:themeColor="text1"/>
          <w:sz w:val="28"/>
          <w:szCs w:val="28"/>
        </w:rPr>
      </w:pPr>
      <w:r w:rsidRPr="00390461">
        <w:rPr>
          <w:color w:val="000000" w:themeColor="text1"/>
          <w:sz w:val="28"/>
          <w:szCs w:val="28"/>
        </w:rPr>
        <w:t>&lt;h2&gt;Creating an Array&lt;/h2&gt;</w:t>
      </w:r>
    </w:p>
    <w:p w14:paraId="5192D8C5" w14:textId="77777777" w:rsidR="00390461" w:rsidRPr="00390461" w:rsidRDefault="00390461" w:rsidP="00390461">
      <w:pPr>
        <w:spacing w:after="0"/>
        <w:rPr>
          <w:color w:val="000000" w:themeColor="text1"/>
          <w:sz w:val="28"/>
          <w:szCs w:val="28"/>
        </w:rPr>
      </w:pPr>
    </w:p>
    <w:p w14:paraId="0992D41D" w14:textId="77777777" w:rsidR="00390461" w:rsidRPr="00390461" w:rsidRDefault="00390461" w:rsidP="00390461">
      <w:pPr>
        <w:spacing w:after="0"/>
        <w:rPr>
          <w:color w:val="000000" w:themeColor="text1"/>
          <w:sz w:val="28"/>
          <w:szCs w:val="28"/>
        </w:rPr>
      </w:pPr>
      <w:r w:rsidRPr="00390461">
        <w:rPr>
          <w:color w:val="000000" w:themeColor="text1"/>
          <w:sz w:val="28"/>
          <w:szCs w:val="28"/>
        </w:rPr>
        <w:t xml:space="preserve">&lt;p&gt;Avoid using new </w:t>
      </w:r>
      <w:proofErr w:type="gramStart"/>
      <w:r w:rsidRPr="00390461">
        <w:rPr>
          <w:color w:val="000000" w:themeColor="text1"/>
          <w:sz w:val="28"/>
          <w:szCs w:val="28"/>
        </w:rPr>
        <w:t>Array(</w:t>
      </w:r>
      <w:proofErr w:type="gramEnd"/>
      <w:r w:rsidRPr="00390461">
        <w:rPr>
          <w:color w:val="000000" w:themeColor="text1"/>
          <w:sz w:val="28"/>
          <w:szCs w:val="28"/>
        </w:rPr>
        <w:t xml:space="preserve">). Use [] </w:t>
      </w:r>
      <w:proofErr w:type="gramStart"/>
      <w:r w:rsidRPr="00390461">
        <w:rPr>
          <w:color w:val="000000" w:themeColor="text1"/>
          <w:sz w:val="28"/>
          <w:szCs w:val="28"/>
        </w:rPr>
        <w:t>instead.&lt;</w:t>
      </w:r>
      <w:proofErr w:type="gramEnd"/>
      <w:r w:rsidRPr="00390461">
        <w:rPr>
          <w:color w:val="000000" w:themeColor="text1"/>
          <w:sz w:val="28"/>
          <w:szCs w:val="28"/>
        </w:rPr>
        <w:t>/p&gt;</w:t>
      </w:r>
    </w:p>
    <w:p w14:paraId="60E01F25" w14:textId="77777777" w:rsidR="00390461" w:rsidRPr="00390461" w:rsidRDefault="00390461" w:rsidP="00390461">
      <w:pPr>
        <w:spacing w:after="0"/>
        <w:rPr>
          <w:color w:val="000000" w:themeColor="text1"/>
          <w:sz w:val="28"/>
          <w:szCs w:val="28"/>
        </w:rPr>
      </w:pPr>
    </w:p>
    <w:p w14:paraId="1117BAA4" w14:textId="77777777" w:rsidR="00390461" w:rsidRPr="00390461" w:rsidRDefault="00390461" w:rsidP="00390461">
      <w:pPr>
        <w:spacing w:after="0"/>
        <w:rPr>
          <w:color w:val="000000" w:themeColor="text1"/>
          <w:sz w:val="28"/>
          <w:szCs w:val="28"/>
        </w:rPr>
      </w:pPr>
      <w:r w:rsidRPr="00390461">
        <w:rPr>
          <w:color w:val="000000" w:themeColor="text1"/>
          <w:sz w:val="28"/>
          <w:szCs w:val="28"/>
        </w:rPr>
        <w:t>&lt;p id="demo"&gt;&lt;/p&gt;</w:t>
      </w:r>
    </w:p>
    <w:p w14:paraId="565FE424" w14:textId="77777777" w:rsidR="00390461" w:rsidRPr="00390461" w:rsidRDefault="00390461" w:rsidP="00390461">
      <w:pPr>
        <w:spacing w:after="0"/>
        <w:rPr>
          <w:color w:val="000000" w:themeColor="text1"/>
          <w:sz w:val="28"/>
          <w:szCs w:val="28"/>
        </w:rPr>
      </w:pPr>
    </w:p>
    <w:p w14:paraId="37C02C9E" w14:textId="77777777" w:rsidR="00390461" w:rsidRPr="00390461" w:rsidRDefault="00390461" w:rsidP="00390461">
      <w:pPr>
        <w:spacing w:after="0"/>
        <w:rPr>
          <w:color w:val="000000" w:themeColor="text1"/>
          <w:sz w:val="28"/>
          <w:szCs w:val="28"/>
        </w:rPr>
      </w:pPr>
      <w:r w:rsidRPr="00390461">
        <w:rPr>
          <w:color w:val="000000" w:themeColor="text1"/>
          <w:sz w:val="28"/>
          <w:szCs w:val="28"/>
        </w:rPr>
        <w:t>&lt;script&gt;</w:t>
      </w:r>
    </w:p>
    <w:p w14:paraId="627C86AF" w14:textId="77777777" w:rsidR="00390461" w:rsidRPr="00390461" w:rsidRDefault="00390461" w:rsidP="00390461">
      <w:pPr>
        <w:spacing w:after="0"/>
        <w:rPr>
          <w:color w:val="000000" w:themeColor="text1"/>
          <w:sz w:val="28"/>
          <w:szCs w:val="28"/>
        </w:rPr>
      </w:pPr>
      <w:r w:rsidRPr="00390461">
        <w:rPr>
          <w:color w:val="000000" w:themeColor="text1"/>
          <w:sz w:val="28"/>
          <w:szCs w:val="28"/>
        </w:rPr>
        <w:t>//</w:t>
      </w:r>
      <w:proofErr w:type="spellStart"/>
      <w:r w:rsidRPr="00390461">
        <w:rPr>
          <w:color w:val="000000" w:themeColor="text1"/>
          <w:sz w:val="28"/>
          <w:szCs w:val="28"/>
        </w:rPr>
        <w:t>const</w:t>
      </w:r>
      <w:proofErr w:type="spellEnd"/>
      <w:r w:rsidRPr="00390461">
        <w:rPr>
          <w:color w:val="000000" w:themeColor="text1"/>
          <w:sz w:val="28"/>
          <w:szCs w:val="28"/>
        </w:rPr>
        <w:t xml:space="preserve"> points = new </w:t>
      </w:r>
      <w:proofErr w:type="gramStart"/>
      <w:r w:rsidRPr="00390461">
        <w:rPr>
          <w:color w:val="000000" w:themeColor="text1"/>
          <w:sz w:val="28"/>
          <w:szCs w:val="28"/>
        </w:rPr>
        <w:t>Array(</w:t>
      </w:r>
      <w:proofErr w:type="gramEnd"/>
      <w:r w:rsidRPr="00390461">
        <w:rPr>
          <w:color w:val="000000" w:themeColor="text1"/>
          <w:sz w:val="28"/>
          <w:szCs w:val="28"/>
        </w:rPr>
        <w:t>40, 100, 1, 5, 25, 10</w:t>
      </w:r>
      <w:proofErr w:type="gramStart"/>
      <w:r w:rsidRPr="00390461">
        <w:rPr>
          <w:color w:val="000000" w:themeColor="text1"/>
          <w:sz w:val="28"/>
          <w:szCs w:val="28"/>
        </w:rPr>
        <w:t>);</w:t>
      </w:r>
      <w:proofErr w:type="gramEnd"/>
    </w:p>
    <w:p w14:paraId="5E47C6E2" w14:textId="77777777" w:rsidR="00390461" w:rsidRPr="00390461" w:rsidRDefault="00390461" w:rsidP="00390461">
      <w:pPr>
        <w:spacing w:after="0"/>
        <w:rPr>
          <w:color w:val="000000" w:themeColor="text1"/>
          <w:sz w:val="28"/>
          <w:szCs w:val="28"/>
        </w:rPr>
      </w:pPr>
      <w:proofErr w:type="spellStart"/>
      <w:r w:rsidRPr="00390461">
        <w:rPr>
          <w:color w:val="000000" w:themeColor="text1"/>
          <w:sz w:val="28"/>
          <w:szCs w:val="28"/>
        </w:rPr>
        <w:lastRenderedPageBreak/>
        <w:t>const</w:t>
      </w:r>
      <w:proofErr w:type="spellEnd"/>
      <w:r w:rsidRPr="00390461">
        <w:rPr>
          <w:color w:val="000000" w:themeColor="text1"/>
          <w:sz w:val="28"/>
          <w:szCs w:val="28"/>
        </w:rPr>
        <w:t xml:space="preserve"> points = [40, 100, 1, 5, 25, 10</w:t>
      </w:r>
      <w:proofErr w:type="gramStart"/>
      <w:r w:rsidRPr="00390461">
        <w:rPr>
          <w:color w:val="000000" w:themeColor="text1"/>
          <w:sz w:val="28"/>
          <w:szCs w:val="28"/>
        </w:rPr>
        <w:t>];</w:t>
      </w:r>
      <w:proofErr w:type="gramEnd"/>
    </w:p>
    <w:p w14:paraId="02A5A7BE" w14:textId="77777777" w:rsidR="00390461" w:rsidRPr="00390461" w:rsidRDefault="00390461" w:rsidP="00390461">
      <w:pPr>
        <w:spacing w:after="0"/>
        <w:rPr>
          <w:color w:val="000000" w:themeColor="text1"/>
          <w:sz w:val="28"/>
          <w:szCs w:val="28"/>
        </w:rPr>
      </w:pPr>
      <w:proofErr w:type="spellStart"/>
      <w:proofErr w:type="gramStart"/>
      <w:r w:rsidRPr="00390461">
        <w:rPr>
          <w:color w:val="000000" w:themeColor="text1"/>
          <w:sz w:val="28"/>
          <w:szCs w:val="28"/>
        </w:rPr>
        <w:t>document.getElementById</w:t>
      </w:r>
      <w:proofErr w:type="spellEnd"/>
      <w:proofErr w:type="gramEnd"/>
      <w:r w:rsidRPr="00390461">
        <w:rPr>
          <w:color w:val="000000" w:themeColor="text1"/>
          <w:sz w:val="28"/>
          <w:szCs w:val="28"/>
        </w:rPr>
        <w:t>("demo"</w:t>
      </w:r>
      <w:proofErr w:type="gramStart"/>
      <w:r w:rsidRPr="00390461">
        <w:rPr>
          <w:color w:val="000000" w:themeColor="text1"/>
          <w:sz w:val="28"/>
          <w:szCs w:val="28"/>
        </w:rPr>
        <w:t>).</w:t>
      </w:r>
      <w:proofErr w:type="spellStart"/>
      <w:r w:rsidRPr="00390461">
        <w:rPr>
          <w:color w:val="000000" w:themeColor="text1"/>
          <w:sz w:val="28"/>
          <w:szCs w:val="28"/>
        </w:rPr>
        <w:t>innerHTML</w:t>
      </w:r>
      <w:proofErr w:type="spellEnd"/>
      <w:proofErr w:type="gramEnd"/>
      <w:r w:rsidRPr="00390461">
        <w:rPr>
          <w:color w:val="000000" w:themeColor="text1"/>
          <w:sz w:val="28"/>
          <w:szCs w:val="28"/>
        </w:rPr>
        <w:t xml:space="preserve"> = </w:t>
      </w:r>
      <w:proofErr w:type="gramStart"/>
      <w:r w:rsidRPr="00390461">
        <w:rPr>
          <w:color w:val="000000" w:themeColor="text1"/>
          <w:sz w:val="28"/>
          <w:szCs w:val="28"/>
        </w:rPr>
        <w:t>points[</w:t>
      </w:r>
      <w:proofErr w:type="gramEnd"/>
      <w:r w:rsidRPr="00390461">
        <w:rPr>
          <w:color w:val="000000" w:themeColor="text1"/>
          <w:sz w:val="28"/>
          <w:szCs w:val="28"/>
        </w:rPr>
        <w:t>0</w:t>
      </w:r>
      <w:proofErr w:type="gramStart"/>
      <w:r w:rsidRPr="00390461">
        <w:rPr>
          <w:color w:val="000000" w:themeColor="text1"/>
          <w:sz w:val="28"/>
          <w:szCs w:val="28"/>
        </w:rPr>
        <w:t>];</w:t>
      </w:r>
      <w:proofErr w:type="gramEnd"/>
      <w:r w:rsidRPr="00390461">
        <w:rPr>
          <w:color w:val="000000" w:themeColor="text1"/>
          <w:sz w:val="28"/>
          <w:szCs w:val="28"/>
        </w:rPr>
        <w:t xml:space="preserve">  </w:t>
      </w:r>
    </w:p>
    <w:p w14:paraId="2820DD1F" w14:textId="77777777" w:rsidR="00390461" w:rsidRPr="00390461" w:rsidRDefault="00390461" w:rsidP="00390461">
      <w:pPr>
        <w:spacing w:after="0"/>
        <w:rPr>
          <w:color w:val="000000" w:themeColor="text1"/>
          <w:sz w:val="28"/>
          <w:szCs w:val="28"/>
        </w:rPr>
      </w:pPr>
      <w:r w:rsidRPr="00390461">
        <w:rPr>
          <w:color w:val="000000" w:themeColor="text1"/>
          <w:sz w:val="28"/>
          <w:szCs w:val="28"/>
        </w:rPr>
        <w:t>&lt;/script&gt;</w:t>
      </w:r>
    </w:p>
    <w:p w14:paraId="0FCFB17A" w14:textId="77777777" w:rsidR="00390461" w:rsidRPr="00390461" w:rsidRDefault="00390461" w:rsidP="00390461">
      <w:pPr>
        <w:spacing w:after="0"/>
        <w:rPr>
          <w:color w:val="000000" w:themeColor="text1"/>
          <w:sz w:val="28"/>
          <w:szCs w:val="28"/>
        </w:rPr>
      </w:pPr>
    </w:p>
    <w:p w14:paraId="2DD85D2E" w14:textId="77777777" w:rsidR="00390461" w:rsidRPr="00390461" w:rsidRDefault="00390461" w:rsidP="00390461">
      <w:pPr>
        <w:spacing w:after="0"/>
        <w:rPr>
          <w:color w:val="000000" w:themeColor="text1"/>
          <w:sz w:val="28"/>
          <w:szCs w:val="28"/>
        </w:rPr>
      </w:pPr>
      <w:r w:rsidRPr="00390461">
        <w:rPr>
          <w:color w:val="000000" w:themeColor="text1"/>
          <w:sz w:val="28"/>
          <w:szCs w:val="28"/>
        </w:rPr>
        <w:t>&lt;/body&gt;</w:t>
      </w:r>
    </w:p>
    <w:p w14:paraId="6D9BD2BE" w14:textId="607B689A" w:rsidR="00C35F1B" w:rsidRDefault="00390461" w:rsidP="00390461">
      <w:pPr>
        <w:spacing w:after="0"/>
        <w:rPr>
          <w:color w:val="000000" w:themeColor="text1"/>
          <w:sz w:val="28"/>
          <w:szCs w:val="28"/>
        </w:rPr>
      </w:pPr>
      <w:r w:rsidRPr="00390461">
        <w:rPr>
          <w:color w:val="000000" w:themeColor="text1"/>
          <w:sz w:val="28"/>
          <w:szCs w:val="28"/>
        </w:rPr>
        <w:t>&lt;/html&gt;</w:t>
      </w:r>
    </w:p>
    <w:p w14:paraId="63E6AF4C" w14:textId="77777777" w:rsidR="00390461" w:rsidRDefault="00390461" w:rsidP="00390461">
      <w:pPr>
        <w:spacing w:after="0"/>
        <w:rPr>
          <w:color w:val="000000" w:themeColor="text1"/>
          <w:sz w:val="28"/>
          <w:szCs w:val="28"/>
        </w:rPr>
      </w:pPr>
    </w:p>
    <w:p w14:paraId="5FB95601" w14:textId="77777777" w:rsidR="00390461" w:rsidRDefault="00390461" w:rsidP="00390461">
      <w:pPr>
        <w:spacing w:after="0"/>
        <w:rPr>
          <w:color w:val="000000" w:themeColor="text1"/>
          <w:sz w:val="28"/>
          <w:szCs w:val="28"/>
        </w:rPr>
      </w:pPr>
    </w:p>
    <w:p w14:paraId="051AB3B2" w14:textId="6AE21B89" w:rsidR="00390461" w:rsidRDefault="00390461" w:rsidP="00390461">
      <w:pPr>
        <w:spacing w:after="0"/>
        <w:rPr>
          <w:color w:val="000000" w:themeColor="text1"/>
          <w:sz w:val="28"/>
          <w:szCs w:val="28"/>
        </w:rPr>
      </w:pPr>
      <w:r>
        <w:rPr>
          <w:color w:val="000000" w:themeColor="text1"/>
          <w:sz w:val="28"/>
          <w:szCs w:val="28"/>
        </w:rPr>
        <w:t>OUTPPUT:</w:t>
      </w:r>
    </w:p>
    <w:p w14:paraId="23AA9C46" w14:textId="77777777" w:rsidR="00390461" w:rsidRPr="00390461" w:rsidRDefault="00390461" w:rsidP="00390461">
      <w:pPr>
        <w:spacing w:after="0"/>
        <w:rPr>
          <w:b/>
          <w:bCs/>
          <w:color w:val="000000" w:themeColor="text1"/>
          <w:sz w:val="28"/>
          <w:szCs w:val="28"/>
        </w:rPr>
      </w:pPr>
      <w:r w:rsidRPr="00390461">
        <w:rPr>
          <w:b/>
          <w:bCs/>
          <w:color w:val="000000" w:themeColor="text1"/>
          <w:sz w:val="28"/>
          <w:szCs w:val="28"/>
        </w:rPr>
        <w:t>JavaScript Arrays</w:t>
      </w:r>
    </w:p>
    <w:p w14:paraId="6339F8A1" w14:textId="77777777" w:rsidR="00390461" w:rsidRPr="00390461" w:rsidRDefault="00390461" w:rsidP="00390461">
      <w:pPr>
        <w:spacing w:after="0"/>
        <w:rPr>
          <w:b/>
          <w:bCs/>
          <w:color w:val="000000" w:themeColor="text1"/>
          <w:sz w:val="28"/>
          <w:szCs w:val="28"/>
        </w:rPr>
      </w:pPr>
      <w:r w:rsidRPr="00390461">
        <w:rPr>
          <w:b/>
          <w:bCs/>
          <w:color w:val="000000" w:themeColor="text1"/>
          <w:sz w:val="28"/>
          <w:szCs w:val="28"/>
        </w:rPr>
        <w:t>Creating an Array</w:t>
      </w:r>
    </w:p>
    <w:p w14:paraId="4204121A" w14:textId="77777777" w:rsidR="00390461" w:rsidRPr="00390461" w:rsidRDefault="00390461" w:rsidP="00390461">
      <w:pPr>
        <w:spacing w:after="0"/>
        <w:rPr>
          <w:color w:val="000000" w:themeColor="text1"/>
          <w:sz w:val="28"/>
          <w:szCs w:val="28"/>
        </w:rPr>
      </w:pPr>
      <w:r w:rsidRPr="00390461">
        <w:rPr>
          <w:color w:val="000000" w:themeColor="text1"/>
          <w:sz w:val="28"/>
          <w:szCs w:val="28"/>
        </w:rPr>
        <w:t xml:space="preserve">Avoid using new </w:t>
      </w:r>
      <w:proofErr w:type="gramStart"/>
      <w:r w:rsidRPr="00390461">
        <w:rPr>
          <w:color w:val="000000" w:themeColor="text1"/>
          <w:sz w:val="28"/>
          <w:szCs w:val="28"/>
        </w:rPr>
        <w:t>Array(</w:t>
      </w:r>
      <w:proofErr w:type="gramEnd"/>
      <w:r w:rsidRPr="00390461">
        <w:rPr>
          <w:color w:val="000000" w:themeColor="text1"/>
          <w:sz w:val="28"/>
          <w:szCs w:val="28"/>
        </w:rPr>
        <w:t>). Use [] instead.</w:t>
      </w:r>
    </w:p>
    <w:p w14:paraId="31375294" w14:textId="77777777" w:rsidR="00390461" w:rsidRPr="00390461" w:rsidRDefault="00390461" w:rsidP="00390461">
      <w:pPr>
        <w:spacing w:after="0"/>
        <w:rPr>
          <w:color w:val="000000" w:themeColor="text1"/>
          <w:sz w:val="28"/>
          <w:szCs w:val="28"/>
        </w:rPr>
      </w:pPr>
      <w:r w:rsidRPr="00390461">
        <w:rPr>
          <w:color w:val="000000" w:themeColor="text1"/>
          <w:sz w:val="28"/>
          <w:szCs w:val="28"/>
        </w:rPr>
        <w:t>40</w:t>
      </w:r>
    </w:p>
    <w:p w14:paraId="69F838CB" w14:textId="77777777" w:rsidR="00390461" w:rsidRDefault="00390461" w:rsidP="00390461">
      <w:pPr>
        <w:spacing w:after="0"/>
        <w:rPr>
          <w:color w:val="000000" w:themeColor="text1"/>
          <w:sz w:val="28"/>
          <w:szCs w:val="28"/>
        </w:rPr>
      </w:pPr>
    </w:p>
    <w:p w14:paraId="59220CC0" w14:textId="77777777" w:rsidR="00390461" w:rsidRDefault="00390461" w:rsidP="00390461">
      <w:pPr>
        <w:spacing w:after="0"/>
        <w:rPr>
          <w:color w:val="000000" w:themeColor="text1"/>
          <w:sz w:val="28"/>
          <w:szCs w:val="28"/>
        </w:rPr>
      </w:pPr>
    </w:p>
    <w:p w14:paraId="3BE92535" w14:textId="1558A83C" w:rsidR="00390461" w:rsidRDefault="00390461" w:rsidP="00390461">
      <w:pPr>
        <w:spacing w:after="0"/>
        <w:rPr>
          <w:color w:val="000000" w:themeColor="text1"/>
          <w:sz w:val="28"/>
          <w:szCs w:val="28"/>
        </w:rPr>
      </w:pPr>
      <w:r>
        <w:rPr>
          <w:color w:val="000000" w:themeColor="text1"/>
          <w:sz w:val="28"/>
          <w:szCs w:val="28"/>
        </w:rPr>
        <w:t>INPUT:</w:t>
      </w:r>
    </w:p>
    <w:p w14:paraId="764ADBC1" w14:textId="77777777" w:rsidR="00A31D94" w:rsidRPr="00A31D94" w:rsidRDefault="00A31D94" w:rsidP="00A31D94">
      <w:pPr>
        <w:spacing w:after="0"/>
        <w:rPr>
          <w:color w:val="000000" w:themeColor="text1"/>
          <w:sz w:val="28"/>
          <w:szCs w:val="28"/>
        </w:rPr>
      </w:pPr>
      <w:r w:rsidRPr="00A31D94">
        <w:rPr>
          <w:color w:val="000000" w:themeColor="text1"/>
          <w:sz w:val="28"/>
          <w:szCs w:val="28"/>
        </w:rPr>
        <w:t>&lt;!DOCTYPE html&gt;</w:t>
      </w:r>
    </w:p>
    <w:p w14:paraId="30DD61C4" w14:textId="77777777" w:rsidR="00A31D94" w:rsidRPr="00A31D94" w:rsidRDefault="00A31D94" w:rsidP="00A31D94">
      <w:pPr>
        <w:spacing w:after="0"/>
        <w:rPr>
          <w:color w:val="000000" w:themeColor="text1"/>
          <w:sz w:val="28"/>
          <w:szCs w:val="28"/>
        </w:rPr>
      </w:pPr>
      <w:r w:rsidRPr="00A31D94">
        <w:rPr>
          <w:color w:val="000000" w:themeColor="text1"/>
          <w:sz w:val="28"/>
          <w:szCs w:val="28"/>
        </w:rPr>
        <w:t>&lt;html&gt;</w:t>
      </w:r>
    </w:p>
    <w:p w14:paraId="37FC7059" w14:textId="77777777" w:rsidR="00A31D94" w:rsidRPr="00A31D94" w:rsidRDefault="00A31D94" w:rsidP="00A31D94">
      <w:pPr>
        <w:spacing w:after="0"/>
        <w:rPr>
          <w:color w:val="000000" w:themeColor="text1"/>
          <w:sz w:val="28"/>
          <w:szCs w:val="28"/>
        </w:rPr>
      </w:pPr>
      <w:r w:rsidRPr="00A31D94">
        <w:rPr>
          <w:color w:val="000000" w:themeColor="text1"/>
          <w:sz w:val="28"/>
          <w:szCs w:val="28"/>
        </w:rPr>
        <w:t>&lt;body&gt;</w:t>
      </w:r>
    </w:p>
    <w:p w14:paraId="6A6EDF7F" w14:textId="77777777" w:rsidR="00A31D94" w:rsidRPr="00A31D94" w:rsidRDefault="00A31D94" w:rsidP="00A31D94">
      <w:pPr>
        <w:spacing w:after="0"/>
        <w:rPr>
          <w:color w:val="000000" w:themeColor="text1"/>
          <w:sz w:val="28"/>
          <w:szCs w:val="28"/>
        </w:rPr>
      </w:pPr>
      <w:r w:rsidRPr="00A31D94">
        <w:rPr>
          <w:color w:val="000000" w:themeColor="text1"/>
          <w:sz w:val="28"/>
          <w:szCs w:val="28"/>
        </w:rPr>
        <w:t>&lt;h1&gt;JavaScript Arrays&lt;/h1&gt;</w:t>
      </w:r>
    </w:p>
    <w:p w14:paraId="3A80EAD2" w14:textId="77777777" w:rsidR="00A31D94" w:rsidRPr="00A31D94" w:rsidRDefault="00A31D94" w:rsidP="00A31D94">
      <w:pPr>
        <w:spacing w:after="0"/>
        <w:rPr>
          <w:color w:val="000000" w:themeColor="text1"/>
          <w:sz w:val="28"/>
          <w:szCs w:val="28"/>
        </w:rPr>
      </w:pPr>
      <w:r w:rsidRPr="00A31D94">
        <w:rPr>
          <w:color w:val="000000" w:themeColor="text1"/>
          <w:sz w:val="28"/>
          <w:szCs w:val="28"/>
        </w:rPr>
        <w:t xml:space="preserve">&lt;h2&gt;Nested JavaScript Objects and </w:t>
      </w:r>
      <w:proofErr w:type="gramStart"/>
      <w:r w:rsidRPr="00A31D94">
        <w:rPr>
          <w:color w:val="000000" w:themeColor="text1"/>
          <w:sz w:val="28"/>
          <w:szCs w:val="28"/>
        </w:rPr>
        <w:t>Arrays.&lt;</w:t>
      </w:r>
      <w:proofErr w:type="gramEnd"/>
      <w:r w:rsidRPr="00A31D94">
        <w:rPr>
          <w:color w:val="000000" w:themeColor="text1"/>
          <w:sz w:val="28"/>
          <w:szCs w:val="28"/>
        </w:rPr>
        <w:t>/h2&gt;</w:t>
      </w:r>
    </w:p>
    <w:p w14:paraId="7EBD5267" w14:textId="77777777" w:rsidR="00A31D94" w:rsidRPr="00A31D94" w:rsidRDefault="00A31D94" w:rsidP="00A31D94">
      <w:pPr>
        <w:spacing w:after="0"/>
        <w:rPr>
          <w:color w:val="000000" w:themeColor="text1"/>
          <w:sz w:val="28"/>
          <w:szCs w:val="28"/>
        </w:rPr>
      </w:pPr>
    </w:p>
    <w:p w14:paraId="400F2AA3" w14:textId="77777777" w:rsidR="00A31D94" w:rsidRPr="00A31D94" w:rsidRDefault="00A31D94" w:rsidP="00A31D94">
      <w:pPr>
        <w:spacing w:after="0"/>
        <w:rPr>
          <w:color w:val="000000" w:themeColor="text1"/>
          <w:sz w:val="28"/>
          <w:szCs w:val="28"/>
        </w:rPr>
      </w:pPr>
      <w:r w:rsidRPr="00A31D94">
        <w:rPr>
          <w:color w:val="000000" w:themeColor="text1"/>
          <w:sz w:val="28"/>
          <w:szCs w:val="28"/>
        </w:rPr>
        <w:t>&lt;p id="demo"&gt;&lt;/p&gt;</w:t>
      </w:r>
    </w:p>
    <w:p w14:paraId="20E37460" w14:textId="77777777" w:rsidR="00A31D94" w:rsidRPr="00A31D94" w:rsidRDefault="00A31D94" w:rsidP="00A31D94">
      <w:pPr>
        <w:spacing w:after="0"/>
        <w:rPr>
          <w:color w:val="000000" w:themeColor="text1"/>
          <w:sz w:val="28"/>
          <w:szCs w:val="28"/>
        </w:rPr>
      </w:pPr>
    </w:p>
    <w:p w14:paraId="50F45373" w14:textId="77777777" w:rsidR="00A31D94" w:rsidRPr="00A31D94" w:rsidRDefault="00A31D94" w:rsidP="00A31D94">
      <w:pPr>
        <w:spacing w:after="0"/>
        <w:rPr>
          <w:color w:val="000000" w:themeColor="text1"/>
          <w:sz w:val="28"/>
          <w:szCs w:val="28"/>
        </w:rPr>
      </w:pPr>
      <w:r w:rsidRPr="00A31D94">
        <w:rPr>
          <w:color w:val="000000" w:themeColor="text1"/>
          <w:sz w:val="28"/>
          <w:szCs w:val="28"/>
        </w:rPr>
        <w:t>&lt;script&gt;</w:t>
      </w:r>
    </w:p>
    <w:p w14:paraId="4832550B" w14:textId="77777777" w:rsidR="00A31D94" w:rsidRPr="00A31D94" w:rsidRDefault="00A31D94" w:rsidP="00A31D94">
      <w:pPr>
        <w:spacing w:after="0"/>
        <w:rPr>
          <w:color w:val="000000" w:themeColor="text1"/>
          <w:sz w:val="28"/>
          <w:szCs w:val="28"/>
        </w:rPr>
      </w:pPr>
      <w:r w:rsidRPr="00A31D94">
        <w:rPr>
          <w:color w:val="000000" w:themeColor="text1"/>
          <w:sz w:val="28"/>
          <w:szCs w:val="28"/>
        </w:rPr>
        <w:t>let x = "</w:t>
      </w:r>
      <w:proofErr w:type="gramStart"/>
      <w:r w:rsidRPr="00A31D94">
        <w:rPr>
          <w:color w:val="000000" w:themeColor="text1"/>
          <w:sz w:val="28"/>
          <w:szCs w:val="28"/>
        </w:rPr>
        <w:t>";</w:t>
      </w:r>
      <w:proofErr w:type="gramEnd"/>
    </w:p>
    <w:p w14:paraId="4DF560E9" w14:textId="77777777" w:rsidR="00A31D94" w:rsidRPr="00A31D94" w:rsidRDefault="00A31D94" w:rsidP="00A31D94">
      <w:pPr>
        <w:spacing w:after="0"/>
        <w:rPr>
          <w:color w:val="000000" w:themeColor="text1"/>
          <w:sz w:val="28"/>
          <w:szCs w:val="28"/>
        </w:rPr>
      </w:pPr>
      <w:proofErr w:type="spellStart"/>
      <w:r w:rsidRPr="00A31D94">
        <w:rPr>
          <w:color w:val="000000" w:themeColor="text1"/>
          <w:sz w:val="28"/>
          <w:szCs w:val="28"/>
        </w:rPr>
        <w:t>const</w:t>
      </w:r>
      <w:proofErr w:type="spellEnd"/>
      <w:r w:rsidRPr="00A31D94">
        <w:rPr>
          <w:color w:val="000000" w:themeColor="text1"/>
          <w:sz w:val="28"/>
          <w:szCs w:val="28"/>
        </w:rPr>
        <w:t xml:space="preserve"> </w:t>
      </w:r>
      <w:proofErr w:type="spellStart"/>
      <w:r w:rsidRPr="00A31D94">
        <w:rPr>
          <w:color w:val="000000" w:themeColor="text1"/>
          <w:sz w:val="28"/>
          <w:szCs w:val="28"/>
        </w:rPr>
        <w:t>myObj</w:t>
      </w:r>
      <w:proofErr w:type="spellEnd"/>
      <w:r w:rsidRPr="00A31D94">
        <w:rPr>
          <w:color w:val="000000" w:themeColor="text1"/>
          <w:sz w:val="28"/>
          <w:szCs w:val="28"/>
        </w:rPr>
        <w:t xml:space="preserve"> = {</w:t>
      </w:r>
    </w:p>
    <w:p w14:paraId="5993A349" w14:textId="77777777" w:rsidR="00A31D94" w:rsidRPr="00A31D94" w:rsidRDefault="00A31D94" w:rsidP="00A31D94">
      <w:pPr>
        <w:spacing w:after="0"/>
        <w:rPr>
          <w:color w:val="000000" w:themeColor="text1"/>
          <w:sz w:val="28"/>
          <w:szCs w:val="28"/>
        </w:rPr>
      </w:pPr>
      <w:r w:rsidRPr="00A31D94">
        <w:rPr>
          <w:color w:val="000000" w:themeColor="text1"/>
          <w:sz w:val="28"/>
          <w:szCs w:val="28"/>
        </w:rPr>
        <w:t>  name: "John",</w:t>
      </w:r>
    </w:p>
    <w:p w14:paraId="0FEBFCCB" w14:textId="77777777" w:rsidR="00A31D94" w:rsidRPr="00A31D94" w:rsidRDefault="00A31D94" w:rsidP="00A31D94">
      <w:pPr>
        <w:spacing w:after="0"/>
        <w:rPr>
          <w:color w:val="000000" w:themeColor="text1"/>
          <w:sz w:val="28"/>
          <w:szCs w:val="28"/>
        </w:rPr>
      </w:pPr>
      <w:r w:rsidRPr="00A31D94">
        <w:rPr>
          <w:color w:val="000000" w:themeColor="text1"/>
          <w:sz w:val="28"/>
          <w:szCs w:val="28"/>
        </w:rPr>
        <w:t>  age: 30,</w:t>
      </w:r>
    </w:p>
    <w:p w14:paraId="6B4D9FFB" w14:textId="77777777" w:rsidR="00A31D94" w:rsidRPr="00A31D94" w:rsidRDefault="00A31D94" w:rsidP="00A31D94">
      <w:pPr>
        <w:spacing w:after="0"/>
        <w:rPr>
          <w:color w:val="000000" w:themeColor="text1"/>
          <w:sz w:val="28"/>
          <w:szCs w:val="28"/>
        </w:rPr>
      </w:pPr>
      <w:r w:rsidRPr="00A31D94">
        <w:rPr>
          <w:color w:val="000000" w:themeColor="text1"/>
          <w:sz w:val="28"/>
          <w:szCs w:val="28"/>
        </w:rPr>
        <w:t>  cars: [</w:t>
      </w:r>
    </w:p>
    <w:p w14:paraId="1BFF4EC8" w14:textId="77777777" w:rsidR="00A31D94" w:rsidRPr="00A31D94" w:rsidRDefault="00A31D94" w:rsidP="00A31D94">
      <w:pPr>
        <w:spacing w:after="0"/>
        <w:rPr>
          <w:color w:val="000000" w:themeColor="text1"/>
          <w:sz w:val="28"/>
          <w:szCs w:val="28"/>
        </w:rPr>
      </w:pPr>
      <w:r w:rsidRPr="00A31D94">
        <w:rPr>
          <w:color w:val="000000" w:themeColor="text1"/>
          <w:sz w:val="28"/>
          <w:szCs w:val="28"/>
        </w:rPr>
        <w:t>    {</w:t>
      </w:r>
      <w:proofErr w:type="spellStart"/>
      <w:r w:rsidRPr="00A31D94">
        <w:rPr>
          <w:color w:val="000000" w:themeColor="text1"/>
          <w:sz w:val="28"/>
          <w:szCs w:val="28"/>
        </w:rPr>
        <w:t>name:"Ford</w:t>
      </w:r>
      <w:proofErr w:type="spellEnd"/>
      <w:r w:rsidRPr="00A31D94">
        <w:rPr>
          <w:color w:val="000000" w:themeColor="text1"/>
          <w:sz w:val="28"/>
          <w:szCs w:val="28"/>
        </w:rPr>
        <w:t xml:space="preserve">", </w:t>
      </w:r>
      <w:proofErr w:type="gramStart"/>
      <w:r w:rsidRPr="00A31D94">
        <w:rPr>
          <w:color w:val="000000" w:themeColor="text1"/>
          <w:sz w:val="28"/>
          <w:szCs w:val="28"/>
        </w:rPr>
        <w:t>models:[</w:t>
      </w:r>
      <w:proofErr w:type="gramEnd"/>
      <w:r w:rsidRPr="00A31D94">
        <w:rPr>
          <w:color w:val="000000" w:themeColor="text1"/>
          <w:sz w:val="28"/>
          <w:szCs w:val="28"/>
        </w:rPr>
        <w:t>"Fiesta", "Focus", "Mustang"]},</w:t>
      </w:r>
    </w:p>
    <w:p w14:paraId="2C7E0608" w14:textId="77777777" w:rsidR="00A31D94" w:rsidRPr="00A31D94" w:rsidRDefault="00A31D94" w:rsidP="00A31D94">
      <w:pPr>
        <w:spacing w:after="0"/>
        <w:rPr>
          <w:color w:val="000000" w:themeColor="text1"/>
          <w:sz w:val="28"/>
          <w:szCs w:val="28"/>
        </w:rPr>
      </w:pPr>
      <w:r w:rsidRPr="00A31D94">
        <w:rPr>
          <w:color w:val="000000" w:themeColor="text1"/>
          <w:sz w:val="28"/>
          <w:szCs w:val="28"/>
        </w:rPr>
        <w:t>    {</w:t>
      </w:r>
      <w:proofErr w:type="spellStart"/>
      <w:r w:rsidRPr="00A31D94">
        <w:rPr>
          <w:color w:val="000000" w:themeColor="text1"/>
          <w:sz w:val="28"/>
          <w:szCs w:val="28"/>
        </w:rPr>
        <w:t>name:"BMW</w:t>
      </w:r>
      <w:proofErr w:type="spellEnd"/>
      <w:r w:rsidRPr="00A31D94">
        <w:rPr>
          <w:color w:val="000000" w:themeColor="text1"/>
          <w:sz w:val="28"/>
          <w:szCs w:val="28"/>
        </w:rPr>
        <w:t xml:space="preserve">", </w:t>
      </w:r>
      <w:proofErr w:type="gramStart"/>
      <w:r w:rsidRPr="00A31D94">
        <w:rPr>
          <w:color w:val="000000" w:themeColor="text1"/>
          <w:sz w:val="28"/>
          <w:szCs w:val="28"/>
        </w:rPr>
        <w:t>models:[</w:t>
      </w:r>
      <w:proofErr w:type="gramEnd"/>
      <w:r w:rsidRPr="00A31D94">
        <w:rPr>
          <w:color w:val="000000" w:themeColor="text1"/>
          <w:sz w:val="28"/>
          <w:szCs w:val="28"/>
        </w:rPr>
        <w:t>"320", "X3", "X5"]},</w:t>
      </w:r>
    </w:p>
    <w:p w14:paraId="79BA1D4C" w14:textId="77777777" w:rsidR="00A31D94" w:rsidRPr="00A31D94" w:rsidRDefault="00A31D94" w:rsidP="00A31D94">
      <w:pPr>
        <w:spacing w:after="0"/>
        <w:rPr>
          <w:color w:val="000000" w:themeColor="text1"/>
          <w:sz w:val="28"/>
          <w:szCs w:val="28"/>
        </w:rPr>
      </w:pPr>
      <w:r w:rsidRPr="00A31D94">
        <w:rPr>
          <w:color w:val="000000" w:themeColor="text1"/>
          <w:sz w:val="28"/>
          <w:szCs w:val="28"/>
        </w:rPr>
        <w:lastRenderedPageBreak/>
        <w:t>    {</w:t>
      </w:r>
      <w:proofErr w:type="spellStart"/>
      <w:r w:rsidRPr="00A31D94">
        <w:rPr>
          <w:color w:val="000000" w:themeColor="text1"/>
          <w:sz w:val="28"/>
          <w:szCs w:val="28"/>
        </w:rPr>
        <w:t>name:"Fiat</w:t>
      </w:r>
      <w:proofErr w:type="spellEnd"/>
      <w:r w:rsidRPr="00A31D94">
        <w:rPr>
          <w:color w:val="000000" w:themeColor="text1"/>
          <w:sz w:val="28"/>
          <w:szCs w:val="28"/>
        </w:rPr>
        <w:t xml:space="preserve">", </w:t>
      </w:r>
      <w:proofErr w:type="gramStart"/>
      <w:r w:rsidRPr="00A31D94">
        <w:rPr>
          <w:color w:val="000000" w:themeColor="text1"/>
          <w:sz w:val="28"/>
          <w:szCs w:val="28"/>
        </w:rPr>
        <w:t>models:[</w:t>
      </w:r>
      <w:proofErr w:type="gramEnd"/>
      <w:r w:rsidRPr="00A31D94">
        <w:rPr>
          <w:color w:val="000000" w:themeColor="text1"/>
          <w:sz w:val="28"/>
          <w:szCs w:val="28"/>
        </w:rPr>
        <w:t>"500", "Panda"]}</w:t>
      </w:r>
    </w:p>
    <w:p w14:paraId="7402D5E1" w14:textId="77777777" w:rsidR="00A31D94" w:rsidRPr="00A31D94" w:rsidRDefault="00A31D94" w:rsidP="00A31D94">
      <w:pPr>
        <w:spacing w:after="0"/>
        <w:rPr>
          <w:color w:val="000000" w:themeColor="text1"/>
          <w:sz w:val="28"/>
          <w:szCs w:val="28"/>
        </w:rPr>
      </w:pPr>
      <w:r w:rsidRPr="00A31D94">
        <w:rPr>
          <w:color w:val="000000" w:themeColor="text1"/>
          <w:sz w:val="28"/>
          <w:szCs w:val="28"/>
        </w:rPr>
        <w:t>  ]</w:t>
      </w:r>
    </w:p>
    <w:p w14:paraId="2BD420E2" w14:textId="77777777" w:rsidR="00A31D94" w:rsidRPr="00A31D94" w:rsidRDefault="00A31D94" w:rsidP="00A31D94">
      <w:pPr>
        <w:spacing w:after="0"/>
        <w:rPr>
          <w:color w:val="000000" w:themeColor="text1"/>
          <w:sz w:val="28"/>
          <w:szCs w:val="28"/>
        </w:rPr>
      </w:pPr>
      <w:r w:rsidRPr="00A31D94">
        <w:rPr>
          <w:color w:val="000000" w:themeColor="text1"/>
          <w:sz w:val="28"/>
          <w:szCs w:val="28"/>
        </w:rPr>
        <w:t>}</w:t>
      </w:r>
    </w:p>
    <w:p w14:paraId="03FE5998" w14:textId="77777777" w:rsidR="00A31D94" w:rsidRPr="00A31D94" w:rsidRDefault="00A31D94" w:rsidP="00A31D94">
      <w:pPr>
        <w:spacing w:after="0"/>
        <w:rPr>
          <w:color w:val="000000" w:themeColor="text1"/>
          <w:sz w:val="28"/>
          <w:szCs w:val="28"/>
        </w:rPr>
      </w:pPr>
    </w:p>
    <w:p w14:paraId="4FBFC760" w14:textId="77777777" w:rsidR="00A31D94" w:rsidRPr="00A31D94" w:rsidRDefault="00A31D94" w:rsidP="00A31D94">
      <w:pPr>
        <w:spacing w:after="0"/>
        <w:rPr>
          <w:color w:val="000000" w:themeColor="text1"/>
          <w:sz w:val="28"/>
          <w:szCs w:val="28"/>
        </w:rPr>
      </w:pPr>
      <w:r w:rsidRPr="00A31D94">
        <w:rPr>
          <w:color w:val="000000" w:themeColor="text1"/>
          <w:sz w:val="28"/>
          <w:szCs w:val="28"/>
        </w:rPr>
        <w:t xml:space="preserve">for (let </w:t>
      </w:r>
      <w:proofErr w:type="spellStart"/>
      <w:r w:rsidRPr="00A31D94">
        <w:rPr>
          <w:color w:val="000000" w:themeColor="text1"/>
          <w:sz w:val="28"/>
          <w:szCs w:val="28"/>
        </w:rPr>
        <w:t>i</w:t>
      </w:r>
      <w:proofErr w:type="spellEnd"/>
      <w:r w:rsidRPr="00A31D94">
        <w:rPr>
          <w:color w:val="000000" w:themeColor="text1"/>
          <w:sz w:val="28"/>
          <w:szCs w:val="28"/>
        </w:rPr>
        <w:t xml:space="preserve"> in </w:t>
      </w:r>
      <w:proofErr w:type="spellStart"/>
      <w:r w:rsidRPr="00A31D94">
        <w:rPr>
          <w:color w:val="000000" w:themeColor="text1"/>
          <w:sz w:val="28"/>
          <w:szCs w:val="28"/>
        </w:rPr>
        <w:t>myObj.cars</w:t>
      </w:r>
      <w:proofErr w:type="spellEnd"/>
      <w:r w:rsidRPr="00A31D94">
        <w:rPr>
          <w:color w:val="000000" w:themeColor="text1"/>
          <w:sz w:val="28"/>
          <w:szCs w:val="28"/>
        </w:rPr>
        <w:t>) {</w:t>
      </w:r>
    </w:p>
    <w:p w14:paraId="0B509FB2" w14:textId="77777777" w:rsidR="00A31D94" w:rsidRPr="00A31D94" w:rsidRDefault="00A31D94" w:rsidP="00A31D94">
      <w:pPr>
        <w:spacing w:after="0"/>
        <w:rPr>
          <w:color w:val="000000" w:themeColor="text1"/>
          <w:sz w:val="28"/>
          <w:szCs w:val="28"/>
        </w:rPr>
      </w:pPr>
      <w:r w:rsidRPr="00A31D94">
        <w:rPr>
          <w:color w:val="000000" w:themeColor="text1"/>
          <w:sz w:val="28"/>
          <w:szCs w:val="28"/>
        </w:rPr>
        <w:t xml:space="preserve">  x += "&lt;h2&gt;" + </w:t>
      </w:r>
      <w:proofErr w:type="spellStart"/>
      <w:r w:rsidRPr="00A31D94">
        <w:rPr>
          <w:color w:val="000000" w:themeColor="text1"/>
          <w:sz w:val="28"/>
          <w:szCs w:val="28"/>
        </w:rPr>
        <w:t>myObj.cars</w:t>
      </w:r>
      <w:proofErr w:type="spellEnd"/>
      <w:r w:rsidRPr="00A31D94">
        <w:rPr>
          <w:color w:val="000000" w:themeColor="text1"/>
          <w:sz w:val="28"/>
          <w:szCs w:val="28"/>
        </w:rPr>
        <w:t>[</w:t>
      </w:r>
      <w:proofErr w:type="spellStart"/>
      <w:r w:rsidRPr="00A31D94">
        <w:rPr>
          <w:color w:val="000000" w:themeColor="text1"/>
          <w:sz w:val="28"/>
          <w:szCs w:val="28"/>
        </w:rPr>
        <w:t>i</w:t>
      </w:r>
      <w:proofErr w:type="spellEnd"/>
      <w:r w:rsidRPr="00A31D94">
        <w:rPr>
          <w:color w:val="000000" w:themeColor="text1"/>
          <w:sz w:val="28"/>
          <w:szCs w:val="28"/>
        </w:rPr>
        <w:t>].name + "&lt;/h2&gt;</w:t>
      </w:r>
      <w:proofErr w:type="gramStart"/>
      <w:r w:rsidRPr="00A31D94">
        <w:rPr>
          <w:color w:val="000000" w:themeColor="text1"/>
          <w:sz w:val="28"/>
          <w:szCs w:val="28"/>
        </w:rPr>
        <w:t>";</w:t>
      </w:r>
      <w:proofErr w:type="gramEnd"/>
    </w:p>
    <w:p w14:paraId="2F0B1FC5" w14:textId="77777777" w:rsidR="00A31D94" w:rsidRPr="00A31D94" w:rsidRDefault="00A31D94" w:rsidP="00A31D94">
      <w:pPr>
        <w:spacing w:after="0"/>
        <w:rPr>
          <w:color w:val="000000" w:themeColor="text1"/>
          <w:sz w:val="28"/>
          <w:szCs w:val="28"/>
        </w:rPr>
      </w:pPr>
      <w:r w:rsidRPr="00A31D94">
        <w:rPr>
          <w:color w:val="000000" w:themeColor="text1"/>
          <w:sz w:val="28"/>
          <w:szCs w:val="28"/>
        </w:rPr>
        <w:t xml:space="preserve">  for (let j in </w:t>
      </w:r>
      <w:proofErr w:type="spellStart"/>
      <w:r w:rsidRPr="00A31D94">
        <w:rPr>
          <w:color w:val="000000" w:themeColor="text1"/>
          <w:sz w:val="28"/>
          <w:szCs w:val="28"/>
        </w:rPr>
        <w:t>myObj.cars</w:t>
      </w:r>
      <w:proofErr w:type="spellEnd"/>
      <w:r w:rsidRPr="00A31D94">
        <w:rPr>
          <w:color w:val="000000" w:themeColor="text1"/>
          <w:sz w:val="28"/>
          <w:szCs w:val="28"/>
        </w:rPr>
        <w:t>[</w:t>
      </w:r>
      <w:proofErr w:type="spellStart"/>
      <w:r w:rsidRPr="00A31D94">
        <w:rPr>
          <w:color w:val="000000" w:themeColor="text1"/>
          <w:sz w:val="28"/>
          <w:szCs w:val="28"/>
        </w:rPr>
        <w:t>i</w:t>
      </w:r>
      <w:proofErr w:type="spellEnd"/>
      <w:proofErr w:type="gramStart"/>
      <w:r w:rsidRPr="00A31D94">
        <w:rPr>
          <w:color w:val="000000" w:themeColor="text1"/>
          <w:sz w:val="28"/>
          <w:szCs w:val="28"/>
        </w:rPr>
        <w:t>].models</w:t>
      </w:r>
      <w:proofErr w:type="gramEnd"/>
      <w:r w:rsidRPr="00A31D94">
        <w:rPr>
          <w:color w:val="000000" w:themeColor="text1"/>
          <w:sz w:val="28"/>
          <w:szCs w:val="28"/>
        </w:rPr>
        <w:t>) {</w:t>
      </w:r>
    </w:p>
    <w:p w14:paraId="58CE9392" w14:textId="77777777" w:rsidR="00A31D94" w:rsidRPr="00A31D94" w:rsidRDefault="00A31D94" w:rsidP="00A31D94">
      <w:pPr>
        <w:spacing w:after="0"/>
        <w:rPr>
          <w:color w:val="000000" w:themeColor="text1"/>
          <w:sz w:val="28"/>
          <w:szCs w:val="28"/>
        </w:rPr>
      </w:pPr>
      <w:r w:rsidRPr="00A31D94">
        <w:rPr>
          <w:color w:val="000000" w:themeColor="text1"/>
          <w:sz w:val="28"/>
          <w:szCs w:val="28"/>
        </w:rPr>
        <w:t xml:space="preserve">    x += </w:t>
      </w:r>
      <w:proofErr w:type="spellStart"/>
      <w:r w:rsidRPr="00A31D94">
        <w:rPr>
          <w:color w:val="000000" w:themeColor="text1"/>
          <w:sz w:val="28"/>
          <w:szCs w:val="28"/>
        </w:rPr>
        <w:t>myObj.cars</w:t>
      </w:r>
      <w:proofErr w:type="spellEnd"/>
      <w:r w:rsidRPr="00A31D94">
        <w:rPr>
          <w:color w:val="000000" w:themeColor="text1"/>
          <w:sz w:val="28"/>
          <w:szCs w:val="28"/>
        </w:rPr>
        <w:t>[</w:t>
      </w:r>
      <w:proofErr w:type="spellStart"/>
      <w:r w:rsidRPr="00A31D94">
        <w:rPr>
          <w:color w:val="000000" w:themeColor="text1"/>
          <w:sz w:val="28"/>
          <w:szCs w:val="28"/>
        </w:rPr>
        <w:t>i</w:t>
      </w:r>
      <w:proofErr w:type="spellEnd"/>
      <w:proofErr w:type="gramStart"/>
      <w:r w:rsidRPr="00A31D94">
        <w:rPr>
          <w:color w:val="000000" w:themeColor="text1"/>
          <w:sz w:val="28"/>
          <w:szCs w:val="28"/>
        </w:rPr>
        <w:t>].models</w:t>
      </w:r>
      <w:proofErr w:type="gramEnd"/>
      <w:r w:rsidRPr="00A31D94">
        <w:rPr>
          <w:color w:val="000000" w:themeColor="text1"/>
          <w:sz w:val="28"/>
          <w:szCs w:val="28"/>
        </w:rPr>
        <w:t>[j] + "&lt;</w:t>
      </w:r>
      <w:proofErr w:type="spellStart"/>
      <w:r w:rsidRPr="00A31D94">
        <w:rPr>
          <w:color w:val="000000" w:themeColor="text1"/>
          <w:sz w:val="28"/>
          <w:szCs w:val="28"/>
        </w:rPr>
        <w:t>br</w:t>
      </w:r>
      <w:proofErr w:type="spellEnd"/>
      <w:r w:rsidRPr="00A31D94">
        <w:rPr>
          <w:color w:val="000000" w:themeColor="text1"/>
          <w:sz w:val="28"/>
          <w:szCs w:val="28"/>
        </w:rPr>
        <w:t>&gt;</w:t>
      </w:r>
      <w:proofErr w:type="gramStart"/>
      <w:r w:rsidRPr="00A31D94">
        <w:rPr>
          <w:color w:val="000000" w:themeColor="text1"/>
          <w:sz w:val="28"/>
          <w:szCs w:val="28"/>
        </w:rPr>
        <w:t>";</w:t>
      </w:r>
      <w:proofErr w:type="gramEnd"/>
    </w:p>
    <w:p w14:paraId="08001B10" w14:textId="77777777" w:rsidR="00A31D94" w:rsidRPr="00A31D94" w:rsidRDefault="00A31D94" w:rsidP="00A31D94">
      <w:pPr>
        <w:spacing w:after="0"/>
        <w:rPr>
          <w:color w:val="000000" w:themeColor="text1"/>
          <w:sz w:val="28"/>
          <w:szCs w:val="28"/>
        </w:rPr>
      </w:pPr>
      <w:r w:rsidRPr="00A31D94">
        <w:rPr>
          <w:color w:val="000000" w:themeColor="text1"/>
          <w:sz w:val="28"/>
          <w:szCs w:val="28"/>
        </w:rPr>
        <w:t>  }</w:t>
      </w:r>
    </w:p>
    <w:p w14:paraId="071AF22F" w14:textId="77777777" w:rsidR="00A31D94" w:rsidRPr="00A31D94" w:rsidRDefault="00A31D94" w:rsidP="00A31D94">
      <w:pPr>
        <w:spacing w:after="0"/>
        <w:rPr>
          <w:color w:val="000000" w:themeColor="text1"/>
          <w:sz w:val="28"/>
          <w:szCs w:val="28"/>
        </w:rPr>
      </w:pPr>
      <w:r w:rsidRPr="00A31D94">
        <w:rPr>
          <w:color w:val="000000" w:themeColor="text1"/>
          <w:sz w:val="28"/>
          <w:szCs w:val="28"/>
        </w:rPr>
        <w:t>}</w:t>
      </w:r>
    </w:p>
    <w:p w14:paraId="2FC99F7C" w14:textId="77777777" w:rsidR="00A31D94" w:rsidRPr="00A31D94" w:rsidRDefault="00A31D94" w:rsidP="00A31D94">
      <w:pPr>
        <w:spacing w:after="0"/>
        <w:rPr>
          <w:color w:val="000000" w:themeColor="text1"/>
          <w:sz w:val="28"/>
          <w:szCs w:val="28"/>
        </w:rPr>
      </w:pPr>
    </w:p>
    <w:p w14:paraId="64F82A8A" w14:textId="77777777" w:rsidR="00A31D94" w:rsidRPr="00A31D94" w:rsidRDefault="00A31D94" w:rsidP="00A31D94">
      <w:pPr>
        <w:spacing w:after="0"/>
        <w:rPr>
          <w:color w:val="000000" w:themeColor="text1"/>
          <w:sz w:val="28"/>
          <w:szCs w:val="28"/>
        </w:rPr>
      </w:pPr>
      <w:proofErr w:type="spellStart"/>
      <w:proofErr w:type="gramStart"/>
      <w:r w:rsidRPr="00A31D94">
        <w:rPr>
          <w:color w:val="000000" w:themeColor="text1"/>
          <w:sz w:val="28"/>
          <w:szCs w:val="28"/>
        </w:rPr>
        <w:t>document.getElementById</w:t>
      </w:r>
      <w:proofErr w:type="spellEnd"/>
      <w:proofErr w:type="gramEnd"/>
      <w:r w:rsidRPr="00A31D94">
        <w:rPr>
          <w:color w:val="000000" w:themeColor="text1"/>
          <w:sz w:val="28"/>
          <w:szCs w:val="28"/>
        </w:rPr>
        <w:t>("demo"</w:t>
      </w:r>
      <w:proofErr w:type="gramStart"/>
      <w:r w:rsidRPr="00A31D94">
        <w:rPr>
          <w:color w:val="000000" w:themeColor="text1"/>
          <w:sz w:val="28"/>
          <w:szCs w:val="28"/>
        </w:rPr>
        <w:t>).</w:t>
      </w:r>
      <w:proofErr w:type="spellStart"/>
      <w:r w:rsidRPr="00A31D94">
        <w:rPr>
          <w:color w:val="000000" w:themeColor="text1"/>
          <w:sz w:val="28"/>
          <w:szCs w:val="28"/>
        </w:rPr>
        <w:t>innerHTML</w:t>
      </w:r>
      <w:proofErr w:type="spellEnd"/>
      <w:proofErr w:type="gramEnd"/>
      <w:r w:rsidRPr="00A31D94">
        <w:rPr>
          <w:color w:val="000000" w:themeColor="text1"/>
          <w:sz w:val="28"/>
          <w:szCs w:val="28"/>
        </w:rPr>
        <w:t xml:space="preserve"> = </w:t>
      </w:r>
      <w:proofErr w:type="gramStart"/>
      <w:r w:rsidRPr="00A31D94">
        <w:rPr>
          <w:color w:val="000000" w:themeColor="text1"/>
          <w:sz w:val="28"/>
          <w:szCs w:val="28"/>
        </w:rPr>
        <w:t>x;</w:t>
      </w:r>
      <w:proofErr w:type="gramEnd"/>
    </w:p>
    <w:p w14:paraId="1F84EFD0" w14:textId="77777777" w:rsidR="00A31D94" w:rsidRPr="00A31D94" w:rsidRDefault="00A31D94" w:rsidP="00A31D94">
      <w:pPr>
        <w:spacing w:after="0"/>
        <w:rPr>
          <w:color w:val="000000" w:themeColor="text1"/>
          <w:sz w:val="28"/>
          <w:szCs w:val="28"/>
        </w:rPr>
      </w:pPr>
      <w:r w:rsidRPr="00A31D94">
        <w:rPr>
          <w:color w:val="000000" w:themeColor="text1"/>
          <w:sz w:val="28"/>
          <w:szCs w:val="28"/>
        </w:rPr>
        <w:t>&lt;/script&gt;</w:t>
      </w:r>
    </w:p>
    <w:p w14:paraId="49F0C5D2" w14:textId="77777777" w:rsidR="00A31D94" w:rsidRPr="00A31D94" w:rsidRDefault="00A31D94" w:rsidP="00A31D94">
      <w:pPr>
        <w:spacing w:after="0"/>
        <w:rPr>
          <w:color w:val="000000" w:themeColor="text1"/>
          <w:sz w:val="28"/>
          <w:szCs w:val="28"/>
        </w:rPr>
      </w:pPr>
    </w:p>
    <w:p w14:paraId="34E1D92A" w14:textId="77777777" w:rsidR="00A31D94" w:rsidRPr="00A31D94" w:rsidRDefault="00A31D94" w:rsidP="00A31D94">
      <w:pPr>
        <w:spacing w:after="0"/>
        <w:rPr>
          <w:color w:val="000000" w:themeColor="text1"/>
          <w:sz w:val="28"/>
          <w:szCs w:val="28"/>
        </w:rPr>
      </w:pPr>
      <w:r w:rsidRPr="00A31D94">
        <w:rPr>
          <w:color w:val="000000" w:themeColor="text1"/>
          <w:sz w:val="28"/>
          <w:szCs w:val="28"/>
        </w:rPr>
        <w:t>&lt;/body&gt;</w:t>
      </w:r>
    </w:p>
    <w:p w14:paraId="5754EBDC" w14:textId="77777777" w:rsidR="00A31D94" w:rsidRPr="00A31D94" w:rsidRDefault="00A31D94" w:rsidP="00A31D94">
      <w:pPr>
        <w:spacing w:after="0"/>
        <w:rPr>
          <w:color w:val="000000" w:themeColor="text1"/>
          <w:sz w:val="28"/>
          <w:szCs w:val="28"/>
        </w:rPr>
      </w:pPr>
      <w:r w:rsidRPr="00A31D94">
        <w:rPr>
          <w:color w:val="000000" w:themeColor="text1"/>
          <w:sz w:val="28"/>
          <w:szCs w:val="28"/>
        </w:rPr>
        <w:t>&lt;/html&gt;</w:t>
      </w:r>
    </w:p>
    <w:p w14:paraId="38024E31" w14:textId="77777777" w:rsidR="00390461" w:rsidRDefault="00390461" w:rsidP="00390461">
      <w:pPr>
        <w:spacing w:after="0"/>
        <w:rPr>
          <w:color w:val="000000" w:themeColor="text1"/>
          <w:sz w:val="28"/>
          <w:szCs w:val="28"/>
        </w:rPr>
      </w:pPr>
    </w:p>
    <w:p w14:paraId="33620C6D" w14:textId="4921DB7F" w:rsidR="00A31D94" w:rsidRDefault="00A31D94" w:rsidP="00390461">
      <w:pPr>
        <w:spacing w:after="0"/>
        <w:rPr>
          <w:color w:val="000000" w:themeColor="text1"/>
          <w:sz w:val="28"/>
          <w:szCs w:val="28"/>
        </w:rPr>
      </w:pPr>
      <w:r>
        <w:rPr>
          <w:color w:val="000000" w:themeColor="text1"/>
          <w:sz w:val="28"/>
          <w:szCs w:val="28"/>
        </w:rPr>
        <w:t>OUTPUT:</w:t>
      </w:r>
    </w:p>
    <w:p w14:paraId="07A548F2" w14:textId="77777777" w:rsidR="00A31D94" w:rsidRPr="00A31D94" w:rsidRDefault="00A31D94" w:rsidP="00A31D94">
      <w:pPr>
        <w:spacing w:after="0"/>
        <w:rPr>
          <w:b/>
          <w:bCs/>
          <w:color w:val="000000" w:themeColor="text1"/>
          <w:sz w:val="28"/>
          <w:szCs w:val="28"/>
        </w:rPr>
      </w:pPr>
      <w:r w:rsidRPr="00A31D94">
        <w:rPr>
          <w:b/>
          <w:bCs/>
          <w:color w:val="000000" w:themeColor="text1"/>
          <w:sz w:val="28"/>
          <w:szCs w:val="28"/>
        </w:rPr>
        <w:t>JavaScript Arrays</w:t>
      </w:r>
    </w:p>
    <w:p w14:paraId="6AEC2635" w14:textId="77777777" w:rsidR="00A31D94" w:rsidRPr="00A31D94" w:rsidRDefault="00A31D94" w:rsidP="00A31D94">
      <w:pPr>
        <w:spacing w:after="0"/>
        <w:rPr>
          <w:b/>
          <w:bCs/>
          <w:color w:val="000000" w:themeColor="text1"/>
          <w:sz w:val="28"/>
          <w:szCs w:val="28"/>
        </w:rPr>
      </w:pPr>
      <w:r w:rsidRPr="00A31D94">
        <w:rPr>
          <w:b/>
          <w:bCs/>
          <w:color w:val="000000" w:themeColor="text1"/>
          <w:sz w:val="28"/>
          <w:szCs w:val="28"/>
        </w:rPr>
        <w:t>Nested JavaScript Objects and Arrays.</w:t>
      </w:r>
    </w:p>
    <w:p w14:paraId="0082A53C" w14:textId="77777777" w:rsidR="00A31D94" w:rsidRPr="00A31D94" w:rsidRDefault="00A31D94" w:rsidP="00A31D94">
      <w:pPr>
        <w:spacing w:after="0"/>
        <w:rPr>
          <w:b/>
          <w:bCs/>
          <w:color w:val="000000" w:themeColor="text1"/>
          <w:sz w:val="28"/>
          <w:szCs w:val="28"/>
        </w:rPr>
      </w:pPr>
      <w:r w:rsidRPr="00A31D94">
        <w:rPr>
          <w:b/>
          <w:bCs/>
          <w:color w:val="000000" w:themeColor="text1"/>
          <w:sz w:val="28"/>
          <w:szCs w:val="28"/>
        </w:rPr>
        <w:t>Ford</w:t>
      </w:r>
    </w:p>
    <w:p w14:paraId="2F09AA84" w14:textId="77777777" w:rsidR="00A31D94" w:rsidRPr="00A31D94" w:rsidRDefault="00A31D94" w:rsidP="00A31D94">
      <w:pPr>
        <w:spacing w:after="0"/>
        <w:rPr>
          <w:color w:val="000000" w:themeColor="text1"/>
          <w:sz w:val="28"/>
          <w:szCs w:val="28"/>
        </w:rPr>
      </w:pPr>
      <w:r w:rsidRPr="00A31D94">
        <w:rPr>
          <w:color w:val="000000" w:themeColor="text1"/>
          <w:sz w:val="28"/>
          <w:szCs w:val="28"/>
        </w:rPr>
        <w:t>Fiesta</w:t>
      </w:r>
      <w:r w:rsidRPr="00A31D94">
        <w:rPr>
          <w:color w:val="000000" w:themeColor="text1"/>
          <w:sz w:val="28"/>
          <w:szCs w:val="28"/>
        </w:rPr>
        <w:br/>
        <w:t>Focus</w:t>
      </w:r>
      <w:r w:rsidRPr="00A31D94">
        <w:rPr>
          <w:color w:val="000000" w:themeColor="text1"/>
          <w:sz w:val="28"/>
          <w:szCs w:val="28"/>
        </w:rPr>
        <w:br/>
        <w:t>Mustang</w:t>
      </w:r>
    </w:p>
    <w:p w14:paraId="20DF5AE1" w14:textId="77777777" w:rsidR="00A31D94" w:rsidRPr="00A31D94" w:rsidRDefault="00A31D94" w:rsidP="00A31D94">
      <w:pPr>
        <w:spacing w:after="0"/>
        <w:rPr>
          <w:b/>
          <w:bCs/>
          <w:color w:val="000000" w:themeColor="text1"/>
          <w:sz w:val="28"/>
          <w:szCs w:val="28"/>
        </w:rPr>
      </w:pPr>
      <w:r w:rsidRPr="00A31D94">
        <w:rPr>
          <w:b/>
          <w:bCs/>
          <w:color w:val="000000" w:themeColor="text1"/>
          <w:sz w:val="28"/>
          <w:szCs w:val="28"/>
        </w:rPr>
        <w:t>BMW</w:t>
      </w:r>
    </w:p>
    <w:p w14:paraId="33AE2F4F" w14:textId="77777777" w:rsidR="00A31D94" w:rsidRPr="00A31D94" w:rsidRDefault="00A31D94" w:rsidP="00A31D94">
      <w:pPr>
        <w:spacing w:after="0"/>
        <w:rPr>
          <w:color w:val="000000" w:themeColor="text1"/>
          <w:sz w:val="28"/>
          <w:szCs w:val="28"/>
        </w:rPr>
      </w:pPr>
      <w:r w:rsidRPr="00A31D94">
        <w:rPr>
          <w:color w:val="000000" w:themeColor="text1"/>
          <w:sz w:val="28"/>
          <w:szCs w:val="28"/>
        </w:rPr>
        <w:t>320</w:t>
      </w:r>
      <w:r w:rsidRPr="00A31D94">
        <w:rPr>
          <w:color w:val="000000" w:themeColor="text1"/>
          <w:sz w:val="28"/>
          <w:szCs w:val="28"/>
        </w:rPr>
        <w:br/>
        <w:t>X3</w:t>
      </w:r>
      <w:r w:rsidRPr="00A31D94">
        <w:rPr>
          <w:color w:val="000000" w:themeColor="text1"/>
          <w:sz w:val="28"/>
          <w:szCs w:val="28"/>
        </w:rPr>
        <w:br/>
        <w:t>X5</w:t>
      </w:r>
    </w:p>
    <w:p w14:paraId="3C59C96C" w14:textId="77777777" w:rsidR="00A31D94" w:rsidRPr="00A31D94" w:rsidRDefault="00A31D94" w:rsidP="00A31D94">
      <w:pPr>
        <w:spacing w:after="0"/>
        <w:rPr>
          <w:b/>
          <w:bCs/>
          <w:color w:val="000000" w:themeColor="text1"/>
          <w:sz w:val="28"/>
          <w:szCs w:val="28"/>
        </w:rPr>
      </w:pPr>
      <w:r w:rsidRPr="00A31D94">
        <w:rPr>
          <w:b/>
          <w:bCs/>
          <w:color w:val="000000" w:themeColor="text1"/>
          <w:sz w:val="28"/>
          <w:szCs w:val="28"/>
        </w:rPr>
        <w:t>Fiat</w:t>
      </w:r>
    </w:p>
    <w:p w14:paraId="5B90FCA7" w14:textId="77777777" w:rsidR="00A31D94" w:rsidRPr="00A31D94" w:rsidRDefault="00A31D94" w:rsidP="00A31D94">
      <w:pPr>
        <w:spacing w:after="0"/>
        <w:rPr>
          <w:color w:val="000000" w:themeColor="text1"/>
          <w:sz w:val="28"/>
          <w:szCs w:val="28"/>
        </w:rPr>
      </w:pPr>
      <w:r w:rsidRPr="00A31D94">
        <w:rPr>
          <w:color w:val="000000" w:themeColor="text1"/>
          <w:sz w:val="28"/>
          <w:szCs w:val="28"/>
        </w:rPr>
        <w:t>500</w:t>
      </w:r>
      <w:r w:rsidRPr="00A31D94">
        <w:rPr>
          <w:color w:val="000000" w:themeColor="text1"/>
          <w:sz w:val="28"/>
          <w:szCs w:val="28"/>
        </w:rPr>
        <w:br/>
        <w:t>Panda</w:t>
      </w:r>
    </w:p>
    <w:p w14:paraId="0219807A" w14:textId="77777777" w:rsidR="00A31D94" w:rsidRDefault="00A31D94" w:rsidP="00390461">
      <w:pPr>
        <w:spacing w:after="0"/>
        <w:rPr>
          <w:color w:val="000000" w:themeColor="text1"/>
          <w:sz w:val="28"/>
          <w:szCs w:val="28"/>
        </w:rPr>
      </w:pPr>
    </w:p>
    <w:p w14:paraId="2A21F7C4" w14:textId="45E82DEC" w:rsidR="00B7535C" w:rsidRPr="00D70526" w:rsidRDefault="00B7535C" w:rsidP="00B7535C">
      <w:pPr>
        <w:rPr>
          <w:sz w:val="28"/>
          <w:szCs w:val="28"/>
        </w:rPr>
      </w:pPr>
      <w:r w:rsidRPr="00D70526">
        <w:rPr>
          <w:sz w:val="28"/>
          <w:szCs w:val="28"/>
        </w:rPr>
        <w:lastRenderedPageBreak/>
        <w:t>DATE-04/07/25</w:t>
      </w:r>
      <w:r>
        <w:rPr>
          <w:sz w:val="28"/>
          <w:szCs w:val="28"/>
        </w:rPr>
        <w:t xml:space="preserve">                                     DAY-</w:t>
      </w:r>
      <w:r w:rsidR="00B735AE">
        <w:rPr>
          <w:sz w:val="28"/>
          <w:szCs w:val="28"/>
        </w:rPr>
        <w:t>24</w:t>
      </w:r>
    </w:p>
    <w:p w14:paraId="3CFCD0AB" w14:textId="392297BB" w:rsidR="00A31D94" w:rsidRDefault="00B7535C" w:rsidP="00B7535C">
      <w:pPr>
        <w:spacing w:after="0"/>
      </w:pPr>
      <w:proofErr w:type="gramStart"/>
      <w:r>
        <w:t>AIM :</w:t>
      </w:r>
      <w:proofErr w:type="gramEnd"/>
      <w:r w:rsidR="00B735AE">
        <w:t xml:space="preserve"> JS </w:t>
      </w:r>
      <w:proofErr w:type="gramStart"/>
      <w:r w:rsidR="00B735AE">
        <w:t xml:space="preserve">SWITCH </w:t>
      </w:r>
      <w:r w:rsidR="0057460E">
        <w:t>,</w:t>
      </w:r>
      <w:proofErr w:type="gramEnd"/>
      <w:r w:rsidR="0057460E">
        <w:t xml:space="preserve"> JS </w:t>
      </w:r>
      <w:proofErr w:type="gramStart"/>
      <w:r w:rsidR="0057460E">
        <w:t>OBJECT ,</w:t>
      </w:r>
      <w:proofErr w:type="gramEnd"/>
      <w:r w:rsidR="0057460E">
        <w:t xml:space="preserve"> JS INHERITANCE </w:t>
      </w:r>
    </w:p>
    <w:p w14:paraId="083CF0A6" w14:textId="77777777" w:rsidR="00254060" w:rsidRDefault="00254060" w:rsidP="00B7535C">
      <w:pPr>
        <w:spacing w:after="0"/>
      </w:pPr>
    </w:p>
    <w:p w14:paraId="102D2706" w14:textId="0E58DE7B" w:rsidR="00254060" w:rsidRDefault="00254060" w:rsidP="00B7535C">
      <w:pPr>
        <w:spacing w:after="0"/>
      </w:pPr>
      <w:proofErr w:type="gramStart"/>
      <w:r>
        <w:t>SWITCH :</w:t>
      </w:r>
      <w:proofErr w:type="gramEnd"/>
    </w:p>
    <w:p w14:paraId="14A4FAE2" w14:textId="00050C7F" w:rsidR="00254060" w:rsidRDefault="00254060" w:rsidP="00B7535C">
      <w:pPr>
        <w:spacing w:after="0"/>
      </w:pPr>
      <w:r>
        <w:t>CODE:</w:t>
      </w:r>
    </w:p>
    <w:p w14:paraId="1FF6344F" w14:textId="77777777" w:rsidR="00254060" w:rsidRPr="00254060" w:rsidRDefault="00254060" w:rsidP="00254060">
      <w:pPr>
        <w:spacing w:after="0"/>
        <w:rPr>
          <w:color w:val="000000" w:themeColor="text1"/>
          <w:sz w:val="28"/>
          <w:szCs w:val="28"/>
        </w:rPr>
      </w:pPr>
      <w:r w:rsidRPr="00254060">
        <w:rPr>
          <w:color w:val="000000" w:themeColor="text1"/>
          <w:sz w:val="28"/>
          <w:szCs w:val="28"/>
        </w:rPr>
        <w:t>&lt;!DOCTYPE html&gt;</w:t>
      </w:r>
    </w:p>
    <w:p w14:paraId="43417CB6" w14:textId="77777777" w:rsidR="00254060" w:rsidRPr="00254060" w:rsidRDefault="00254060" w:rsidP="00254060">
      <w:pPr>
        <w:spacing w:after="0"/>
        <w:rPr>
          <w:color w:val="000000" w:themeColor="text1"/>
          <w:sz w:val="28"/>
          <w:szCs w:val="28"/>
        </w:rPr>
      </w:pPr>
      <w:r w:rsidRPr="00254060">
        <w:rPr>
          <w:color w:val="000000" w:themeColor="text1"/>
          <w:sz w:val="28"/>
          <w:szCs w:val="28"/>
        </w:rPr>
        <w:t>&lt;html&gt;</w:t>
      </w:r>
    </w:p>
    <w:p w14:paraId="425A2CEE" w14:textId="77777777" w:rsidR="00254060" w:rsidRPr="00254060" w:rsidRDefault="00254060" w:rsidP="00254060">
      <w:pPr>
        <w:spacing w:after="0"/>
        <w:rPr>
          <w:color w:val="000000" w:themeColor="text1"/>
          <w:sz w:val="28"/>
          <w:szCs w:val="28"/>
        </w:rPr>
      </w:pPr>
      <w:r w:rsidRPr="00254060">
        <w:rPr>
          <w:color w:val="000000" w:themeColor="text1"/>
          <w:sz w:val="28"/>
          <w:szCs w:val="28"/>
        </w:rPr>
        <w:t>&lt;body&gt;</w:t>
      </w:r>
    </w:p>
    <w:p w14:paraId="187A85FF" w14:textId="77777777" w:rsidR="00254060" w:rsidRPr="00254060" w:rsidRDefault="00254060" w:rsidP="00254060">
      <w:pPr>
        <w:spacing w:after="0"/>
        <w:rPr>
          <w:color w:val="000000" w:themeColor="text1"/>
          <w:sz w:val="28"/>
          <w:szCs w:val="28"/>
        </w:rPr>
      </w:pPr>
    </w:p>
    <w:p w14:paraId="2F7351D1" w14:textId="77777777" w:rsidR="00254060" w:rsidRPr="00254060" w:rsidRDefault="00254060" w:rsidP="00254060">
      <w:pPr>
        <w:spacing w:after="0"/>
        <w:rPr>
          <w:color w:val="000000" w:themeColor="text1"/>
          <w:sz w:val="28"/>
          <w:szCs w:val="28"/>
        </w:rPr>
      </w:pPr>
      <w:r w:rsidRPr="00254060">
        <w:rPr>
          <w:color w:val="000000" w:themeColor="text1"/>
          <w:sz w:val="28"/>
          <w:szCs w:val="28"/>
        </w:rPr>
        <w:t>&lt;h2&gt;JavaScript switch&lt;/h2&gt;</w:t>
      </w:r>
    </w:p>
    <w:p w14:paraId="76169205" w14:textId="77777777" w:rsidR="00254060" w:rsidRPr="00254060" w:rsidRDefault="00254060" w:rsidP="00254060">
      <w:pPr>
        <w:spacing w:after="0"/>
        <w:rPr>
          <w:color w:val="000000" w:themeColor="text1"/>
          <w:sz w:val="28"/>
          <w:szCs w:val="28"/>
        </w:rPr>
      </w:pPr>
    </w:p>
    <w:p w14:paraId="5AECB483" w14:textId="77777777" w:rsidR="00254060" w:rsidRPr="00254060" w:rsidRDefault="00254060" w:rsidP="00254060">
      <w:pPr>
        <w:spacing w:after="0"/>
        <w:rPr>
          <w:color w:val="000000" w:themeColor="text1"/>
          <w:sz w:val="28"/>
          <w:szCs w:val="28"/>
        </w:rPr>
      </w:pPr>
      <w:r w:rsidRPr="00254060">
        <w:rPr>
          <w:color w:val="000000" w:themeColor="text1"/>
          <w:sz w:val="28"/>
          <w:szCs w:val="28"/>
        </w:rPr>
        <w:t>&lt;p id="demo"&gt;&lt;/p&gt;</w:t>
      </w:r>
    </w:p>
    <w:p w14:paraId="45D5F89B" w14:textId="77777777" w:rsidR="00254060" w:rsidRPr="00254060" w:rsidRDefault="00254060" w:rsidP="00254060">
      <w:pPr>
        <w:spacing w:after="0"/>
        <w:rPr>
          <w:color w:val="000000" w:themeColor="text1"/>
          <w:sz w:val="28"/>
          <w:szCs w:val="28"/>
        </w:rPr>
      </w:pPr>
    </w:p>
    <w:p w14:paraId="3CAF252E" w14:textId="77777777" w:rsidR="00254060" w:rsidRPr="00254060" w:rsidRDefault="00254060" w:rsidP="00254060">
      <w:pPr>
        <w:spacing w:after="0"/>
        <w:rPr>
          <w:color w:val="000000" w:themeColor="text1"/>
          <w:sz w:val="28"/>
          <w:szCs w:val="28"/>
        </w:rPr>
      </w:pPr>
      <w:r w:rsidRPr="00254060">
        <w:rPr>
          <w:color w:val="000000" w:themeColor="text1"/>
          <w:sz w:val="28"/>
          <w:szCs w:val="28"/>
        </w:rPr>
        <w:t>&lt;script&gt;</w:t>
      </w:r>
    </w:p>
    <w:p w14:paraId="26322B81"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let </w:t>
      </w:r>
      <w:proofErr w:type="gramStart"/>
      <w:r w:rsidRPr="00254060">
        <w:rPr>
          <w:color w:val="000000" w:themeColor="text1"/>
          <w:sz w:val="28"/>
          <w:szCs w:val="28"/>
        </w:rPr>
        <w:t>day;</w:t>
      </w:r>
      <w:proofErr w:type="gramEnd"/>
    </w:p>
    <w:p w14:paraId="6DBBCCE0" w14:textId="77777777" w:rsidR="00254060" w:rsidRPr="00254060" w:rsidRDefault="00254060" w:rsidP="00254060">
      <w:pPr>
        <w:spacing w:after="0"/>
        <w:rPr>
          <w:color w:val="000000" w:themeColor="text1"/>
          <w:sz w:val="28"/>
          <w:szCs w:val="28"/>
        </w:rPr>
      </w:pPr>
      <w:r w:rsidRPr="00254060">
        <w:rPr>
          <w:color w:val="000000" w:themeColor="text1"/>
          <w:sz w:val="28"/>
          <w:szCs w:val="28"/>
        </w:rPr>
        <w:t>switch (new Date(</w:t>
      </w:r>
      <w:proofErr w:type="gramStart"/>
      <w:r w:rsidRPr="00254060">
        <w:rPr>
          <w:color w:val="000000" w:themeColor="text1"/>
          <w:sz w:val="28"/>
          <w:szCs w:val="28"/>
        </w:rPr>
        <w:t>).</w:t>
      </w:r>
      <w:proofErr w:type="spellStart"/>
      <w:r w:rsidRPr="00254060">
        <w:rPr>
          <w:color w:val="000000" w:themeColor="text1"/>
          <w:sz w:val="28"/>
          <w:szCs w:val="28"/>
        </w:rPr>
        <w:t>getDay</w:t>
      </w:r>
      <w:proofErr w:type="spellEnd"/>
      <w:proofErr w:type="gramEnd"/>
      <w:r w:rsidRPr="00254060">
        <w:rPr>
          <w:color w:val="000000" w:themeColor="text1"/>
          <w:sz w:val="28"/>
          <w:szCs w:val="28"/>
        </w:rPr>
        <w:t>()) {</w:t>
      </w:r>
    </w:p>
    <w:p w14:paraId="58AFA57C"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case 0:</w:t>
      </w:r>
    </w:p>
    <w:p w14:paraId="656C667A"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day = "Sunday</w:t>
      </w:r>
      <w:proofErr w:type="gramStart"/>
      <w:r w:rsidRPr="00254060">
        <w:rPr>
          <w:color w:val="000000" w:themeColor="text1"/>
          <w:sz w:val="28"/>
          <w:szCs w:val="28"/>
        </w:rPr>
        <w:t>";</w:t>
      </w:r>
      <w:proofErr w:type="gramEnd"/>
    </w:p>
    <w:p w14:paraId="0AA44DC2"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w:t>
      </w:r>
      <w:proofErr w:type="gramStart"/>
      <w:r w:rsidRPr="00254060">
        <w:rPr>
          <w:color w:val="000000" w:themeColor="text1"/>
          <w:sz w:val="28"/>
          <w:szCs w:val="28"/>
        </w:rPr>
        <w:t>break;</w:t>
      </w:r>
      <w:proofErr w:type="gramEnd"/>
    </w:p>
    <w:p w14:paraId="5C47D37B"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case 1:</w:t>
      </w:r>
    </w:p>
    <w:p w14:paraId="4A8904E0"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day = "Monday</w:t>
      </w:r>
      <w:proofErr w:type="gramStart"/>
      <w:r w:rsidRPr="00254060">
        <w:rPr>
          <w:color w:val="000000" w:themeColor="text1"/>
          <w:sz w:val="28"/>
          <w:szCs w:val="28"/>
        </w:rPr>
        <w:t>";</w:t>
      </w:r>
      <w:proofErr w:type="gramEnd"/>
    </w:p>
    <w:p w14:paraId="058CF47F"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w:t>
      </w:r>
      <w:proofErr w:type="gramStart"/>
      <w:r w:rsidRPr="00254060">
        <w:rPr>
          <w:color w:val="000000" w:themeColor="text1"/>
          <w:sz w:val="28"/>
          <w:szCs w:val="28"/>
        </w:rPr>
        <w:t>break;</w:t>
      </w:r>
      <w:proofErr w:type="gramEnd"/>
    </w:p>
    <w:p w14:paraId="0B8C6DED"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case 2:</w:t>
      </w:r>
    </w:p>
    <w:p w14:paraId="2561E302"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day = "Tuesday</w:t>
      </w:r>
      <w:proofErr w:type="gramStart"/>
      <w:r w:rsidRPr="00254060">
        <w:rPr>
          <w:color w:val="000000" w:themeColor="text1"/>
          <w:sz w:val="28"/>
          <w:szCs w:val="28"/>
        </w:rPr>
        <w:t>";</w:t>
      </w:r>
      <w:proofErr w:type="gramEnd"/>
    </w:p>
    <w:p w14:paraId="374E8943"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w:t>
      </w:r>
      <w:proofErr w:type="gramStart"/>
      <w:r w:rsidRPr="00254060">
        <w:rPr>
          <w:color w:val="000000" w:themeColor="text1"/>
          <w:sz w:val="28"/>
          <w:szCs w:val="28"/>
        </w:rPr>
        <w:t>break;</w:t>
      </w:r>
      <w:proofErr w:type="gramEnd"/>
    </w:p>
    <w:p w14:paraId="5AF49865"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case 3:</w:t>
      </w:r>
    </w:p>
    <w:p w14:paraId="74873859"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day = "Wednesday</w:t>
      </w:r>
      <w:proofErr w:type="gramStart"/>
      <w:r w:rsidRPr="00254060">
        <w:rPr>
          <w:color w:val="000000" w:themeColor="text1"/>
          <w:sz w:val="28"/>
          <w:szCs w:val="28"/>
        </w:rPr>
        <w:t>";</w:t>
      </w:r>
      <w:proofErr w:type="gramEnd"/>
    </w:p>
    <w:p w14:paraId="0289B07D"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w:t>
      </w:r>
      <w:proofErr w:type="gramStart"/>
      <w:r w:rsidRPr="00254060">
        <w:rPr>
          <w:color w:val="000000" w:themeColor="text1"/>
          <w:sz w:val="28"/>
          <w:szCs w:val="28"/>
        </w:rPr>
        <w:t>break;</w:t>
      </w:r>
      <w:proofErr w:type="gramEnd"/>
    </w:p>
    <w:p w14:paraId="77444C27"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case 4:</w:t>
      </w:r>
    </w:p>
    <w:p w14:paraId="122A5C79"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day = "Thursday</w:t>
      </w:r>
      <w:proofErr w:type="gramStart"/>
      <w:r w:rsidRPr="00254060">
        <w:rPr>
          <w:color w:val="000000" w:themeColor="text1"/>
          <w:sz w:val="28"/>
          <w:szCs w:val="28"/>
        </w:rPr>
        <w:t>";</w:t>
      </w:r>
      <w:proofErr w:type="gramEnd"/>
    </w:p>
    <w:p w14:paraId="7E2A5283"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w:t>
      </w:r>
      <w:proofErr w:type="gramStart"/>
      <w:r w:rsidRPr="00254060">
        <w:rPr>
          <w:color w:val="000000" w:themeColor="text1"/>
          <w:sz w:val="28"/>
          <w:szCs w:val="28"/>
        </w:rPr>
        <w:t>break;</w:t>
      </w:r>
      <w:proofErr w:type="gramEnd"/>
    </w:p>
    <w:p w14:paraId="38AC7383"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case 5:</w:t>
      </w:r>
    </w:p>
    <w:p w14:paraId="4AD82F3F" w14:textId="77777777" w:rsidR="00254060" w:rsidRPr="00254060" w:rsidRDefault="00254060" w:rsidP="00254060">
      <w:pPr>
        <w:spacing w:after="0"/>
        <w:rPr>
          <w:color w:val="000000" w:themeColor="text1"/>
          <w:sz w:val="28"/>
          <w:szCs w:val="28"/>
        </w:rPr>
      </w:pPr>
      <w:r w:rsidRPr="00254060">
        <w:rPr>
          <w:color w:val="000000" w:themeColor="text1"/>
          <w:sz w:val="28"/>
          <w:szCs w:val="28"/>
        </w:rPr>
        <w:lastRenderedPageBreak/>
        <w:t xml:space="preserve">    day = "Friday</w:t>
      </w:r>
      <w:proofErr w:type="gramStart"/>
      <w:r w:rsidRPr="00254060">
        <w:rPr>
          <w:color w:val="000000" w:themeColor="text1"/>
          <w:sz w:val="28"/>
          <w:szCs w:val="28"/>
        </w:rPr>
        <w:t>";</w:t>
      </w:r>
      <w:proofErr w:type="gramEnd"/>
    </w:p>
    <w:p w14:paraId="629968BD"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w:t>
      </w:r>
      <w:proofErr w:type="gramStart"/>
      <w:r w:rsidRPr="00254060">
        <w:rPr>
          <w:color w:val="000000" w:themeColor="text1"/>
          <w:sz w:val="28"/>
          <w:szCs w:val="28"/>
        </w:rPr>
        <w:t>break;</w:t>
      </w:r>
      <w:proofErr w:type="gramEnd"/>
    </w:p>
    <w:p w14:paraId="3254073B"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w:t>
      </w:r>
      <w:proofErr w:type="gramStart"/>
      <w:r w:rsidRPr="00254060">
        <w:rPr>
          <w:color w:val="000000" w:themeColor="text1"/>
          <w:sz w:val="28"/>
          <w:szCs w:val="28"/>
        </w:rPr>
        <w:t>case  6</w:t>
      </w:r>
      <w:proofErr w:type="gramEnd"/>
      <w:r w:rsidRPr="00254060">
        <w:rPr>
          <w:color w:val="000000" w:themeColor="text1"/>
          <w:sz w:val="28"/>
          <w:szCs w:val="28"/>
        </w:rPr>
        <w:t>:</w:t>
      </w:r>
    </w:p>
    <w:p w14:paraId="5CA643D7" w14:textId="77777777" w:rsidR="00254060" w:rsidRPr="00254060" w:rsidRDefault="00254060" w:rsidP="00254060">
      <w:pPr>
        <w:spacing w:after="0"/>
        <w:rPr>
          <w:color w:val="000000" w:themeColor="text1"/>
          <w:sz w:val="28"/>
          <w:szCs w:val="28"/>
        </w:rPr>
      </w:pPr>
      <w:r w:rsidRPr="00254060">
        <w:rPr>
          <w:color w:val="000000" w:themeColor="text1"/>
          <w:sz w:val="28"/>
          <w:szCs w:val="28"/>
        </w:rPr>
        <w:t xml:space="preserve">    day = "Saturday</w:t>
      </w:r>
      <w:proofErr w:type="gramStart"/>
      <w:r w:rsidRPr="00254060">
        <w:rPr>
          <w:color w:val="000000" w:themeColor="text1"/>
          <w:sz w:val="28"/>
          <w:szCs w:val="28"/>
        </w:rPr>
        <w:t>";</w:t>
      </w:r>
      <w:proofErr w:type="gramEnd"/>
    </w:p>
    <w:p w14:paraId="71856E09" w14:textId="77777777" w:rsidR="00254060" w:rsidRPr="00254060" w:rsidRDefault="00254060" w:rsidP="00254060">
      <w:pPr>
        <w:spacing w:after="0"/>
        <w:rPr>
          <w:color w:val="000000" w:themeColor="text1"/>
          <w:sz w:val="28"/>
          <w:szCs w:val="28"/>
        </w:rPr>
      </w:pPr>
      <w:r w:rsidRPr="00254060">
        <w:rPr>
          <w:color w:val="000000" w:themeColor="text1"/>
          <w:sz w:val="28"/>
          <w:szCs w:val="28"/>
        </w:rPr>
        <w:t>}</w:t>
      </w:r>
    </w:p>
    <w:p w14:paraId="26DB54CB" w14:textId="77777777" w:rsidR="00254060" w:rsidRPr="00254060" w:rsidRDefault="00254060" w:rsidP="00254060">
      <w:pPr>
        <w:spacing w:after="0"/>
        <w:rPr>
          <w:color w:val="000000" w:themeColor="text1"/>
          <w:sz w:val="28"/>
          <w:szCs w:val="28"/>
        </w:rPr>
      </w:pPr>
      <w:proofErr w:type="spellStart"/>
      <w:proofErr w:type="gramStart"/>
      <w:r w:rsidRPr="00254060">
        <w:rPr>
          <w:color w:val="000000" w:themeColor="text1"/>
          <w:sz w:val="28"/>
          <w:szCs w:val="28"/>
        </w:rPr>
        <w:t>document.getElementById</w:t>
      </w:r>
      <w:proofErr w:type="spellEnd"/>
      <w:proofErr w:type="gramEnd"/>
      <w:r w:rsidRPr="00254060">
        <w:rPr>
          <w:color w:val="000000" w:themeColor="text1"/>
          <w:sz w:val="28"/>
          <w:szCs w:val="28"/>
        </w:rPr>
        <w:t>("demo"</w:t>
      </w:r>
      <w:proofErr w:type="gramStart"/>
      <w:r w:rsidRPr="00254060">
        <w:rPr>
          <w:color w:val="000000" w:themeColor="text1"/>
          <w:sz w:val="28"/>
          <w:szCs w:val="28"/>
        </w:rPr>
        <w:t>).</w:t>
      </w:r>
      <w:proofErr w:type="spellStart"/>
      <w:r w:rsidRPr="00254060">
        <w:rPr>
          <w:color w:val="000000" w:themeColor="text1"/>
          <w:sz w:val="28"/>
          <w:szCs w:val="28"/>
        </w:rPr>
        <w:t>innerHTML</w:t>
      </w:r>
      <w:proofErr w:type="spellEnd"/>
      <w:proofErr w:type="gramEnd"/>
      <w:r w:rsidRPr="00254060">
        <w:rPr>
          <w:color w:val="000000" w:themeColor="text1"/>
          <w:sz w:val="28"/>
          <w:szCs w:val="28"/>
        </w:rPr>
        <w:t xml:space="preserve"> = "Today is " + </w:t>
      </w:r>
      <w:proofErr w:type="gramStart"/>
      <w:r w:rsidRPr="00254060">
        <w:rPr>
          <w:color w:val="000000" w:themeColor="text1"/>
          <w:sz w:val="28"/>
          <w:szCs w:val="28"/>
        </w:rPr>
        <w:t>day;</w:t>
      </w:r>
      <w:proofErr w:type="gramEnd"/>
    </w:p>
    <w:p w14:paraId="4750BD99" w14:textId="77777777" w:rsidR="00254060" w:rsidRPr="00254060" w:rsidRDefault="00254060" w:rsidP="00254060">
      <w:pPr>
        <w:spacing w:after="0"/>
        <w:rPr>
          <w:color w:val="000000" w:themeColor="text1"/>
          <w:sz w:val="28"/>
          <w:szCs w:val="28"/>
        </w:rPr>
      </w:pPr>
      <w:r w:rsidRPr="00254060">
        <w:rPr>
          <w:color w:val="000000" w:themeColor="text1"/>
          <w:sz w:val="28"/>
          <w:szCs w:val="28"/>
        </w:rPr>
        <w:t>&lt;/script&gt;</w:t>
      </w:r>
    </w:p>
    <w:p w14:paraId="7F8665DA" w14:textId="77777777" w:rsidR="00254060" w:rsidRPr="00254060" w:rsidRDefault="00254060" w:rsidP="00254060">
      <w:pPr>
        <w:spacing w:after="0"/>
        <w:rPr>
          <w:color w:val="000000" w:themeColor="text1"/>
          <w:sz w:val="28"/>
          <w:szCs w:val="28"/>
        </w:rPr>
      </w:pPr>
    </w:p>
    <w:p w14:paraId="61FE6324" w14:textId="77777777" w:rsidR="00254060" w:rsidRPr="00254060" w:rsidRDefault="00254060" w:rsidP="00254060">
      <w:pPr>
        <w:spacing w:after="0"/>
        <w:rPr>
          <w:color w:val="000000" w:themeColor="text1"/>
          <w:sz w:val="28"/>
          <w:szCs w:val="28"/>
        </w:rPr>
      </w:pPr>
      <w:r w:rsidRPr="00254060">
        <w:rPr>
          <w:color w:val="000000" w:themeColor="text1"/>
          <w:sz w:val="28"/>
          <w:szCs w:val="28"/>
        </w:rPr>
        <w:t>&lt;/body&gt;</w:t>
      </w:r>
    </w:p>
    <w:p w14:paraId="5EE92091" w14:textId="772E3B29" w:rsidR="00254060" w:rsidRDefault="00254060" w:rsidP="00254060">
      <w:pPr>
        <w:spacing w:after="0"/>
        <w:rPr>
          <w:color w:val="000000" w:themeColor="text1"/>
          <w:sz w:val="28"/>
          <w:szCs w:val="28"/>
        </w:rPr>
      </w:pPr>
      <w:r w:rsidRPr="00254060">
        <w:rPr>
          <w:color w:val="000000" w:themeColor="text1"/>
          <w:sz w:val="28"/>
          <w:szCs w:val="28"/>
        </w:rPr>
        <w:t>&lt;/html&gt;</w:t>
      </w:r>
    </w:p>
    <w:p w14:paraId="22630772" w14:textId="77777777" w:rsidR="005D7E62" w:rsidRDefault="005D7E62" w:rsidP="00254060">
      <w:pPr>
        <w:spacing w:after="0"/>
        <w:rPr>
          <w:color w:val="000000" w:themeColor="text1"/>
          <w:sz w:val="28"/>
          <w:szCs w:val="28"/>
        </w:rPr>
      </w:pPr>
    </w:p>
    <w:p w14:paraId="3862238F" w14:textId="35AE9EE1" w:rsidR="005D7E62" w:rsidRDefault="005D7E62" w:rsidP="00254060">
      <w:pPr>
        <w:spacing w:after="0"/>
        <w:rPr>
          <w:color w:val="000000" w:themeColor="text1"/>
          <w:sz w:val="28"/>
          <w:szCs w:val="28"/>
        </w:rPr>
      </w:pPr>
      <w:r>
        <w:rPr>
          <w:color w:val="000000" w:themeColor="text1"/>
          <w:sz w:val="28"/>
          <w:szCs w:val="28"/>
        </w:rPr>
        <w:t>OUTPUT:</w:t>
      </w:r>
    </w:p>
    <w:p w14:paraId="5675888C" w14:textId="77777777" w:rsidR="005D7E62" w:rsidRPr="005D7E62" w:rsidRDefault="005D7E62" w:rsidP="005D7E62">
      <w:pPr>
        <w:spacing w:after="0"/>
        <w:rPr>
          <w:b/>
          <w:bCs/>
          <w:color w:val="000000" w:themeColor="text1"/>
          <w:sz w:val="28"/>
          <w:szCs w:val="28"/>
        </w:rPr>
      </w:pPr>
      <w:r w:rsidRPr="005D7E62">
        <w:rPr>
          <w:b/>
          <w:bCs/>
          <w:color w:val="000000" w:themeColor="text1"/>
          <w:sz w:val="28"/>
          <w:szCs w:val="28"/>
        </w:rPr>
        <w:t>JavaScript switch</w:t>
      </w:r>
    </w:p>
    <w:p w14:paraId="76045187" w14:textId="77777777" w:rsidR="005D7E62" w:rsidRPr="005D7E62" w:rsidRDefault="005D7E62" w:rsidP="005D7E62">
      <w:pPr>
        <w:spacing w:after="0"/>
        <w:rPr>
          <w:color w:val="000000" w:themeColor="text1"/>
          <w:sz w:val="28"/>
          <w:szCs w:val="28"/>
        </w:rPr>
      </w:pPr>
      <w:r w:rsidRPr="005D7E62">
        <w:rPr>
          <w:color w:val="000000" w:themeColor="text1"/>
          <w:sz w:val="28"/>
          <w:szCs w:val="28"/>
        </w:rPr>
        <w:t>Today is Thursday</w:t>
      </w:r>
    </w:p>
    <w:p w14:paraId="56DAFFDE" w14:textId="77777777" w:rsidR="005D7E62" w:rsidRDefault="005D7E62" w:rsidP="00254060">
      <w:pPr>
        <w:spacing w:after="0"/>
        <w:rPr>
          <w:color w:val="000000" w:themeColor="text1"/>
          <w:sz w:val="28"/>
          <w:szCs w:val="28"/>
        </w:rPr>
      </w:pPr>
    </w:p>
    <w:p w14:paraId="6FC90CC0" w14:textId="77777777" w:rsidR="005D7E62" w:rsidRDefault="005D7E62" w:rsidP="00254060">
      <w:pPr>
        <w:spacing w:after="0"/>
        <w:rPr>
          <w:color w:val="000000" w:themeColor="text1"/>
          <w:sz w:val="28"/>
          <w:szCs w:val="28"/>
        </w:rPr>
      </w:pPr>
    </w:p>
    <w:p w14:paraId="4FA9498C" w14:textId="63D0AA1D" w:rsidR="005D7E62" w:rsidRDefault="005D7E62" w:rsidP="00254060">
      <w:pPr>
        <w:spacing w:after="0"/>
        <w:rPr>
          <w:color w:val="000000" w:themeColor="text1"/>
          <w:sz w:val="28"/>
          <w:szCs w:val="28"/>
        </w:rPr>
      </w:pPr>
      <w:r>
        <w:rPr>
          <w:color w:val="000000" w:themeColor="text1"/>
          <w:sz w:val="28"/>
          <w:szCs w:val="28"/>
        </w:rPr>
        <w:t xml:space="preserve">INPUT: </w:t>
      </w:r>
    </w:p>
    <w:p w14:paraId="7A285163" w14:textId="77777777" w:rsidR="0057460E" w:rsidRPr="0057460E" w:rsidRDefault="0057460E" w:rsidP="0057460E">
      <w:pPr>
        <w:spacing w:after="0"/>
        <w:rPr>
          <w:color w:val="000000" w:themeColor="text1"/>
          <w:sz w:val="28"/>
          <w:szCs w:val="28"/>
        </w:rPr>
      </w:pPr>
      <w:r w:rsidRPr="0057460E">
        <w:rPr>
          <w:color w:val="000000" w:themeColor="text1"/>
          <w:sz w:val="28"/>
          <w:szCs w:val="28"/>
        </w:rPr>
        <w:t>&lt;!DOCTYPE html&gt;</w:t>
      </w:r>
    </w:p>
    <w:p w14:paraId="77C74A48" w14:textId="77777777" w:rsidR="0057460E" w:rsidRPr="0057460E" w:rsidRDefault="0057460E" w:rsidP="0057460E">
      <w:pPr>
        <w:spacing w:after="0"/>
        <w:rPr>
          <w:color w:val="000000" w:themeColor="text1"/>
          <w:sz w:val="28"/>
          <w:szCs w:val="28"/>
        </w:rPr>
      </w:pPr>
      <w:r w:rsidRPr="0057460E">
        <w:rPr>
          <w:color w:val="000000" w:themeColor="text1"/>
          <w:sz w:val="28"/>
          <w:szCs w:val="28"/>
        </w:rPr>
        <w:t>&lt;html&gt;</w:t>
      </w:r>
    </w:p>
    <w:p w14:paraId="3379AE28" w14:textId="77777777" w:rsidR="0057460E" w:rsidRPr="0057460E" w:rsidRDefault="0057460E" w:rsidP="0057460E">
      <w:pPr>
        <w:spacing w:after="0"/>
        <w:rPr>
          <w:color w:val="000000" w:themeColor="text1"/>
          <w:sz w:val="28"/>
          <w:szCs w:val="28"/>
        </w:rPr>
      </w:pPr>
      <w:r w:rsidRPr="0057460E">
        <w:rPr>
          <w:color w:val="000000" w:themeColor="text1"/>
          <w:sz w:val="28"/>
          <w:szCs w:val="28"/>
        </w:rPr>
        <w:t>&lt;body&gt;</w:t>
      </w:r>
    </w:p>
    <w:p w14:paraId="5E1B1410" w14:textId="77777777" w:rsidR="0057460E" w:rsidRPr="0057460E" w:rsidRDefault="0057460E" w:rsidP="0057460E">
      <w:pPr>
        <w:spacing w:after="0"/>
        <w:rPr>
          <w:color w:val="000000" w:themeColor="text1"/>
          <w:sz w:val="28"/>
          <w:szCs w:val="28"/>
        </w:rPr>
      </w:pPr>
      <w:r w:rsidRPr="0057460E">
        <w:rPr>
          <w:color w:val="000000" w:themeColor="text1"/>
          <w:sz w:val="28"/>
          <w:szCs w:val="28"/>
        </w:rPr>
        <w:t>&lt;h1&gt;JavaScript Classes&lt;/h1&gt;</w:t>
      </w:r>
    </w:p>
    <w:p w14:paraId="4FDD9A5B" w14:textId="77777777" w:rsidR="0057460E" w:rsidRPr="0057460E" w:rsidRDefault="0057460E" w:rsidP="0057460E">
      <w:pPr>
        <w:spacing w:after="0"/>
        <w:rPr>
          <w:color w:val="000000" w:themeColor="text1"/>
          <w:sz w:val="28"/>
          <w:szCs w:val="28"/>
        </w:rPr>
      </w:pPr>
      <w:r w:rsidRPr="0057460E">
        <w:rPr>
          <w:color w:val="000000" w:themeColor="text1"/>
          <w:sz w:val="28"/>
          <w:szCs w:val="28"/>
        </w:rPr>
        <w:t>&lt;p&gt;Creating two car objects from a car class:&lt;/p&gt;</w:t>
      </w:r>
    </w:p>
    <w:p w14:paraId="03776828" w14:textId="77777777" w:rsidR="0057460E" w:rsidRPr="0057460E" w:rsidRDefault="0057460E" w:rsidP="0057460E">
      <w:pPr>
        <w:spacing w:after="0"/>
        <w:rPr>
          <w:color w:val="000000" w:themeColor="text1"/>
          <w:sz w:val="28"/>
          <w:szCs w:val="28"/>
        </w:rPr>
      </w:pPr>
    </w:p>
    <w:p w14:paraId="16E38ADE" w14:textId="77777777" w:rsidR="0057460E" w:rsidRPr="0057460E" w:rsidRDefault="0057460E" w:rsidP="0057460E">
      <w:pPr>
        <w:spacing w:after="0"/>
        <w:rPr>
          <w:color w:val="000000" w:themeColor="text1"/>
          <w:sz w:val="28"/>
          <w:szCs w:val="28"/>
        </w:rPr>
      </w:pPr>
      <w:r w:rsidRPr="0057460E">
        <w:rPr>
          <w:color w:val="000000" w:themeColor="text1"/>
          <w:sz w:val="28"/>
          <w:szCs w:val="28"/>
        </w:rPr>
        <w:t>&lt;p id="demo"&gt;&lt;/p&gt;</w:t>
      </w:r>
    </w:p>
    <w:p w14:paraId="3253334D" w14:textId="77777777" w:rsidR="0057460E" w:rsidRPr="0057460E" w:rsidRDefault="0057460E" w:rsidP="0057460E">
      <w:pPr>
        <w:spacing w:after="0"/>
        <w:rPr>
          <w:color w:val="000000" w:themeColor="text1"/>
          <w:sz w:val="28"/>
          <w:szCs w:val="28"/>
        </w:rPr>
      </w:pPr>
    </w:p>
    <w:p w14:paraId="3CE3E3D8" w14:textId="77777777" w:rsidR="0057460E" w:rsidRPr="0057460E" w:rsidRDefault="0057460E" w:rsidP="0057460E">
      <w:pPr>
        <w:spacing w:after="0"/>
        <w:rPr>
          <w:color w:val="000000" w:themeColor="text1"/>
          <w:sz w:val="28"/>
          <w:szCs w:val="28"/>
        </w:rPr>
      </w:pPr>
      <w:r w:rsidRPr="0057460E">
        <w:rPr>
          <w:color w:val="000000" w:themeColor="text1"/>
          <w:sz w:val="28"/>
          <w:szCs w:val="28"/>
        </w:rPr>
        <w:t>&lt;script&gt;</w:t>
      </w:r>
    </w:p>
    <w:p w14:paraId="0DA8AB44" w14:textId="77777777" w:rsidR="0057460E" w:rsidRPr="0057460E" w:rsidRDefault="0057460E" w:rsidP="0057460E">
      <w:pPr>
        <w:spacing w:after="0"/>
        <w:rPr>
          <w:color w:val="000000" w:themeColor="text1"/>
          <w:sz w:val="28"/>
          <w:szCs w:val="28"/>
        </w:rPr>
      </w:pPr>
      <w:r w:rsidRPr="0057460E">
        <w:rPr>
          <w:color w:val="000000" w:themeColor="text1"/>
          <w:sz w:val="28"/>
          <w:szCs w:val="28"/>
        </w:rPr>
        <w:t>class Car {</w:t>
      </w:r>
    </w:p>
    <w:p w14:paraId="1ABF025B" w14:textId="77777777" w:rsidR="0057460E" w:rsidRPr="0057460E" w:rsidRDefault="0057460E" w:rsidP="0057460E">
      <w:pPr>
        <w:spacing w:after="0"/>
        <w:rPr>
          <w:color w:val="000000" w:themeColor="text1"/>
          <w:sz w:val="28"/>
          <w:szCs w:val="28"/>
        </w:rPr>
      </w:pPr>
      <w:r w:rsidRPr="0057460E">
        <w:rPr>
          <w:color w:val="000000" w:themeColor="text1"/>
          <w:sz w:val="28"/>
          <w:szCs w:val="28"/>
        </w:rPr>
        <w:t xml:space="preserve">  </w:t>
      </w:r>
      <w:proofErr w:type="gramStart"/>
      <w:r w:rsidRPr="0057460E">
        <w:rPr>
          <w:color w:val="000000" w:themeColor="text1"/>
          <w:sz w:val="28"/>
          <w:szCs w:val="28"/>
        </w:rPr>
        <w:t>constructor(</w:t>
      </w:r>
      <w:proofErr w:type="gramEnd"/>
      <w:r w:rsidRPr="0057460E">
        <w:rPr>
          <w:color w:val="000000" w:themeColor="text1"/>
          <w:sz w:val="28"/>
          <w:szCs w:val="28"/>
        </w:rPr>
        <w:t>name, year) {</w:t>
      </w:r>
    </w:p>
    <w:p w14:paraId="2CCA2ECF" w14:textId="77777777" w:rsidR="0057460E" w:rsidRPr="0057460E" w:rsidRDefault="0057460E" w:rsidP="0057460E">
      <w:pPr>
        <w:spacing w:after="0"/>
        <w:rPr>
          <w:color w:val="000000" w:themeColor="text1"/>
          <w:sz w:val="28"/>
          <w:szCs w:val="28"/>
        </w:rPr>
      </w:pPr>
      <w:r w:rsidRPr="0057460E">
        <w:rPr>
          <w:color w:val="000000" w:themeColor="text1"/>
          <w:sz w:val="28"/>
          <w:szCs w:val="28"/>
        </w:rPr>
        <w:t xml:space="preserve">    this.name = </w:t>
      </w:r>
      <w:proofErr w:type="gramStart"/>
      <w:r w:rsidRPr="0057460E">
        <w:rPr>
          <w:color w:val="000000" w:themeColor="text1"/>
          <w:sz w:val="28"/>
          <w:szCs w:val="28"/>
        </w:rPr>
        <w:t>name;</w:t>
      </w:r>
      <w:proofErr w:type="gramEnd"/>
    </w:p>
    <w:p w14:paraId="63727531" w14:textId="77777777" w:rsidR="0057460E" w:rsidRPr="0057460E" w:rsidRDefault="0057460E" w:rsidP="0057460E">
      <w:pPr>
        <w:spacing w:after="0"/>
        <w:rPr>
          <w:color w:val="000000" w:themeColor="text1"/>
          <w:sz w:val="28"/>
          <w:szCs w:val="28"/>
        </w:rPr>
      </w:pPr>
      <w:r w:rsidRPr="0057460E">
        <w:rPr>
          <w:color w:val="000000" w:themeColor="text1"/>
          <w:sz w:val="28"/>
          <w:szCs w:val="28"/>
        </w:rPr>
        <w:t xml:space="preserve">    </w:t>
      </w:r>
      <w:proofErr w:type="spellStart"/>
      <w:proofErr w:type="gramStart"/>
      <w:r w:rsidRPr="0057460E">
        <w:rPr>
          <w:color w:val="000000" w:themeColor="text1"/>
          <w:sz w:val="28"/>
          <w:szCs w:val="28"/>
        </w:rPr>
        <w:t>this.year</w:t>
      </w:r>
      <w:proofErr w:type="spellEnd"/>
      <w:proofErr w:type="gramEnd"/>
      <w:r w:rsidRPr="0057460E">
        <w:rPr>
          <w:color w:val="000000" w:themeColor="text1"/>
          <w:sz w:val="28"/>
          <w:szCs w:val="28"/>
        </w:rPr>
        <w:t xml:space="preserve"> = </w:t>
      </w:r>
      <w:proofErr w:type="gramStart"/>
      <w:r w:rsidRPr="0057460E">
        <w:rPr>
          <w:color w:val="000000" w:themeColor="text1"/>
          <w:sz w:val="28"/>
          <w:szCs w:val="28"/>
        </w:rPr>
        <w:t>year;</w:t>
      </w:r>
      <w:proofErr w:type="gramEnd"/>
    </w:p>
    <w:p w14:paraId="3906C945" w14:textId="77777777" w:rsidR="0057460E" w:rsidRPr="0057460E" w:rsidRDefault="0057460E" w:rsidP="0057460E">
      <w:pPr>
        <w:spacing w:after="0"/>
        <w:rPr>
          <w:color w:val="000000" w:themeColor="text1"/>
          <w:sz w:val="28"/>
          <w:szCs w:val="28"/>
        </w:rPr>
      </w:pPr>
      <w:r w:rsidRPr="0057460E">
        <w:rPr>
          <w:color w:val="000000" w:themeColor="text1"/>
          <w:sz w:val="28"/>
          <w:szCs w:val="28"/>
        </w:rPr>
        <w:t xml:space="preserve">  }</w:t>
      </w:r>
    </w:p>
    <w:p w14:paraId="54642831" w14:textId="77777777" w:rsidR="0057460E" w:rsidRPr="0057460E" w:rsidRDefault="0057460E" w:rsidP="0057460E">
      <w:pPr>
        <w:spacing w:after="0"/>
        <w:rPr>
          <w:color w:val="000000" w:themeColor="text1"/>
          <w:sz w:val="28"/>
          <w:szCs w:val="28"/>
        </w:rPr>
      </w:pPr>
      <w:r w:rsidRPr="0057460E">
        <w:rPr>
          <w:color w:val="000000" w:themeColor="text1"/>
          <w:sz w:val="28"/>
          <w:szCs w:val="28"/>
        </w:rPr>
        <w:t>}</w:t>
      </w:r>
    </w:p>
    <w:p w14:paraId="2166CE9F" w14:textId="77777777" w:rsidR="0057460E" w:rsidRPr="0057460E" w:rsidRDefault="0057460E" w:rsidP="0057460E">
      <w:pPr>
        <w:spacing w:after="0"/>
        <w:rPr>
          <w:color w:val="000000" w:themeColor="text1"/>
          <w:sz w:val="28"/>
          <w:szCs w:val="28"/>
        </w:rPr>
      </w:pPr>
    </w:p>
    <w:p w14:paraId="0011760B" w14:textId="77777777" w:rsidR="0057460E" w:rsidRPr="0057460E" w:rsidRDefault="0057460E" w:rsidP="0057460E">
      <w:pPr>
        <w:spacing w:after="0"/>
        <w:rPr>
          <w:color w:val="000000" w:themeColor="text1"/>
          <w:sz w:val="28"/>
          <w:szCs w:val="28"/>
        </w:rPr>
      </w:pPr>
      <w:proofErr w:type="spellStart"/>
      <w:r w:rsidRPr="0057460E">
        <w:rPr>
          <w:color w:val="000000" w:themeColor="text1"/>
          <w:sz w:val="28"/>
          <w:szCs w:val="28"/>
        </w:rPr>
        <w:t>const</w:t>
      </w:r>
      <w:proofErr w:type="spellEnd"/>
      <w:r w:rsidRPr="0057460E">
        <w:rPr>
          <w:color w:val="000000" w:themeColor="text1"/>
          <w:sz w:val="28"/>
          <w:szCs w:val="28"/>
        </w:rPr>
        <w:t xml:space="preserve"> myCar1 = new </w:t>
      </w:r>
      <w:proofErr w:type="gramStart"/>
      <w:r w:rsidRPr="0057460E">
        <w:rPr>
          <w:color w:val="000000" w:themeColor="text1"/>
          <w:sz w:val="28"/>
          <w:szCs w:val="28"/>
        </w:rPr>
        <w:t>Car(</w:t>
      </w:r>
      <w:proofErr w:type="gramEnd"/>
      <w:r w:rsidRPr="0057460E">
        <w:rPr>
          <w:color w:val="000000" w:themeColor="text1"/>
          <w:sz w:val="28"/>
          <w:szCs w:val="28"/>
        </w:rPr>
        <w:t>"Ford", 2014</w:t>
      </w:r>
      <w:proofErr w:type="gramStart"/>
      <w:r w:rsidRPr="0057460E">
        <w:rPr>
          <w:color w:val="000000" w:themeColor="text1"/>
          <w:sz w:val="28"/>
          <w:szCs w:val="28"/>
        </w:rPr>
        <w:t>);</w:t>
      </w:r>
      <w:proofErr w:type="gramEnd"/>
    </w:p>
    <w:p w14:paraId="38EA3407" w14:textId="77777777" w:rsidR="0057460E" w:rsidRPr="0057460E" w:rsidRDefault="0057460E" w:rsidP="0057460E">
      <w:pPr>
        <w:spacing w:after="0"/>
        <w:rPr>
          <w:color w:val="000000" w:themeColor="text1"/>
          <w:sz w:val="28"/>
          <w:szCs w:val="28"/>
        </w:rPr>
      </w:pPr>
      <w:proofErr w:type="spellStart"/>
      <w:r w:rsidRPr="0057460E">
        <w:rPr>
          <w:color w:val="000000" w:themeColor="text1"/>
          <w:sz w:val="28"/>
          <w:szCs w:val="28"/>
        </w:rPr>
        <w:t>const</w:t>
      </w:r>
      <w:proofErr w:type="spellEnd"/>
      <w:r w:rsidRPr="0057460E">
        <w:rPr>
          <w:color w:val="000000" w:themeColor="text1"/>
          <w:sz w:val="28"/>
          <w:szCs w:val="28"/>
        </w:rPr>
        <w:t xml:space="preserve"> myCar2 = new </w:t>
      </w:r>
      <w:proofErr w:type="gramStart"/>
      <w:r w:rsidRPr="0057460E">
        <w:rPr>
          <w:color w:val="000000" w:themeColor="text1"/>
          <w:sz w:val="28"/>
          <w:szCs w:val="28"/>
        </w:rPr>
        <w:t>Car(</w:t>
      </w:r>
      <w:proofErr w:type="gramEnd"/>
      <w:r w:rsidRPr="0057460E">
        <w:rPr>
          <w:color w:val="000000" w:themeColor="text1"/>
          <w:sz w:val="28"/>
          <w:szCs w:val="28"/>
        </w:rPr>
        <w:t>"Audi", 2019</w:t>
      </w:r>
      <w:proofErr w:type="gramStart"/>
      <w:r w:rsidRPr="0057460E">
        <w:rPr>
          <w:color w:val="000000" w:themeColor="text1"/>
          <w:sz w:val="28"/>
          <w:szCs w:val="28"/>
        </w:rPr>
        <w:t>);</w:t>
      </w:r>
      <w:proofErr w:type="gramEnd"/>
    </w:p>
    <w:p w14:paraId="0BDAB495" w14:textId="77777777" w:rsidR="0057460E" w:rsidRPr="0057460E" w:rsidRDefault="0057460E" w:rsidP="0057460E">
      <w:pPr>
        <w:spacing w:after="0"/>
        <w:rPr>
          <w:color w:val="000000" w:themeColor="text1"/>
          <w:sz w:val="28"/>
          <w:szCs w:val="28"/>
        </w:rPr>
      </w:pPr>
    </w:p>
    <w:p w14:paraId="604E768B" w14:textId="77777777" w:rsidR="0057460E" w:rsidRPr="0057460E" w:rsidRDefault="0057460E" w:rsidP="0057460E">
      <w:pPr>
        <w:spacing w:after="0"/>
        <w:rPr>
          <w:color w:val="000000" w:themeColor="text1"/>
          <w:sz w:val="28"/>
          <w:szCs w:val="28"/>
        </w:rPr>
      </w:pPr>
      <w:proofErr w:type="spellStart"/>
      <w:proofErr w:type="gramStart"/>
      <w:r w:rsidRPr="0057460E">
        <w:rPr>
          <w:color w:val="000000" w:themeColor="text1"/>
          <w:sz w:val="28"/>
          <w:szCs w:val="28"/>
        </w:rPr>
        <w:t>document.getElementById</w:t>
      </w:r>
      <w:proofErr w:type="spellEnd"/>
      <w:proofErr w:type="gramEnd"/>
      <w:r w:rsidRPr="0057460E">
        <w:rPr>
          <w:color w:val="000000" w:themeColor="text1"/>
          <w:sz w:val="28"/>
          <w:szCs w:val="28"/>
        </w:rPr>
        <w:t>("demo"</w:t>
      </w:r>
      <w:proofErr w:type="gramStart"/>
      <w:r w:rsidRPr="0057460E">
        <w:rPr>
          <w:color w:val="000000" w:themeColor="text1"/>
          <w:sz w:val="28"/>
          <w:szCs w:val="28"/>
        </w:rPr>
        <w:t>).</w:t>
      </w:r>
      <w:proofErr w:type="spellStart"/>
      <w:r w:rsidRPr="0057460E">
        <w:rPr>
          <w:color w:val="000000" w:themeColor="text1"/>
          <w:sz w:val="28"/>
          <w:szCs w:val="28"/>
        </w:rPr>
        <w:t>innerHTML</w:t>
      </w:r>
      <w:proofErr w:type="spellEnd"/>
      <w:proofErr w:type="gramEnd"/>
      <w:r w:rsidRPr="0057460E">
        <w:rPr>
          <w:color w:val="000000" w:themeColor="text1"/>
          <w:sz w:val="28"/>
          <w:szCs w:val="28"/>
        </w:rPr>
        <w:t xml:space="preserve"> =</w:t>
      </w:r>
    </w:p>
    <w:p w14:paraId="3D269819" w14:textId="77777777" w:rsidR="0057460E" w:rsidRPr="0057460E" w:rsidRDefault="0057460E" w:rsidP="0057460E">
      <w:pPr>
        <w:spacing w:after="0"/>
        <w:rPr>
          <w:color w:val="000000" w:themeColor="text1"/>
          <w:sz w:val="28"/>
          <w:szCs w:val="28"/>
        </w:rPr>
      </w:pPr>
      <w:r w:rsidRPr="0057460E">
        <w:rPr>
          <w:color w:val="000000" w:themeColor="text1"/>
          <w:sz w:val="28"/>
          <w:szCs w:val="28"/>
        </w:rPr>
        <w:t xml:space="preserve">myCar1.name + " " + </w:t>
      </w:r>
      <w:proofErr w:type="gramStart"/>
      <w:r w:rsidRPr="0057460E">
        <w:rPr>
          <w:color w:val="000000" w:themeColor="text1"/>
          <w:sz w:val="28"/>
          <w:szCs w:val="28"/>
        </w:rPr>
        <w:t>myCar2.name;</w:t>
      </w:r>
      <w:proofErr w:type="gramEnd"/>
    </w:p>
    <w:p w14:paraId="0CA5DC9D" w14:textId="77777777" w:rsidR="0057460E" w:rsidRPr="0057460E" w:rsidRDefault="0057460E" w:rsidP="0057460E">
      <w:pPr>
        <w:spacing w:after="0"/>
        <w:rPr>
          <w:color w:val="000000" w:themeColor="text1"/>
          <w:sz w:val="28"/>
          <w:szCs w:val="28"/>
        </w:rPr>
      </w:pPr>
      <w:r w:rsidRPr="0057460E">
        <w:rPr>
          <w:color w:val="000000" w:themeColor="text1"/>
          <w:sz w:val="28"/>
          <w:szCs w:val="28"/>
        </w:rPr>
        <w:t>&lt;/script&gt;</w:t>
      </w:r>
    </w:p>
    <w:p w14:paraId="520D2B3B" w14:textId="77777777" w:rsidR="0057460E" w:rsidRPr="0057460E" w:rsidRDefault="0057460E" w:rsidP="0057460E">
      <w:pPr>
        <w:spacing w:after="0"/>
        <w:rPr>
          <w:color w:val="000000" w:themeColor="text1"/>
          <w:sz w:val="28"/>
          <w:szCs w:val="28"/>
        </w:rPr>
      </w:pPr>
    </w:p>
    <w:p w14:paraId="5E40591D" w14:textId="77777777" w:rsidR="0057460E" w:rsidRPr="0057460E" w:rsidRDefault="0057460E" w:rsidP="0057460E">
      <w:pPr>
        <w:spacing w:after="0"/>
        <w:rPr>
          <w:color w:val="000000" w:themeColor="text1"/>
          <w:sz w:val="28"/>
          <w:szCs w:val="28"/>
        </w:rPr>
      </w:pPr>
      <w:r w:rsidRPr="0057460E">
        <w:rPr>
          <w:color w:val="000000" w:themeColor="text1"/>
          <w:sz w:val="28"/>
          <w:szCs w:val="28"/>
        </w:rPr>
        <w:t>&lt;/body&gt;</w:t>
      </w:r>
    </w:p>
    <w:p w14:paraId="4103CE33" w14:textId="65A78FD7" w:rsidR="005D7E62" w:rsidRDefault="0057460E" w:rsidP="0057460E">
      <w:pPr>
        <w:spacing w:after="0"/>
        <w:rPr>
          <w:color w:val="000000" w:themeColor="text1"/>
          <w:sz w:val="28"/>
          <w:szCs w:val="28"/>
        </w:rPr>
      </w:pPr>
      <w:r w:rsidRPr="0057460E">
        <w:rPr>
          <w:color w:val="000000" w:themeColor="text1"/>
          <w:sz w:val="28"/>
          <w:szCs w:val="28"/>
        </w:rPr>
        <w:t>&lt;/html&gt;</w:t>
      </w:r>
    </w:p>
    <w:p w14:paraId="2C7F9D4B" w14:textId="4E5616D5" w:rsidR="00A62DBE" w:rsidRDefault="00A62DBE" w:rsidP="0057460E">
      <w:pPr>
        <w:spacing w:after="0"/>
        <w:rPr>
          <w:color w:val="000000" w:themeColor="text1"/>
          <w:sz w:val="28"/>
          <w:szCs w:val="28"/>
        </w:rPr>
      </w:pPr>
      <w:r>
        <w:rPr>
          <w:color w:val="000000" w:themeColor="text1"/>
          <w:sz w:val="28"/>
          <w:szCs w:val="28"/>
        </w:rPr>
        <w:t>OUTPUT:</w:t>
      </w:r>
    </w:p>
    <w:p w14:paraId="51FDD68C" w14:textId="77777777" w:rsidR="00A62DBE" w:rsidRPr="00A62DBE" w:rsidRDefault="00A62DBE" w:rsidP="00A62DBE">
      <w:pPr>
        <w:spacing w:after="0"/>
        <w:rPr>
          <w:b/>
          <w:bCs/>
          <w:color w:val="000000" w:themeColor="text1"/>
          <w:sz w:val="28"/>
          <w:szCs w:val="28"/>
        </w:rPr>
      </w:pPr>
      <w:r w:rsidRPr="00A62DBE">
        <w:rPr>
          <w:b/>
          <w:bCs/>
          <w:color w:val="000000" w:themeColor="text1"/>
          <w:sz w:val="28"/>
          <w:szCs w:val="28"/>
        </w:rPr>
        <w:t>JavaScript Classes</w:t>
      </w:r>
    </w:p>
    <w:p w14:paraId="121CA50F" w14:textId="77777777" w:rsidR="00A62DBE" w:rsidRPr="00A62DBE" w:rsidRDefault="00A62DBE" w:rsidP="00A62DBE">
      <w:pPr>
        <w:spacing w:after="0"/>
        <w:rPr>
          <w:color w:val="000000" w:themeColor="text1"/>
          <w:sz w:val="28"/>
          <w:szCs w:val="28"/>
        </w:rPr>
      </w:pPr>
      <w:r w:rsidRPr="00A62DBE">
        <w:rPr>
          <w:color w:val="000000" w:themeColor="text1"/>
          <w:sz w:val="28"/>
          <w:szCs w:val="28"/>
        </w:rPr>
        <w:t>Creating two car objects from a car class:</w:t>
      </w:r>
    </w:p>
    <w:p w14:paraId="6FF4EF03" w14:textId="77777777" w:rsidR="00A62DBE" w:rsidRPr="00A62DBE" w:rsidRDefault="00A62DBE" w:rsidP="00A62DBE">
      <w:pPr>
        <w:spacing w:after="0"/>
        <w:rPr>
          <w:color w:val="000000" w:themeColor="text1"/>
          <w:sz w:val="28"/>
          <w:szCs w:val="28"/>
        </w:rPr>
      </w:pPr>
      <w:r w:rsidRPr="00A62DBE">
        <w:rPr>
          <w:color w:val="000000" w:themeColor="text1"/>
          <w:sz w:val="28"/>
          <w:szCs w:val="28"/>
        </w:rPr>
        <w:t>Ford Audi</w:t>
      </w:r>
    </w:p>
    <w:p w14:paraId="184F79D2" w14:textId="77777777" w:rsidR="00A62DBE" w:rsidRDefault="00A62DBE" w:rsidP="0057460E">
      <w:pPr>
        <w:spacing w:after="0"/>
        <w:rPr>
          <w:color w:val="000000" w:themeColor="text1"/>
          <w:sz w:val="28"/>
          <w:szCs w:val="28"/>
        </w:rPr>
      </w:pPr>
    </w:p>
    <w:p w14:paraId="2D3642A9" w14:textId="49DFD4C1" w:rsidR="00A62DBE" w:rsidRDefault="00A62DBE" w:rsidP="0057460E">
      <w:pPr>
        <w:spacing w:after="0"/>
        <w:rPr>
          <w:color w:val="000000" w:themeColor="text1"/>
          <w:sz w:val="28"/>
          <w:szCs w:val="28"/>
        </w:rPr>
      </w:pPr>
      <w:r>
        <w:rPr>
          <w:color w:val="000000" w:themeColor="text1"/>
          <w:sz w:val="28"/>
          <w:szCs w:val="28"/>
        </w:rPr>
        <w:t>INPUT:</w:t>
      </w:r>
    </w:p>
    <w:p w14:paraId="6B46E1EA" w14:textId="77777777" w:rsidR="000E1262" w:rsidRPr="000E1262" w:rsidRDefault="000E1262" w:rsidP="000E1262">
      <w:pPr>
        <w:spacing w:after="0"/>
        <w:rPr>
          <w:color w:val="000000" w:themeColor="text1"/>
          <w:sz w:val="28"/>
          <w:szCs w:val="28"/>
        </w:rPr>
      </w:pPr>
      <w:r w:rsidRPr="000E1262">
        <w:rPr>
          <w:color w:val="000000" w:themeColor="text1"/>
          <w:sz w:val="28"/>
          <w:szCs w:val="28"/>
        </w:rPr>
        <w:t>&lt;!DOCTYPE html&gt;</w:t>
      </w:r>
    </w:p>
    <w:p w14:paraId="1955B9D5" w14:textId="77777777" w:rsidR="000E1262" w:rsidRPr="000E1262" w:rsidRDefault="000E1262" w:rsidP="000E1262">
      <w:pPr>
        <w:spacing w:after="0"/>
        <w:rPr>
          <w:color w:val="000000" w:themeColor="text1"/>
          <w:sz w:val="28"/>
          <w:szCs w:val="28"/>
        </w:rPr>
      </w:pPr>
      <w:r w:rsidRPr="000E1262">
        <w:rPr>
          <w:color w:val="000000" w:themeColor="text1"/>
          <w:sz w:val="28"/>
          <w:szCs w:val="28"/>
        </w:rPr>
        <w:t>&lt;html&gt;</w:t>
      </w:r>
    </w:p>
    <w:p w14:paraId="08C6E28B" w14:textId="77777777" w:rsidR="000E1262" w:rsidRPr="000E1262" w:rsidRDefault="000E1262" w:rsidP="000E1262">
      <w:pPr>
        <w:spacing w:after="0"/>
        <w:rPr>
          <w:color w:val="000000" w:themeColor="text1"/>
          <w:sz w:val="28"/>
          <w:szCs w:val="28"/>
        </w:rPr>
      </w:pPr>
      <w:r w:rsidRPr="000E1262">
        <w:rPr>
          <w:color w:val="000000" w:themeColor="text1"/>
          <w:sz w:val="28"/>
          <w:szCs w:val="28"/>
        </w:rPr>
        <w:t>&lt;body&gt;</w:t>
      </w:r>
    </w:p>
    <w:p w14:paraId="50EDB0E2" w14:textId="77777777" w:rsidR="000E1262" w:rsidRPr="000E1262" w:rsidRDefault="000E1262" w:rsidP="000E1262">
      <w:pPr>
        <w:spacing w:after="0"/>
        <w:rPr>
          <w:color w:val="000000" w:themeColor="text1"/>
          <w:sz w:val="28"/>
          <w:szCs w:val="28"/>
        </w:rPr>
      </w:pPr>
      <w:r w:rsidRPr="000E1262">
        <w:rPr>
          <w:color w:val="000000" w:themeColor="text1"/>
          <w:sz w:val="28"/>
          <w:szCs w:val="28"/>
        </w:rPr>
        <w:t>&lt;h1&gt;JavaScript Class Inheritance&lt;/h1&gt;</w:t>
      </w:r>
    </w:p>
    <w:p w14:paraId="49A7A565" w14:textId="77777777" w:rsidR="000E1262" w:rsidRPr="000E1262" w:rsidRDefault="000E1262" w:rsidP="000E1262">
      <w:pPr>
        <w:spacing w:after="0"/>
        <w:rPr>
          <w:color w:val="000000" w:themeColor="text1"/>
          <w:sz w:val="28"/>
          <w:szCs w:val="28"/>
        </w:rPr>
      </w:pPr>
    </w:p>
    <w:p w14:paraId="3F80DE9F"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&lt;p&gt;Use the "extends" keyword to inherit all methods from another </w:t>
      </w:r>
      <w:proofErr w:type="gramStart"/>
      <w:r w:rsidRPr="000E1262">
        <w:rPr>
          <w:color w:val="000000" w:themeColor="text1"/>
          <w:sz w:val="28"/>
          <w:szCs w:val="28"/>
        </w:rPr>
        <w:t>class.&lt;</w:t>
      </w:r>
      <w:proofErr w:type="gramEnd"/>
      <w:r w:rsidRPr="000E1262">
        <w:rPr>
          <w:color w:val="000000" w:themeColor="text1"/>
          <w:sz w:val="28"/>
          <w:szCs w:val="28"/>
        </w:rPr>
        <w:t>/p&gt;</w:t>
      </w:r>
    </w:p>
    <w:p w14:paraId="4DE945D0"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&lt;p&gt;Use the "super" method to call the parent's constructor </w:t>
      </w:r>
      <w:proofErr w:type="gramStart"/>
      <w:r w:rsidRPr="000E1262">
        <w:rPr>
          <w:color w:val="000000" w:themeColor="text1"/>
          <w:sz w:val="28"/>
          <w:szCs w:val="28"/>
        </w:rPr>
        <w:t>function.&lt;</w:t>
      </w:r>
      <w:proofErr w:type="gramEnd"/>
      <w:r w:rsidRPr="000E1262">
        <w:rPr>
          <w:color w:val="000000" w:themeColor="text1"/>
          <w:sz w:val="28"/>
          <w:szCs w:val="28"/>
        </w:rPr>
        <w:t>/p&gt;</w:t>
      </w:r>
    </w:p>
    <w:p w14:paraId="0928246B" w14:textId="77777777" w:rsidR="000E1262" w:rsidRPr="000E1262" w:rsidRDefault="000E1262" w:rsidP="000E1262">
      <w:pPr>
        <w:spacing w:after="0"/>
        <w:rPr>
          <w:color w:val="000000" w:themeColor="text1"/>
          <w:sz w:val="28"/>
          <w:szCs w:val="28"/>
        </w:rPr>
      </w:pPr>
    </w:p>
    <w:p w14:paraId="6409C6E7" w14:textId="77777777" w:rsidR="000E1262" w:rsidRPr="000E1262" w:rsidRDefault="000E1262" w:rsidP="000E1262">
      <w:pPr>
        <w:spacing w:after="0"/>
        <w:rPr>
          <w:color w:val="000000" w:themeColor="text1"/>
          <w:sz w:val="28"/>
          <w:szCs w:val="28"/>
        </w:rPr>
      </w:pPr>
      <w:r w:rsidRPr="000E1262">
        <w:rPr>
          <w:color w:val="000000" w:themeColor="text1"/>
          <w:sz w:val="28"/>
          <w:szCs w:val="28"/>
        </w:rPr>
        <w:t>&lt;p id="demo"&gt;&lt;/p&gt;</w:t>
      </w:r>
    </w:p>
    <w:p w14:paraId="6620884C" w14:textId="77777777" w:rsidR="000E1262" w:rsidRPr="000E1262" w:rsidRDefault="000E1262" w:rsidP="000E1262">
      <w:pPr>
        <w:spacing w:after="0"/>
        <w:rPr>
          <w:color w:val="000000" w:themeColor="text1"/>
          <w:sz w:val="28"/>
          <w:szCs w:val="28"/>
        </w:rPr>
      </w:pPr>
    </w:p>
    <w:p w14:paraId="0919B988" w14:textId="77777777" w:rsidR="000E1262" w:rsidRPr="000E1262" w:rsidRDefault="000E1262" w:rsidP="000E1262">
      <w:pPr>
        <w:spacing w:after="0"/>
        <w:rPr>
          <w:color w:val="000000" w:themeColor="text1"/>
          <w:sz w:val="28"/>
          <w:szCs w:val="28"/>
        </w:rPr>
      </w:pPr>
      <w:r w:rsidRPr="000E1262">
        <w:rPr>
          <w:color w:val="000000" w:themeColor="text1"/>
          <w:sz w:val="28"/>
          <w:szCs w:val="28"/>
        </w:rPr>
        <w:t>&lt;script&gt;</w:t>
      </w:r>
    </w:p>
    <w:p w14:paraId="3AEF5BCA" w14:textId="77777777" w:rsidR="000E1262" w:rsidRPr="000E1262" w:rsidRDefault="000E1262" w:rsidP="000E1262">
      <w:pPr>
        <w:spacing w:after="0"/>
        <w:rPr>
          <w:color w:val="000000" w:themeColor="text1"/>
          <w:sz w:val="28"/>
          <w:szCs w:val="28"/>
        </w:rPr>
      </w:pPr>
      <w:r w:rsidRPr="000E1262">
        <w:rPr>
          <w:color w:val="000000" w:themeColor="text1"/>
          <w:sz w:val="28"/>
          <w:szCs w:val="28"/>
        </w:rPr>
        <w:t>class Car {</w:t>
      </w:r>
    </w:p>
    <w:p w14:paraId="0BA135DE"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constructor(brand) {</w:t>
      </w:r>
    </w:p>
    <w:p w14:paraId="429C4530"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w:t>
      </w:r>
      <w:proofErr w:type="spellStart"/>
      <w:proofErr w:type="gramStart"/>
      <w:r w:rsidRPr="000E1262">
        <w:rPr>
          <w:color w:val="000000" w:themeColor="text1"/>
          <w:sz w:val="28"/>
          <w:szCs w:val="28"/>
        </w:rPr>
        <w:t>this.carname</w:t>
      </w:r>
      <w:proofErr w:type="spellEnd"/>
      <w:proofErr w:type="gramEnd"/>
      <w:r w:rsidRPr="000E1262">
        <w:rPr>
          <w:color w:val="000000" w:themeColor="text1"/>
          <w:sz w:val="28"/>
          <w:szCs w:val="28"/>
        </w:rPr>
        <w:t xml:space="preserve"> = </w:t>
      </w:r>
      <w:proofErr w:type="gramStart"/>
      <w:r w:rsidRPr="000E1262">
        <w:rPr>
          <w:color w:val="000000" w:themeColor="text1"/>
          <w:sz w:val="28"/>
          <w:szCs w:val="28"/>
        </w:rPr>
        <w:t>brand;</w:t>
      </w:r>
      <w:proofErr w:type="gramEnd"/>
    </w:p>
    <w:p w14:paraId="00171D7B"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w:t>
      </w:r>
    </w:p>
    <w:p w14:paraId="11D29F66" w14:textId="77777777" w:rsidR="000E1262" w:rsidRPr="000E1262" w:rsidRDefault="000E1262" w:rsidP="000E1262">
      <w:pPr>
        <w:spacing w:after="0"/>
        <w:rPr>
          <w:color w:val="000000" w:themeColor="text1"/>
          <w:sz w:val="28"/>
          <w:szCs w:val="28"/>
        </w:rPr>
      </w:pPr>
      <w:r w:rsidRPr="000E1262">
        <w:rPr>
          <w:color w:val="000000" w:themeColor="text1"/>
          <w:sz w:val="28"/>
          <w:szCs w:val="28"/>
        </w:rPr>
        <w:lastRenderedPageBreak/>
        <w:t xml:space="preserve">  </w:t>
      </w:r>
      <w:proofErr w:type="gramStart"/>
      <w:r w:rsidRPr="000E1262">
        <w:rPr>
          <w:color w:val="000000" w:themeColor="text1"/>
          <w:sz w:val="28"/>
          <w:szCs w:val="28"/>
        </w:rPr>
        <w:t>present(</w:t>
      </w:r>
      <w:proofErr w:type="gramEnd"/>
      <w:r w:rsidRPr="000E1262">
        <w:rPr>
          <w:color w:val="000000" w:themeColor="text1"/>
          <w:sz w:val="28"/>
          <w:szCs w:val="28"/>
        </w:rPr>
        <w:t>) {</w:t>
      </w:r>
    </w:p>
    <w:p w14:paraId="5839C9DF"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return 'I have a ' + </w:t>
      </w:r>
      <w:proofErr w:type="spellStart"/>
      <w:proofErr w:type="gramStart"/>
      <w:r w:rsidRPr="000E1262">
        <w:rPr>
          <w:color w:val="000000" w:themeColor="text1"/>
          <w:sz w:val="28"/>
          <w:szCs w:val="28"/>
        </w:rPr>
        <w:t>this.carname</w:t>
      </w:r>
      <w:proofErr w:type="spellEnd"/>
      <w:proofErr w:type="gramEnd"/>
      <w:r w:rsidRPr="000E1262">
        <w:rPr>
          <w:color w:val="000000" w:themeColor="text1"/>
          <w:sz w:val="28"/>
          <w:szCs w:val="28"/>
        </w:rPr>
        <w:t>;</w:t>
      </w:r>
    </w:p>
    <w:p w14:paraId="3C0251E3"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w:t>
      </w:r>
    </w:p>
    <w:p w14:paraId="400C4BFB" w14:textId="77777777" w:rsidR="000E1262" w:rsidRPr="000E1262" w:rsidRDefault="000E1262" w:rsidP="000E1262">
      <w:pPr>
        <w:spacing w:after="0"/>
        <w:rPr>
          <w:color w:val="000000" w:themeColor="text1"/>
          <w:sz w:val="28"/>
          <w:szCs w:val="28"/>
        </w:rPr>
      </w:pPr>
      <w:r w:rsidRPr="000E1262">
        <w:rPr>
          <w:color w:val="000000" w:themeColor="text1"/>
          <w:sz w:val="28"/>
          <w:szCs w:val="28"/>
        </w:rPr>
        <w:t>}</w:t>
      </w:r>
    </w:p>
    <w:p w14:paraId="32CB9FD8" w14:textId="77777777" w:rsidR="000E1262" w:rsidRPr="000E1262" w:rsidRDefault="000E1262" w:rsidP="000E1262">
      <w:pPr>
        <w:spacing w:after="0"/>
        <w:rPr>
          <w:color w:val="000000" w:themeColor="text1"/>
          <w:sz w:val="28"/>
          <w:szCs w:val="28"/>
        </w:rPr>
      </w:pPr>
    </w:p>
    <w:p w14:paraId="48BFFC22" w14:textId="77777777" w:rsidR="000E1262" w:rsidRPr="000E1262" w:rsidRDefault="000E1262" w:rsidP="000E1262">
      <w:pPr>
        <w:spacing w:after="0"/>
        <w:rPr>
          <w:color w:val="000000" w:themeColor="text1"/>
          <w:sz w:val="28"/>
          <w:szCs w:val="28"/>
        </w:rPr>
      </w:pPr>
      <w:r w:rsidRPr="000E1262">
        <w:rPr>
          <w:color w:val="000000" w:themeColor="text1"/>
          <w:sz w:val="28"/>
          <w:szCs w:val="28"/>
        </w:rPr>
        <w:t>class Model extends Car {</w:t>
      </w:r>
    </w:p>
    <w:p w14:paraId="083875F4"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w:t>
      </w:r>
      <w:proofErr w:type="gramStart"/>
      <w:r w:rsidRPr="000E1262">
        <w:rPr>
          <w:color w:val="000000" w:themeColor="text1"/>
          <w:sz w:val="28"/>
          <w:szCs w:val="28"/>
        </w:rPr>
        <w:t>constructor(</w:t>
      </w:r>
      <w:proofErr w:type="gramEnd"/>
      <w:r w:rsidRPr="000E1262">
        <w:rPr>
          <w:color w:val="000000" w:themeColor="text1"/>
          <w:sz w:val="28"/>
          <w:szCs w:val="28"/>
        </w:rPr>
        <w:t>brand, mod) {</w:t>
      </w:r>
    </w:p>
    <w:p w14:paraId="7911BDB2"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super(brand</w:t>
      </w:r>
      <w:proofErr w:type="gramStart"/>
      <w:r w:rsidRPr="000E1262">
        <w:rPr>
          <w:color w:val="000000" w:themeColor="text1"/>
          <w:sz w:val="28"/>
          <w:szCs w:val="28"/>
        </w:rPr>
        <w:t>);</w:t>
      </w:r>
      <w:proofErr w:type="gramEnd"/>
    </w:p>
    <w:p w14:paraId="38A74E60"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w:t>
      </w:r>
      <w:proofErr w:type="spellStart"/>
      <w:proofErr w:type="gramStart"/>
      <w:r w:rsidRPr="000E1262">
        <w:rPr>
          <w:color w:val="000000" w:themeColor="text1"/>
          <w:sz w:val="28"/>
          <w:szCs w:val="28"/>
        </w:rPr>
        <w:t>this.model</w:t>
      </w:r>
      <w:proofErr w:type="spellEnd"/>
      <w:proofErr w:type="gramEnd"/>
      <w:r w:rsidRPr="000E1262">
        <w:rPr>
          <w:color w:val="000000" w:themeColor="text1"/>
          <w:sz w:val="28"/>
          <w:szCs w:val="28"/>
        </w:rPr>
        <w:t xml:space="preserve"> = </w:t>
      </w:r>
      <w:proofErr w:type="gramStart"/>
      <w:r w:rsidRPr="000E1262">
        <w:rPr>
          <w:color w:val="000000" w:themeColor="text1"/>
          <w:sz w:val="28"/>
          <w:szCs w:val="28"/>
        </w:rPr>
        <w:t>mod;</w:t>
      </w:r>
      <w:proofErr w:type="gramEnd"/>
    </w:p>
    <w:p w14:paraId="05768455"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w:t>
      </w:r>
    </w:p>
    <w:p w14:paraId="2EBF60FC"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w:t>
      </w:r>
      <w:proofErr w:type="gramStart"/>
      <w:r w:rsidRPr="000E1262">
        <w:rPr>
          <w:color w:val="000000" w:themeColor="text1"/>
          <w:sz w:val="28"/>
          <w:szCs w:val="28"/>
        </w:rPr>
        <w:t>show(</w:t>
      </w:r>
      <w:proofErr w:type="gramEnd"/>
      <w:r w:rsidRPr="000E1262">
        <w:rPr>
          <w:color w:val="000000" w:themeColor="text1"/>
          <w:sz w:val="28"/>
          <w:szCs w:val="28"/>
        </w:rPr>
        <w:t>) {</w:t>
      </w:r>
    </w:p>
    <w:p w14:paraId="7EF86E8C"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return </w:t>
      </w:r>
      <w:proofErr w:type="spellStart"/>
      <w:proofErr w:type="gramStart"/>
      <w:r w:rsidRPr="000E1262">
        <w:rPr>
          <w:color w:val="000000" w:themeColor="text1"/>
          <w:sz w:val="28"/>
          <w:szCs w:val="28"/>
        </w:rPr>
        <w:t>this.present</w:t>
      </w:r>
      <w:proofErr w:type="spellEnd"/>
      <w:proofErr w:type="gramEnd"/>
      <w:r w:rsidRPr="000E1262">
        <w:rPr>
          <w:color w:val="000000" w:themeColor="text1"/>
          <w:sz w:val="28"/>
          <w:szCs w:val="28"/>
        </w:rPr>
        <w:t xml:space="preserve">() + ', it is a ' + </w:t>
      </w:r>
      <w:proofErr w:type="spellStart"/>
      <w:proofErr w:type="gramStart"/>
      <w:r w:rsidRPr="000E1262">
        <w:rPr>
          <w:color w:val="000000" w:themeColor="text1"/>
          <w:sz w:val="28"/>
          <w:szCs w:val="28"/>
        </w:rPr>
        <w:t>this.model</w:t>
      </w:r>
      <w:proofErr w:type="spellEnd"/>
      <w:proofErr w:type="gramEnd"/>
      <w:r w:rsidRPr="000E1262">
        <w:rPr>
          <w:color w:val="000000" w:themeColor="text1"/>
          <w:sz w:val="28"/>
          <w:szCs w:val="28"/>
        </w:rPr>
        <w:t>;</w:t>
      </w:r>
    </w:p>
    <w:p w14:paraId="1BB5EA3F" w14:textId="77777777" w:rsidR="000E1262" w:rsidRPr="000E1262" w:rsidRDefault="000E1262" w:rsidP="000E1262">
      <w:pPr>
        <w:spacing w:after="0"/>
        <w:rPr>
          <w:color w:val="000000" w:themeColor="text1"/>
          <w:sz w:val="28"/>
          <w:szCs w:val="28"/>
        </w:rPr>
      </w:pPr>
      <w:r w:rsidRPr="000E1262">
        <w:rPr>
          <w:color w:val="000000" w:themeColor="text1"/>
          <w:sz w:val="28"/>
          <w:szCs w:val="28"/>
        </w:rPr>
        <w:t xml:space="preserve">  }</w:t>
      </w:r>
    </w:p>
    <w:p w14:paraId="2CE83041" w14:textId="77777777" w:rsidR="000E1262" w:rsidRPr="000E1262" w:rsidRDefault="000E1262" w:rsidP="000E1262">
      <w:pPr>
        <w:spacing w:after="0"/>
        <w:rPr>
          <w:color w:val="000000" w:themeColor="text1"/>
          <w:sz w:val="28"/>
          <w:szCs w:val="28"/>
        </w:rPr>
      </w:pPr>
      <w:r w:rsidRPr="000E1262">
        <w:rPr>
          <w:color w:val="000000" w:themeColor="text1"/>
          <w:sz w:val="28"/>
          <w:szCs w:val="28"/>
        </w:rPr>
        <w:t>}</w:t>
      </w:r>
    </w:p>
    <w:p w14:paraId="628FFE62" w14:textId="77777777" w:rsidR="000E1262" w:rsidRPr="000E1262" w:rsidRDefault="000E1262" w:rsidP="000E1262">
      <w:pPr>
        <w:spacing w:after="0"/>
        <w:rPr>
          <w:color w:val="000000" w:themeColor="text1"/>
          <w:sz w:val="28"/>
          <w:szCs w:val="28"/>
        </w:rPr>
      </w:pPr>
    </w:p>
    <w:p w14:paraId="491EEE76" w14:textId="77777777" w:rsidR="000E1262" w:rsidRPr="000E1262" w:rsidRDefault="000E1262" w:rsidP="000E1262">
      <w:pPr>
        <w:spacing w:after="0"/>
        <w:rPr>
          <w:color w:val="000000" w:themeColor="text1"/>
          <w:sz w:val="28"/>
          <w:szCs w:val="28"/>
        </w:rPr>
      </w:pPr>
      <w:proofErr w:type="spellStart"/>
      <w:r w:rsidRPr="000E1262">
        <w:rPr>
          <w:color w:val="000000" w:themeColor="text1"/>
          <w:sz w:val="28"/>
          <w:szCs w:val="28"/>
        </w:rPr>
        <w:t>const</w:t>
      </w:r>
      <w:proofErr w:type="spellEnd"/>
      <w:r w:rsidRPr="000E1262">
        <w:rPr>
          <w:color w:val="000000" w:themeColor="text1"/>
          <w:sz w:val="28"/>
          <w:szCs w:val="28"/>
        </w:rPr>
        <w:t xml:space="preserve"> </w:t>
      </w:r>
      <w:proofErr w:type="spellStart"/>
      <w:r w:rsidRPr="000E1262">
        <w:rPr>
          <w:color w:val="000000" w:themeColor="text1"/>
          <w:sz w:val="28"/>
          <w:szCs w:val="28"/>
        </w:rPr>
        <w:t>myCar</w:t>
      </w:r>
      <w:proofErr w:type="spellEnd"/>
      <w:r w:rsidRPr="000E1262">
        <w:rPr>
          <w:color w:val="000000" w:themeColor="text1"/>
          <w:sz w:val="28"/>
          <w:szCs w:val="28"/>
        </w:rPr>
        <w:t xml:space="preserve"> = new </w:t>
      </w:r>
      <w:proofErr w:type="gramStart"/>
      <w:r w:rsidRPr="000E1262">
        <w:rPr>
          <w:color w:val="000000" w:themeColor="text1"/>
          <w:sz w:val="28"/>
          <w:szCs w:val="28"/>
        </w:rPr>
        <w:t>Model(</w:t>
      </w:r>
      <w:proofErr w:type="gramEnd"/>
      <w:r w:rsidRPr="000E1262">
        <w:rPr>
          <w:color w:val="000000" w:themeColor="text1"/>
          <w:sz w:val="28"/>
          <w:szCs w:val="28"/>
        </w:rPr>
        <w:t>"Ford", "Mustang"</w:t>
      </w:r>
      <w:proofErr w:type="gramStart"/>
      <w:r w:rsidRPr="000E1262">
        <w:rPr>
          <w:color w:val="000000" w:themeColor="text1"/>
          <w:sz w:val="28"/>
          <w:szCs w:val="28"/>
        </w:rPr>
        <w:t>);</w:t>
      </w:r>
      <w:proofErr w:type="gramEnd"/>
    </w:p>
    <w:p w14:paraId="42AEFE2F" w14:textId="77777777" w:rsidR="000E1262" w:rsidRPr="000E1262" w:rsidRDefault="000E1262" w:rsidP="000E1262">
      <w:pPr>
        <w:spacing w:after="0"/>
        <w:rPr>
          <w:color w:val="000000" w:themeColor="text1"/>
          <w:sz w:val="28"/>
          <w:szCs w:val="28"/>
        </w:rPr>
      </w:pPr>
      <w:proofErr w:type="spellStart"/>
      <w:proofErr w:type="gramStart"/>
      <w:r w:rsidRPr="000E1262">
        <w:rPr>
          <w:color w:val="000000" w:themeColor="text1"/>
          <w:sz w:val="28"/>
          <w:szCs w:val="28"/>
        </w:rPr>
        <w:t>document.getElementById</w:t>
      </w:r>
      <w:proofErr w:type="spellEnd"/>
      <w:proofErr w:type="gramEnd"/>
      <w:r w:rsidRPr="000E1262">
        <w:rPr>
          <w:color w:val="000000" w:themeColor="text1"/>
          <w:sz w:val="28"/>
          <w:szCs w:val="28"/>
        </w:rPr>
        <w:t>("demo"</w:t>
      </w:r>
      <w:proofErr w:type="gramStart"/>
      <w:r w:rsidRPr="000E1262">
        <w:rPr>
          <w:color w:val="000000" w:themeColor="text1"/>
          <w:sz w:val="28"/>
          <w:szCs w:val="28"/>
        </w:rPr>
        <w:t>).</w:t>
      </w:r>
      <w:proofErr w:type="spellStart"/>
      <w:r w:rsidRPr="000E1262">
        <w:rPr>
          <w:color w:val="000000" w:themeColor="text1"/>
          <w:sz w:val="28"/>
          <w:szCs w:val="28"/>
        </w:rPr>
        <w:t>innerHTML</w:t>
      </w:r>
      <w:proofErr w:type="spellEnd"/>
      <w:proofErr w:type="gramEnd"/>
      <w:r w:rsidRPr="000E1262">
        <w:rPr>
          <w:color w:val="000000" w:themeColor="text1"/>
          <w:sz w:val="28"/>
          <w:szCs w:val="28"/>
        </w:rPr>
        <w:t xml:space="preserve"> = </w:t>
      </w:r>
      <w:proofErr w:type="spellStart"/>
      <w:r w:rsidRPr="000E1262">
        <w:rPr>
          <w:color w:val="000000" w:themeColor="text1"/>
          <w:sz w:val="28"/>
          <w:szCs w:val="28"/>
        </w:rPr>
        <w:t>myCar.show</w:t>
      </w:r>
      <w:proofErr w:type="spellEnd"/>
      <w:r w:rsidRPr="000E1262">
        <w:rPr>
          <w:color w:val="000000" w:themeColor="text1"/>
          <w:sz w:val="28"/>
          <w:szCs w:val="28"/>
        </w:rPr>
        <w:t>(</w:t>
      </w:r>
      <w:proofErr w:type="gramStart"/>
      <w:r w:rsidRPr="000E1262">
        <w:rPr>
          <w:color w:val="000000" w:themeColor="text1"/>
          <w:sz w:val="28"/>
          <w:szCs w:val="28"/>
        </w:rPr>
        <w:t>);</w:t>
      </w:r>
      <w:proofErr w:type="gramEnd"/>
    </w:p>
    <w:p w14:paraId="4E5A1855" w14:textId="77777777" w:rsidR="000E1262" w:rsidRPr="000E1262" w:rsidRDefault="000E1262" w:rsidP="000E1262">
      <w:pPr>
        <w:spacing w:after="0"/>
        <w:rPr>
          <w:color w:val="000000" w:themeColor="text1"/>
          <w:sz w:val="28"/>
          <w:szCs w:val="28"/>
        </w:rPr>
      </w:pPr>
      <w:r w:rsidRPr="000E1262">
        <w:rPr>
          <w:color w:val="000000" w:themeColor="text1"/>
          <w:sz w:val="28"/>
          <w:szCs w:val="28"/>
        </w:rPr>
        <w:t>&lt;/script&gt;</w:t>
      </w:r>
    </w:p>
    <w:p w14:paraId="716444C0" w14:textId="77777777" w:rsidR="000E1262" w:rsidRPr="000E1262" w:rsidRDefault="000E1262" w:rsidP="000E1262">
      <w:pPr>
        <w:spacing w:after="0"/>
        <w:rPr>
          <w:color w:val="000000" w:themeColor="text1"/>
          <w:sz w:val="28"/>
          <w:szCs w:val="28"/>
        </w:rPr>
      </w:pPr>
    </w:p>
    <w:p w14:paraId="2EAE6BB8" w14:textId="77777777" w:rsidR="000E1262" w:rsidRPr="000E1262" w:rsidRDefault="000E1262" w:rsidP="000E1262">
      <w:pPr>
        <w:spacing w:after="0"/>
        <w:rPr>
          <w:color w:val="000000" w:themeColor="text1"/>
          <w:sz w:val="28"/>
          <w:szCs w:val="28"/>
        </w:rPr>
      </w:pPr>
      <w:r w:rsidRPr="000E1262">
        <w:rPr>
          <w:color w:val="000000" w:themeColor="text1"/>
          <w:sz w:val="28"/>
          <w:szCs w:val="28"/>
        </w:rPr>
        <w:t>&lt;/body&gt;</w:t>
      </w:r>
    </w:p>
    <w:p w14:paraId="17AF94E5" w14:textId="74672FF5" w:rsidR="00A62DBE" w:rsidRDefault="000E1262" w:rsidP="000E1262">
      <w:pPr>
        <w:spacing w:after="0"/>
        <w:rPr>
          <w:color w:val="000000" w:themeColor="text1"/>
          <w:sz w:val="28"/>
          <w:szCs w:val="28"/>
        </w:rPr>
      </w:pPr>
      <w:r w:rsidRPr="000E1262">
        <w:rPr>
          <w:color w:val="000000" w:themeColor="text1"/>
          <w:sz w:val="28"/>
          <w:szCs w:val="28"/>
        </w:rPr>
        <w:t>&lt;/html&gt;</w:t>
      </w:r>
    </w:p>
    <w:p w14:paraId="3D5F760A" w14:textId="77777777" w:rsidR="000E1262" w:rsidRDefault="000E1262" w:rsidP="000E1262">
      <w:pPr>
        <w:spacing w:after="0"/>
        <w:rPr>
          <w:color w:val="000000" w:themeColor="text1"/>
          <w:sz w:val="28"/>
          <w:szCs w:val="28"/>
        </w:rPr>
      </w:pPr>
    </w:p>
    <w:p w14:paraId="46911820" w14:textId="3905523B" w:rsidR="000E1262" w:rsidRDefault="007841F7" w:rsidP="000E1262">
      <w:pPr>
        <w:spacing w:after="0"/>
        <w:rPr>
          <w:color w:val="000000" w:themeColor="text1"/>
          <w:sz w:val="28"/>
          <w:szCs w:val="28"/>
        </w:rPr>
      </w:pPr>
      <w:r>
        <w:rPr>
          <w:color w:val="000000" w:themeColor="text1"/>
          <w:sz w:val="28"/>
          <w:szCs w:val="28"/>
        </w:rPr>
        <w:t>OUTPUT:</w:t>
      </w:r>
    </w:p>
    <w:p w14:paraId="3288D68F" w14:textId="77777777" w:rsidR="007841F7" w:rsidRPr="007841F7" w:rsidRDefault="007841F7" w:rsidP="007841F7">
      <w:pPr>
        <w:spacing w:after="0"/>
        <w:rPr>
          <w:b/>
          <w:bCs/>
          <w:color w:val="000000" w:themeColor="text1"/>
          <w:sz w:val="28"/>
          <w:szCs w:val="28"/>
        </w:rPr>
      </w:pPr>
      <w:r w:rsidRPr="007841F7">
        <w:rPr>
          <w:b/>
          <w:bCs/>
          <w:color w:val="000000" w:themeColor="text1"/>
          <w:sz w:val="28"/>
          <w:szCs w:val="28"/>
        </w:rPr>
        <w:t>JavaScript Class Inheritance</w:t>
      </w:r>
    </w:p>
    <w:p w14:paraId="469BEAF7" w14:textId="77777777" w:rsidR="007841F7" w:rsidRPr="007841F7" w:rsidRDefault="007841F7" w:rsidP="007841F7">
      <w:pPr>
        <w:spacing w:after="0"/>
        <w:rPr>
          <w:color w:val="000000" w:themeColor="text1"/>
          <w:sz w:val="28"/>
          <w:szCs w:val="28"/>
        </w:rPr>
      </w:pPr>
      <w:r w:rsidRPr="007841F7">
        <w:rPr>
          <w:color w:val="000000" w:themeColor="text1"/>
          <w:sz w:val="28"/>
          <w:szCs w:val="28"/>
        </w:rPr>
        <w:t>Use the "extends" keyword to inherit all methods from another class.</w:t>
      </w:r>
    </w:p>
    <w:p w14:paraId="6691D65A" w14:textId="77777777" w:rsidR="007841F7" w:rsidRPr="007841F7" w:rsidRDefault="007841F7" w:rsidP="007841F7">
      <w:pPr>
        <w:spacing w:after="0"/>
        <w:rPr>
          <w:color w:val="000000" w:themeColor="text1"/>
          <w:sz w:val="28"/>
          <w:szCs w:val="28"/>
        </w:rPr>
      </w:pPr>
      <w:r w:rsidRPr="007841F7">
        <w:rPr>
          <w:color w:val="000000" w:themeColor="text1"/>
          <w:sz w:val="28"/>
          <w:szCs w:val="28"/>
        </w:rPr>
        <w:t>Use the "super" method to call the parent's constructor function.</w:t>
      </w:r>
    </w:p>
    <w:p w14:paraId="03D9259F" w14:textId="77777777" w:rsidR="007841F7" w:rsidRPr="007841F7" w:rsidRDefault="007841F7" w:rsidP="007841F7">
      <w:pPr>
        <w:spacing w:after="0"/>
        <w:rPr>
          <w:color w:val="000000" w:themeColor="text1"/>
          <w:sz w:val="28"/>
          <w:szCs w:val="28"/>
        </w:rPr>
      </w:pPr>
      <w:r w:rsidRPr="007841F7">
        <w:rPr>
          <w:color w:val="000000" w:themeColor="text1"/>
          <w:sz w:val="28"/>
          <w:szCs w:val="28"/>
        </w:rPr>
        <w:t>I have a Ford, it is a Mustang</w:t>
      </w:r>
    </w:p>
    <w:p w14:paraId="079A84C6" w14:textId="77777777" w:rsidR="007841F7" w:rsidRDefault="007841F7" w:rsidP="000E1262">
      <w:pPr>
        <w:spacing w:after="0"/>
        <w:rPr>
          <w:color w:val="000000" w:themeColor="text1"/>
          <w:sz w:val="28"/>
          <w:szCs w:val="28"/>
        </w:rPr>
      </w:pPr>
    </w:p>
    <w:p w14:paraId="116FCA33" w14:textId="1EF41A48" w:rsidR="007841F7" w:rsidRDefault="007841F7" w:rsidP="000E1262">
      <w:pPr>
        <w:spacing w:after="0"/>
        <w:rPr>
          <w:color w:val="000000" w:themeColor="text1"/>
          <w:sz w:val="28"/>
          <w:szCs w:val="28"/>
        </w:rPr>
      </w:pPr>
      <w:r>
        <w:rPr>
          <w:color w:val="000000" w:themeColor="text1"/>
          <w:sz w:val="28"/>
          <w:szCs w:val="28"/>
        </w:rPr>
        <w:t>INPUT:</w:t>
      </w:r>
    </w:p>
    <w:p w14:paraId="005FE043" w14:textId="77777777" w:rsidR="00491923" w:rsidRPr="00491923" w:rsidRDefault="00491923" w:rsidP="00491923">
      <w:pPr>
        <w:spacing w:after="0"/>
        <w:rPr>
          <w:color w:val="000000" w:themeColor="text1"/>
          <w:sz w:val="28"/>
          <w:szCs w:val="28"/>
        </w:rPr>
      </w:pPr>
      <w:r w:rsidRPr="00491923">
        <w:rPr>
          <w:color w:val="000000" w:themeColor="text1"/>
          <w:sz w:val="28"/>
          <w:szCs w:val="28"/>
        </w:rPr>
        <w:t>&lt;!DOCTYPE html&gt;</w:t>
      </w:r>
    </w:p>
    <w:p w14:paraId="792B0A42" w14:textId="77777777" w:rsidR="00491923" w:rsidRPr="00491923" w:rsidRDefault="00491923" w:rsidP="00491923">
      <w:pPr>
        <w:spacing w:after="0"/>
        <w:rPr>
          <w:color w:val="000000" w:themeColor="text1"/>
          <w:sz w:val="28"/>
          <w:szCs w:val="28"/>
        </w:rPr>
      </w:pPr>
      <w:r w:rsidRPr="00491923">
        <w:rPr>
          <w:color w:val="000000" w:themeColor="text1"/>
          <w:sz w:val="28"/>
          <w:szCs w:val="28"/>
        </w:rPr>
        <w:t>&lt;html&gt;</w:t>
      </w:r>
    </w:p>
    <w:p w14:paraId="03356E5B" w14:textId="77777777" w:rsidR="00491923" w:rsidRPr="00491923" w:rsidRDefault="00491923" w:rsidP="00491923">
      <w:pPr>
        <w:spacing w:after="0"/>
        <w:rPr>
          <w:color w:val="000000" w:themeColor="text1"/>
          <w:sz w:val="28"/>
          <w:szCs w:val="28"/>
        </w:rPr>
      </w:pPr>
      <w:r w:rsidRPr="00491923">
        <w:rPr>
          <w:color w:val="000000" w:themeColor="text1"/>
          <w:sz w:val="28"/>
          <w:szCs w:val="28"/>
        </w:rPr>
        <w:t>&lt;body&gt;</w:t>
      </w:r>
    </w:p>
    <w:p w14:paraId="33D75BF8" w14:textId="77777777" w:rsidR="00491923" w:rsidRPr="00491923" w:rsidRDefault="00491923" w:rsidP="00491923">
      <w:pPr>
        <w:spacing w:after="0"/>
        <w:rPr>
          <w:color w:val="000000" w:themeColor="text1"/>
          <w:sz w:val="28"/>
          <w:szCs w:val="28"/>
        </w:rPr>
      </w:pPr>
      <w:r w:rsidRPr="00491923">
        <w:rPr>
          <w:color w:val="000000" w:themeColor="text1"/>
          <w:sz w:val="28"/>
          <w:szCs w:val="28"/>
        </w:rPr>
        <w:lastRenderedPageBreak/>
        <w:t>&lt;h1&gt;JavaScript Class Static Methods&lt;/h1&gt;</w:t>
      </w:r>
    </w:p>
    <w:p w14:paraId="67F01ACD" w14:textId="77777777" w:rsidR="00491923" w:rsidRPr="00491923" w:rsidRDefault="00491923" w:rsidP="00491923">
      <w:pPr>
        <w:spacing w:after="0"/>
        <w:rPr>
          <w:color w:val="000000" w:themeColor="text1"/>
          <w:sz w:val="28"/>
          <w:szCs w:val="28"/>
        </w:rPr>
      </w:pPr>
      <w:r w:rsidRPr="00491923">
        <w:rPr>
          <w:color w:val="000000" w:themeColor="text1"/>
          <w:sz w:val="28"/>
          <w:szCs w:val="28"/>
        </w:rPr>
        <w:t xml:space="preserve">&lt;p&gt;A static method is created with the "static" keyword, and you can only call the method on the class </w:t>
      </w:r>
      <w:proofErr w:type="gramStart"/>
      <w:r w:rsidRPr="00491923">
        <w:rPr>
          <w:color w:val="000000" w:themeColor="text1"/>
          <w:sz w:val="28"/>
          <w:szCs w:val="28"/>
        </w:rPr>
        <w:t>itself.&lt;</w:t>
      </w:r>
      <w:proofErr w:type="gramEnd"/>
      <w:r w:rsidRPr="00491923">
        <w:rPr>
          <w:color w:val="000000" w:themeColor="text1"/>
          <w:sz w:val="28"/>
          <w:szCs w:val="28"/>
        </w:rPr>
        <w:t>/p&gt;</w:t>
      </w:r>
    </w:p>
    <w:p w14:paraId="014115ED" w14:textId="77777777" w:rsidR="00491923" w:rsidRPr="00491923" w:rsidRDefault="00491923" w:rsidP="00491923">
      <w:pPr>
        <w:spacing w:after="0"/>
        <w:rPr>
          <w:color w:val="000000" w:themeColor="text1"/>
          <w:sz w:val="28"/>
          <w:szCs w:val="28"/>
        </w:rPr>
      </w:pPr>
    </w:p>
    <w:p w14:paraId="38F2C458" w14:textId="77777777" w:rsidR="00491923" w:rsidRPr="00491923" w:rsidRDefault="00491923" w:rsidP="00491923">
      <w:pPr>
        <w:spacing w:after="0"/>
        <w:rPr>
          <w:color w:val="000000" w:themeColor="text1"/>
          <w:sz w:val="28"/>
          <w:szCs w:val="28"/>
        </w:rPr>
      </w:pPr>
      <w:r w:rsidRPr="00491923">
        <w:rPr>
          <w:color w:val="000000" w:themeColor="text1"/>
          <w:sz w:val="28"/>
          <w:szCs w:val="28"/>
        </w:rPr>
        <w:t>&lt;p id="demo"&gt;&lt;/p&gt;</w:t>
      </w:r>
    </w:p>
    <w:p w14:paraId="546333FE" w14:textId="77777777" w:rsidR="00491923" w:rsidRPr="00491923" w:rsidRDefault="00491923" w:rsidP="00491923">
      <w:pPr>
        <w:spacing w:after="0"/>
        <w:rPr>
          <w:color w:val="000000" w:themeColor="text1"/>
          <w:sz w:val="28"/>
          <w:szCs w:val="28"/>
        </w:rPr>
      </w:pPr>
    </w:p>
    <w:p w14:paraId="7CCE7C46" w14:textId="77777777" w:rsidR="00491923" w:rsidRPr="00491923" w:rsidRDefault="00491923" w:rsidP="00491923">
      <w:pPr>
        <w:spacing w:after="0"/>
        <w:rPr>
          <w:color w:val="000000" w:themeColor="text1"/>
          <w:sz w:val="28"/>
          <w:szCs w:val="28"/>
        </w:rPr>
      </w:pPr>
      <w:r w:rsidRPr="00491923">
        <w:rPr>
          <w:color w:val="000000" w:themeColor="text1"/>
          <w:sz w:val="28"/>
          <w:szCs w:val="28"/>
        </w:rPr>
        <w:t>&lt;script&gt;</w:t>
      </w:r>
    </w:p>
    <w:p w14:paraId="188283F1" w14:textId="77777777" w:rsidR="00491923" w:rsidRPr="00491923" w:rsidRDefault="00491923" w:rsidP="00491923">
      <w:pPr>
        <w:spacing w:after="0"/>
        <w:rPr>
          <w:color w:val="000000" w:themeColor="text1"/>
          <w:sz w:val="28"/>
          <w:szCs w:val="28"/>
        </w:rPr>
      </w:pPr>
      <w:r w:rsidRPr="00491923">
        <w:rPr>
          <w:color w:val="000000" w:themeColor="text1"/>
          <w:sz w:val="28"/>
          <w:szCs w:val="28"/>
        </w:rPr>
        <w:t>class Car {</w:t>
      </w:r>
    </w:p>
    <w:p w14:paraId="620C676D" w14:textId="77777777" w:rsidR="00491923" w:rsidRPr="00491923" w:rsidRDefault="00491923" w:rsidP="00491923">
      <w:pPr>
        <w:spacing w:after="0"/>
        <w:rPr>
          <w:color w:val="000000" w:themeColor="text1"/>
          <w:sz w:val="28"/>
          <w:szCs w:val="28"/>
        </w:rPr>
      </w:pPr>
      <w:r w:rsidRPr="00491923">
        <w:rPr>
          <w:color w:val="000000" w:themeColor="text1"/>
          <w:sz w:val="28"/>
          <w:szCs w:val="28"/>
        </w:rPr>
        <w:t xml:space="preserve">  constructor(name) {</w:t>
      </w:r>
    </w:p>
    <w:p w14:paraId="10E8A741" w14:textId="77777777" w:rsidR="00491923" w:rsidRPr="00491923" w:rsidRDefault="00491923" w:rsidP="00491923">
      <w:pPr>
        <w:spacing w:after="0"/>
        <w:rPr>
          <w:color w:val="000000" w:themeColor="text1"/>
          <w:sz w:val="28"/>
          <w:szCs w:val="28"/>
        </w:rPr>
      </w:pPr>
      <w:r w:rsidRPr="00491923">
        <w:rPr>
          <w:color w:val="000000" w:themeColor="text1"/>
          <w:sz w:val="28"/>
          <w:szCs w:val="28"/>
        </w:rPr>
        <w:t xml:space="preserve">    this.name = </w:t>
      </w:r>
      <w:proofErr w:type="gramStart"/>
      <w:r w:rsidRPr="00491923">
        <w:rPr>
          <w:color w:val="000000" w:themeColor="text1"/>
          <w:sz w:val="28"/>
          <w:szCs w:val="28"/>
        </w:rPr>
        <w:t>name;</w:t>
      </w:r>
      <w:proofErr w:type="gramEnd"/>
    </w:p>
    <w:p w14:paraId="4865163F" w14:textId="77777777" w:rsidR="00491923" w:rsidRPr="00491923" w:rsidRDefault="00491923" w:rsidP="00491923">
      <w:pPr>
        <w:spacing w:after="0"/>
        <w:rPr>
          <w:color w:val="000000" w:themeColor="text1"/>
          <w:sz w:val="28"/>
          <w:szCs w:val="28"/>
        </w:rPr>
      </w:pPr>
      <w:r w:rsidRPr="00491923">
        <w:rPr>
          <w:color w:val="000000" w:themeColor="text1"/>
          <w:sz w:val="28"/>
          <w:szCs w:val="28"/>
        </w:rPr>
        <w:t xml:space="preserve">  }</w:t>
      </w:r>
    </w:p>
    <w:p w14:paraId="69133A1D" w14:textId="77777777" w:rsidR="00491923" w:rsidRPr="00491923" w:rsidRDefault="00491923" w:rsidP="00491923">
      <w:pPr>
        <w:spacing w:after="0"/>
        <w:rPr>
          <w:color w:val="000000" w:themeColor="text1"/>
          <w:sz w:val="28"/>
          <w:szCs w:val="28"/>
        </w:rPr>
      </w:pPr>
      <w:r w:rsidRPr="00491923">
        <w:rPr>
          <w:color w:val="000000" w:themeColor="text1"/>
          <w:sz w:val="28"/>
          <w:szCs w:val="28"/>
        </w:rPr>
        <w:t xml:space="preserve">  static </w:t>
      </w:r>
      <w:proofErr w:type="gramStart"/>
      <w:r w:rsidRPr="00491923">
        <w:rPr>
          <w:color w:val="000000" w:themeColor="text1"/>
          <w:sz w:val="28"/>
          <w:szCs w:val="28"/>
        </w:rPr>
        <w:t>hello(</w:t>
      </w:r>
      <w:proofErr w:type="gramEnd"/>
      <w:r w:rsidRPr="00491923">
        <w:rPr>
          <w:color w:val="000000" w:themeColor="text1"/>
          <w:sz w:val="28"/>
          <w:szCs w:val="28"/>
        </w:rPr>
        <w:t>) {</w:t>
      </w:r>
    </w:p>
    <w:p w14:paraId="21A95276" w14:textId="77777777" w:rsidR="00491923" w:rsidRPr="00491923" w:rsidRDefault="00491923" w:rsidP="00491923">
      <w:pPr>
        <w:spacing w:after="0"/>
        <w:rPr>
          <w:color w:val="000000" w:themeColor="text1"/>
          <w:sz w:val="28"/>
          <w:szCs w:val="28"/>
        </w:rPr>
      </w:pPr>
      <w:r w:rsidRPr="00491923">
        <w:rPr>
          <w:color w:val="000000" w:themeColor="text1"/>
          <w:sz w:val="28"/>
          <w:szCs w:val="28"/>
        </w:rPr>
        <w:t xml:space="preserve">    return "Hello!!</w:t>
      </w:r>
      <w:proofErr w:type="gramStart"/>
      <w:r w:rsidRPr="00491923">
        <w:rPr>
          <w:color w:val="000000" w:themeColor="text1"/>
          <w:sz w:val="28"/>
          <w:szCs w:val="28"/>
        </w:rPr>
        <w:t>";</w:t>
      </w:r>
      <w:proofErr w:type="gramEnd"/>
    </w:p>
    <w:p w14:paraId="77CD503B" w14:textId="77777777" w:rsidR="00491923" w:rsidRPr="00491923" w:rsidRDefault="00491923" w:rsidP="00491923">
      <w:pPr>
        <w:spacing w:after="0"/>
        <w:rPr>
          <w:color w:val="000000" w:themeColor="text1"/>
          <w:sz w:val="28"/>
          <w:szCs w:val="28"/>
        </w:rPr>
      </w:pPr>
      <w:r w:rsidRPr="00491923">
        <w:rPr>
          <w:color w:val="000000" w:themeColor="text1"/>
          <w:sz w:val="28"/>
          <w:szCs w:val="28"/>
        </w:rPr>
        <w:t xml:space="preserve">  }</w:t>
      </w:r>
    </w:p>
    <w:p w14:paraId="1A8BDFB2" w14:textId="77777777" w:rsidR="00491923" w:rsidRPr="00491923" w:rsidRDefault="00491923" w:rsidP="00491923">
      <w:pPr>
        <w:spacing w:after="0"/>
        <w:rPr>
          <w:color w:val="000000" w:themeColor="text1"/>
          <w:sz w:val="28"/>
          <w:szCs w:val="28"/>
        </w:rPr>
      </w:pPr>
      <w:r w:rsidRPr="00491923">
        <w:rPr>
          <w:color w:val="000000" w:themeColor="text1"/>
          <w:sz w:val="28"/>
          <w:szCs w:val="28"/>
        </w:rPr>
        <w:t>}</w:t>
      </w:r>
    </w:p>
    <w:p w14:paraId="031177AD" w14:textId="77777777" w:rsidR="00491923" w:rsidRPr="00491923" w:rsidRDefault="00491923" w:rsidP="00491923">
      <w:pPr>
        <w:spacing w:after="0"/>
        <w:rPr>
          <w:color w:val="000000" w:themeColor="text1"/>
          <w:sz w:val="28"/>
          <w:szCs w:val="28"/>
        </w:rPr>
      </w:pPr>
    </w:p>
    <w:p w14:paraId="5028CA50" w14:textId="77777777" w:rsidR="00491923" w:rsidRPr="00491923" w:rsidRDefault="00491923" w:rsidP="00491923">
      <w:pPr>
        <w:spacing w:after="0"/>
        <w:rPr>
          <w:color w:val="000000" w:themeColor="text1"/>
          <w:sz w:val="28"/>
          <w:szCs w:val="28"/>
        </w:rPr>
      </w:pPr>
      <w:proofErr w:type="spellStart"/>
      <w:r w:rsidRPr="00491923">
        <w:rPr>
          <w:color w:val="000000" w:themeColor="text1"/>
          <w:sz w:val="28"/>
          <w:szCs w:val="28"/>
        </w:rPr>
        <w:t>const</w:t>
      </w:r>
      <w:proofErr w:type="spellEnd"/>
      <w:r w:rsidRPr="00491923">
        <w:rPr>
          <w:color w:val="000000" w:themeColor="text1"/>
          <w:sz w:val="28"/>
          <w:szCs w:val="28"/>
        </w:rPr>
        <w:t xml:space="preserve"> </w:t>
      </w:r>
      <w:proofErr w:type="spellStart"/>
      <w:r w:rsidRPr="00491923">
        <w:rPr>
          <w:color w:val="000000" w:themeColor="text1"/>
          <w:sz w:val="28"/>
          <w:szCs w:val="28"/>
        </w:rPr>
        <w:t>myCar</w:t>
      </w:r>
      <w:proofErr w:type="spellEnd"/>
      <w:r w:rsidRPr="00491923">
        <w:rPr>
          <w:color w:val="000000" w:themeColor="text1"/>
          <w:sz w:val="28"/>
          <w:szCs w:val="28"/>
        </w:rPr>
        <w:t xml:space="preserve"> = new Car("Ford"</w:t>
      </w:r>
      <w:proofErr w:type="gramStart"/>
      <w:r w:rsidRPr="00491923">
        <w:rPr>
          <w:color w:val="000000" w:themeColor="text1"/>
          <w:sz w:val="28"/>
          <w:szCs w:val="28"/>
        </w:rPr>
        <w:t>);</w:t>
      </w:r>
      <w:proofErr w:type="gramEnd"/>
    </w:p>
    <w:p w14:paraId="47E64E2F" w14:textId="77777777" w:rsidR="00491923" w:rsidRPr="00491923" w:rsidRDefault="00491923" w:rsidP="00491923">
      <w:pPr>
        <w:spacing w:after="0"/>
        <w:rPr>
          <w:color w:val="000000" w:themeColor="text1"/>
          <w:sz w:val="28"/>
          <w:szCs w:val="28"/>
        </w:rPr>
      </w:pPr>
    </w:p>
    <w:p w14:paraId="695239DD" w14:textId="77777777" w:rsidR="00491923" w:rsidRPr="00491923" w:rsidRDefault="00491923" w:rsidP="00491923">
      <w:pPr>
        <w:spacing w:after="0"/>
        <w:rPr>
          <w:color w:val="000000" w:themeColor="text1"/>
          <w:sz w:val="28"/>
          <w:szCs w:val="28"/>
        </w:rPr>
      </w:pPr>
      <w:r w:rsidRPr="00491923">
        <w:rPr>
          <w:color w:val="000000" w:themeColor="text1"/>
          <w:sz w:val="28"/>
          <w:szCs w:val="28"/>
        </w:rPr>
        <w:t>//You can call '</w:t>
      </w:r>
      <w:proofErr w:type="gramStart"/>
      <w:r w:rsidRPr="00491923">
        <w:rPr>
          <w:color w:val="000000" w:themeColor="text1"/>
          <w:sz w:val="28"/>
          <w:szCs w:val="28"/>
        </w:rPr>
        <w:t>hello(</w:t>
      </w:r>
      <w:proofErr w:type="gramEnd"/>
      <w:r w:rsidRPr="00491923">
        <w:rPr>
          <w:color w:val="000000" w:themeColor="text1"/>
          <w:sz w:val="28"/>
          <w:szCs w:val="28"/>
        </w:rPr>
        <w:t>)' on the Car Class:</w:t>
      </w:r>
    </w:p>
    <w:p w14:paraId="1282B67E" w14:textId="77777777" w:rsidR="00491923" w:rsidRPr="00491923" w:rsidRDefault="00491923" w:rsidP="00491923">
      <w:pPr>
        <w:spacing w:after="0"/>
        <w:rPr>
          <w:color w:val="000000" w:themeColor="text1"/>
          <w:sz w:val="28"/>
          <w:szCs w:val="28"/>
        </w:rPr>
      </w:pPr>
      <w:proofErr w:type="spellStart"/>
      <w:proofErr w:type="gramStart"/>
      <w:r w:rsidRPr="00491923">
        <w:rPr>
          <w:color w:val="000000" w:themeColor="text1"/>
          <w:sz w:val="28"/>
          <w:szCs w:val="28"/>
        </w:rPr>
        <w:t>document.getElementById</w:t>
      </w:r>
      <w:proofErr w:type="spellEnd"/>
      <w:proofErr w:type="gramEnd"/>
      <w:r w:rsidRPr="00491923">
        <w:rPr>
          <w:color w:val="000000" w:themeColor="text1"/>
          <w:sz w:val="28"/>
          <w:szCs w:val="28"/>
        </w:rPr>
        <w:t>("demo"</w:t>
      </w:r>
      <w:proofErr w:type="gramStart"/>
      <w:r w:rsidRPr="00491923">
        <w:rPr>
          <w:color w:val="000000" w:themeColor="text1"/>
          <w:sz w:val="28"/>
          <w:szCs w:val="28"/>
        </w:rPr>
        <w:t>).</w:t>
      </w:r>
      <w:proofErr w:type="spellStart"/>
      <w:r w:rsidRPr="00491923">
        <w:rPr>
          <w:color w:val="000000" w:themeColor="text1"/>
          <w:sz w:val="28"/>
          <w:szCs w:val="28"/>
        </w:rPr>
        <w:t>innerHTML</w:t>
      </w:r>
      <w:proofErr w:type="spellEnd"/>
      <w:proofErr w:type="gramEnd"/>
      <w:r w:rsidRPr="00491923">
        <w:rPr>
          <w:color w:val="000000" w:themeColor="text1"/>
          <w:sz w:val="28"/>
          <w:szCs w:val="28"/>
        </w:rPr>
        <w:t xml:space="preserve"> = </w:t>
      </w:r>
      <w:proofErr w:type="spellStart"/>
      <w:r w:rsidRPr="00491923">
        <w:rPr>
          <w:color w:val="000000" w:themeColor="text1"/>
          <w:sz w:val="28"/>
          <w:szCs w:val="28"/>
        </w:rPr>
        <w:t>Car.hello</w:t>
      </w:r>
      <w:proofErr w:type="spellEnd"/>
      <w:r w:rsidRPr="00491923">
        <w:rPr>
          <w:color w:val="000000" w:themeColor="text1"/>
          <w:sz w:val="28"/>
          <w:szCs w:val="28"/>
        </w:rPr>
        <w:t>(</w:t>
      </w:r>
      <w:proofErr w:type="gramStart"/>
      <w:r w:rsidRPr="00491923">
        <w:rPr>
          <w:color w:val="000000" w:themeColor="text1"/>
          <w:sz w:val="28"/>
          <w:szCs w:val="28"/>
        </w:rPr>
        <w:t>);</w:t>
      </w:r>
      <w:proofErr w:type="gramEnd"/>
    </w:p>
    <w:p w14:paraId="3B9FC622" w14:textId="77777777" w:rsidR="00491923" w:rsidRPr="00491923" w:rsidRDefault="00491923" w:rsidP="00491923">
      <w:pPr>
        <w:spacing w:after="0"/>
        <w:rPr>
          <w:color w:val="000000" w:themeColor="text1"/>
          <w:sz w:val="28"/>
          <w:szCs w:val="28"/>
        </w:rPr>
      </w:pPr>
    </w:p>
    <w:p w14:paraId="7B80CF54" w14:textId="77777777" w:rsidR="00491923" w:rsidRPr="00491923" w:rsidRDefault="00491923" w:rsidP="00491923">
      <w:pPr>
        <w:spacing w:after="0"/>
        <w:rPr>
          <w:color w:val="000000" w:themeColor="text1"/>
          <w:sz w:val="28"/>
          <w:szCs w:val="28"/>
        </w:rPr>
      </w:pPr>
      <w:r w:rsidRPr="00491923">
        <w:rPr>
          <w:color w:val="000000" w:themeColor="text1"/>
          <w:sz w:val="28"/>
          <w:szCs w:val="28"/>
        </w:rPr>
        <w:t xml:space="preserve">// But NOT </w:t>
      </w:r>
      <w:proofErr w:type="gramStart"/>
      <w:r w:rsidRPr="00491923">
        <w:rPr>
          <w:color w:val="000000" w:themeColor="text1"/>
          <w:sz w:val="28"/>
          <w:szCs w:val="28"/>
        </w:rPr>
        <w:t>on  a</w:t>
      </w:r>
      <w:proofErr w:type="gramEnd"/>
      <w:r w:rsidRPr="00491923">
        <w:rPr>
          <w:color w:val="000000" w:themeColor="text1"/>
          <w:sz w:val="28"/>
          <w:szCs w:val="28"/>
        </w:rPr>
        <w:t xml:space="preserve"> Car Object:</w:t>
      </w:r>
    </w:p>
    <w:p w14:paraId="179EC693" w14:textId="77777777" w:rsidR="00491923" w:rsidRPr="00491923" w:rsidRDefault="00491923" w:rsidP="00491923">
      <w:pPr>
        <w:spacing w:after="0"/>
        <w:rPr>
          <w:color w:val="000000" w:themeColor="text1"/>
          <w:sz w:val="28"/>
          <w:szCs w:val="28"/>
        </w:rPr>
      </w:pPr>
      <w:r w:rsidRPr="00491923">
        <w:rPr>
          <w:color w:val="000000" w:themeColor="text1"/>
          <w:sz w:val="28"/>
          <w:szCs w:val="28"/>
        </w:rPr>
        <w:t xml:space="preserve">// </w:t>
      </w:r>
      <w:proofErr w:type="spellStart"/>
      <w:proofErr w:type="gramStart"/>
      <w:r w:rsidRPr="00491923">
        <w:rPr>
          <w:color w:val="000000" w:themeColor="text1"/>
          <w:sz w:val="28"/>
          <w:szCs w:val="28"/>
        </w:rPr>
        <w:t>document.getElementById</w:t>
      </w:r>
      <w:proofErr w:type="spellEnd"/>
      <w:proofErr w:type="gramEnd"/>
      <w:r w:rsidRPr="00491923">
        <w:rPr>
          <w:color w:val="000000" w:themeColor="text1"/>
          <w:sz w:val="28"/>
          <w:szCs w:val="28"/>
        </w:rPr>
        <w:t>("demo"</w:t>
      </w:r>
      <w:proofErr w:type="gramStart"/>
      <w:r w:rsidRPr="00491923">
        <w:rPr>
          <w:color w:val="000000" w:themeColor="text1"/>
          <w:sz w:val="28"/>
          <w:szCs w:val="28"/>
        </w:rPr>
        <w:t>).</w:t>
      </w:r>
      <w:proofErr w:type="spellStart"/>
      <w:r w:rsidRPr="00491923">
        <w:rPr>
          <w:color w:val="000000" w:themeColor="text1"/>
          <w:sz w:val="28"/>
          <w:szCs w:val="28"/>
        </w:rPr>
        <w:t>innerHTML</w:t>
      </w:r>
      <w:proofErr w:type="spellEnd"/>
      <w:proofErr w:type="gramEnd"/>
      <w:r w:rsidRPr="00491923">
        <w:rPr>
          <w:color w:val="000000" w:themeColor="text1"/>
          <w:sz w:val="28"/>
          <w:szCs w:val="28"/>
        </w:rPr>
        <w:t xml:space="preserve"> = </w:t>
      </w:r>
      <w:proofErr w:type="spellStart"/>
      <w:r w:rsidRPr="00491923">
        <w:rPr>
          <w:color w:val="000000" w:themeColor="text1"/>
          <w:sz w:val="28"/>
          <w:szCs w:val="28"/>
        </w:rPr>
        <w:t>myCar.hello</w:t>
      </w:r>
      <w:proofErr w:type="spellEnd"/>
      <w:r w:rsidRPr="00491923">
        <w:rPr>
          <w:color w:val="000000" w:themeColor="text1"/>
          <w:sz w:val="28"/>
          <w:szCs w:val="28"/>
        </w:rPr>
        <w:t>(</w:t>
      </w:r>
      <w:proofErr w:type="gramStart"/>
      <w:r w:rsidRPr="00491923">
        <w:rPr>
          <w:color w:val="000000" w:themeColor="text1"/>
          <w:sz w:val="28"/>
          <w:szCs w:val="28"/>
        </w:rPr>
        <w:t>);</w:t>
      </w:r>
      <w:proofErr w:type="gramEnd"/>
    </w:p>
    <w:p w14:paraId="4134AF06" w14:textId="77777777" w:rsidR="00491923" w:rsidRPr="00491923" w:rsidRDefault="00491923" w:rsidP="00491923">
      <w:pPr>
        <w:spacing w:after="0"/>
        <w:rPr>
          <w:color w:val="000000" w:themeColor="text1"/>
          <w:sz w:val="28"/>
          <w:szCs w:val="28"/>
        </w:rPr>
      </w:pPr>
      <w:r w:rsidRPr="00491923">
        <w:rPr>
          <w:color w:val="000000" w:themeColor="text1"/>
          <w:sz w:val="28"/>
          <w:szCs w:val="28"/>
        </w:rPr>
        <w:t>// this will raise an error.</w:t>
      </w:r>
    </w:p>
    <w:p w14:paraId="1D2B46CF" w14:textId="77777777" w:rsidR="00491923" w:rsidRPr="00491923" w:rsidRDefault="00491923" w:rsidP="00491923">
      <w:pPr>
        <w:spacing w:after="0"/>
        <w:rPr>
          <w:color w:val="000000" w:themeColor="text1"/>
          <w:sz w:val="28"/>
          <w:szCs w:val="28"/>
        </w:rPr>
      </w:pPr>
      <w:r w:rsidRPr="00491923">
        <w:rPr>
          <w:color w:val="000000" w:themeColor="text1"/>
          <w:sz w:val="28"/>
          <w:szCs w:val="28"/>
        </w:rPr>
        <w:t>&lt;/script&gt;</w:t>
      </w:r>
    </w:p>
    <w:p w14:paraId="20482D92" w14:textId="77777777" w:rsidR="00491923" w:rsidRPr="00491923" w:rsidRDefault="00491923" w:rsidP="00491923">
      <w:pPr>
        <w:spacing w:after="0"/>
        <w:rPr>
          <w:color w:val="000000" w:themeColor="text1"/>
          <w:sz w:val="28"/>
          <w:szCs w:val="28"/>
        </w:rPr>
      </w:pPr>
    </w:p>
    <w:p w14:paraId="0C0900A0" w14:textId="77777777" w:rsidR="00491923" w:rsidRPr="00491923" w:rsidRDefault="00491923" w:rsidP="00491923">
      <w:pPr>
        <w:spacing w:after="0"/>
        <w:rPr>
          <w:color w:val="000000" w:themeColor="text1"/>
          <w:sz w:val="28"/>
          <w:szCs w:val="28"/>
        </w:rPr>
      </w:pPr>
      <w:r w:rsidRPr="00491923">
        <w:rPr>
          <w:color w:val="000000" w:themeColor="text1"/>
          <w:sz w:val="28"/>
          <w:szCs w:val="28"/>
        </w:rPr>
        <w:t>&lt;/body&gt;</w:t>
      </w:r>
    </w:p>
    <w:p w14:paraId="5B607CA6" w14:textId="5069B1A5" w:rsidR="007841F7" w:rsidRDefault="00491923" w:rsidP="00491923">
      <w:pPr>
        <w:spacing w:after="0"/>
        <w:rPr>
          <w:color w:val="000000" w:themeColor="text1"/>
          <w:sz w:val="28"/>
          <w:szCs w:val="28"/>
        </w:rPr>
      </w:pPr>
      <w:r w:rsidRPr="00491923">
        <w:rPr>
          <w:color w:val="000000" w:themeColor="text1"/>
          <w:sz w:val="28"/>
          <w:szCs w:val="28"/>
        </w:rPr>
        <w:t>&lt;/html&gt;</w:t>
      </w:r>
    </w:p>
    <w:p w14:paraId="3CA6638E" w14:textId="77777777" w:rsidR="00491923" w:rsidRDefault="00491923" w:rsidP="00491923">
      <w:pPr>
        <w:spacing w:after="0"/>
        <w:rPr>
          <w:color w:val="000000" w:themeColor="text1"/>
          <w:sz w:val="28"/>
          <w:szCs w:val="28"/>
        </w:rPr>
      </w:pPr>
    </w:p>
    <w:p w14:paraId="59F02199" w14:textId="5C5A9F5A" w:rsidR="00491923" w:rsidRDefault="00491923" w:rsidP="00491923">
      <w:pPr>
        <w:spacing w:after="0"/>
        <w:rPr>
          <w:color w:val="000000" w:themeColor="text1"/>
          <w:sz w:val="28"/>
          <w:szCs w:val="28"/>
        </w:rPr>
      </w:pPr>
      <w:r>
        <w:rPr>
          <w:color w:val="000000" w:themeColor="text1"/>
          <w:sz w:val="28"/>
          <w:szCs w:val="28"/>
        </w:rPr>
        <w:t>OUTPUT:</w:t>
      </w:r>
    </w:p>
    <w:p w14:paraId="19C2C437" w14:textId="77777777" w:rsidR="00491923" w:rsidRPr="00491923" w:rsidRDefault="00491923" w:rsidP="00491923">
      <w:pPr>
        <w:spacing w:after="0"/>
        <w:rPr>
          <w:b/>
          <w:bCs/>
          <w:color w:val="000000" w:themeColor="text1"/>
          <w:sz w:val="28"/>
          <w:szCs w:val="28"/>
        </w:rPr>
      </w:pPr>
      <w:r>
        <w:rPr>
          <w:color w:val="000000" w:themeColor="text1"/>
          <w:sz w:val="28"/>
          <w:szCs w:val="28"/>
        </w:rPr>
        <w:t xml:space="preserve"> </w:t>
      </w:r>
      <w:r w:rsidRPr="00491923">
        <w:rPr>
          <w:b/>
          <w:bCs/>
          <w:color w:val="000000" w:themeColor="text1"/>
          <w:sz w:val="28"/>
          <w:szCs w:val="28"/>
        </w:rPr>
        <w:t>JavaScript Class Inheritance</w:t>
      </w:r>
    </w:p>
    <w:p w14:paraId="5FEE35F0" w14:textId="77777777" w:rsidR="00491923" w:rsidRPr="00491923" w:rsidRDefault="00491923" w:rsidP="00491923">
      <w:pPr>
        <w:spacing w:after="0"/>
        <w:rPr>
          <w:color w:val="000000" w:themeColor="text1"/>
          <w:sz w:val="28"/>
          <w:szCs w:val="28"/>
        </w:rPr>
      </w:pPr>
      <w:r w:rsidRPr="00491923">
        <w:rPr>
          <w:color w:val="000000" w:themeColor="text1"/>
          <w:sz w:val="28"/>
          <w:szCs w:val="28"/>
        </w:rPr>
        <w:t>Use the "extends" keyword to inherit all methods from another class.</w:t>
      </w:r>
    </w:p>
    <w:p w14:paraId="50982EB9" w14:textId="77777777" w:rsidR="00491923" w:rsidRPr="00491923" w:rsidRDefault="00491923" w:rsidP="00491923">
      <w:pPr>
        <w:spacing w:after="0"/>
        <w:rPr>
          <w:color w:val="000000" w:themeColor="text1"/>
          <w:sz w:val="28"/>
          <w:szCs w:val="28"/>
        </w:rPr>
      </w:pPr>
      <w:r w:rsidRPr="00491923">
        <w:rPr>
          <w:color w:val="000000" w:themeColor="text1"/>
          <w:sz w:val="28"/>
          <w:szCs w:val="28"/>
        </w:rPr>
        <w:lastRenderedPageBreak/>
        <w:t>Use the "super" method to call the parent's constructor function.</w:t>
      </w:r>
    </w:p>
    <w:p w14:paraId="794556AE" w14:textId="77777777" w:rsidR="00491923" w:rsidRPr="00491923" w:rsidRDefault="00491923" w:rsidP="00491923">
      <w:pPr>
        <w:spacing w:after="0"/>
        <w:rPr>
          <w:color w:val="000000" w:themeColor="text1"/>
          <w:sz w:val="28"/>
          <w:szCs w:val="28"/>
        </w:rPr>
      </w:pPr>
      <w:r w:rsidRPr="00491923">
        <w:rPr>
          <w:color w:val="000000" w:themeColor="text1"/>
          <w:sz w:val="28"/>
          <w:szCs w:val="28"/>
        </w:rPr>
        <w:t>I have a Ford, it is a Mustang</w:t>
      </w:r>
    </w:p>
    <w:p w14:paraId="68DAE49C" w14:textId="741B4B7E" w:rsidR="00491923" w:rsidRDefault="00491923" w:rsidP="00491923">
      <w:pPr>
        <w:spacing w:after="0"/>
        <w:rPr>
          <w:color w:val="000000" w:themeColor="text1"/>
          <w:sz w:val="28"/>
          <w:szCs w:val="28"/>
        </w:rPr>
      </w:pPr>
    </w:p>
    <w:p w14:paraId="14F27414" w14:textId="6D88AD5F" w:rsidR="00D81B47" w:rsidRDefault="00D81B47" w:rsidP="00491923">
      <w:pPr>
        <w:spacing w:after="0"/>
        <w:rPr>
          <w:color w:val="000000" w:themeColor="text1"/>
          <w:sz w:val="28"/>
          <w:szCs w:val="28"/>
        </w:rPr>
      </w:pPr>
      <w:r>
        <w:rPr>
          <w:color w:val="000000" w:themeColor="text1"/>
          <w:sz w:val="28"/>
          <w:szCs w:val="28"/>
        </w:rPr>
        <w:t>INPUT:</w:t>
      </w:r>
    </w:p>
    <w:p w14:paraId="27751420" w14:textId="77777777" w:rsidR="001D0B6E" w:rsidRPr="001D0B6E" w:rsidRDefault="001D0B6E" w:rsidP="001D0B6E">
      <w:pPr>
        <w:spacing w:after="0"/>
        <w:rPr>
          <w:color w:val="000000" w:themeColor="text1"/>
          <w:sz w:val="28"/>
          <w:szCs w:val="28"/>
        </w:rPr>
      </w:pPr>
      <w:r w:rsidRPr="001D0B6E">
        <w:rPr>
          <w:color w:val="000000" w:themeColor="text1"/>
          <w:sz w:val="28"/>
          <w:szCs w:val="28"/>
        </w:rPr>
        <w:t>&lt;!DOCTYPE html&gt;</w:t>
      </w:r>
    </w:p>
    <w:p w14:paraId="5191CEA4" w14:textId="77777777" w:rsidR="001D0B6E" w:rsidRPr="001D0B6E" w:rsidRDefault="001D0B6E" w:rsidP="001D0B6E">
      <w:pPr>
        <w:spacing w:after="0"/>
        <w:rPr>
          <w:color w:val="000000" w:themeColor="text1"/>
          <w:sz w:val="28"/>
          <w:szCs w:val="28"/>
        </w:rPr>
      </w:pPr>
      <w:r w:rsidRPr="001D0B6E">
        <w:rPr>
          <w:color w:val="000000" w:themeColor="text1"/>
          <w:sz w:val="28"/>
          <w:szCs w:val="28"/>
        </w:rPr>
        <w:t>&lt;html&gt;</w:t>
      </w:r>
    </w:p>
    <w:p w14:paraId="61B13A33" w14:textId="77777777" w:rsidR="001D0B6E" w:rsidRPr="001D0B6E" w:rsidRDefault="001D0B6E" w:rsidP="001D0B6E">
      <w:pPr>
        <w:spacing w:after="0"/>
        <w:rPr>
          <w:color w:val="000000" w:themeColor="text1"/>
          <w:sz w:val="28"/>
          <w:szCs w:val="28"/>
        </w:rPr>
      </w:pPr>
      <w:r w:rsidRPr="001D0B6E">
        <w:rPr>
          <w:color w:val="000000" w:themeColor="text1"/>
          <w:sz w:val="28"/>
          <w:szCs w:val="28"/>
        </w:rPr>
        <w:t>&lt;body&gt;</w:t>
      </w:r>
    </w:p>
    <w:p w14:paraId="6712A173" w14:textId="77777777" w:rsidR="001D0B6E" w:rsidRPr="001D0B6E" w:rsidRDefault="001D0B6E" w:rsidP="001D0B6E">
      <w:pPr>
        <w:spacing w:after="0"/>
        <w:rPr>
          <w:color w:val="000000" w:themeColor="text1"/>
          <w:sz w:val="28"/>
          <w:szCs w:val="28"/>
        </w:rPr>
      </w:pPr>
      <w:r w:rsidRPr="001D0B6E">
        <w:rPr>
          <w:color w:val="000000" w:themeColor="text1"/>
          <w:sz w:val="28"/>
          <w:szCs w:val="28"/>
        </w:rPr>
        <w:t>&lt;h1&gt;JavaScript Maps&lt;/h1&gt;</w:t>
      </w:r>
    </w:p>
    <w:p w14:paraId="50C89A55" w14:textId="77777777" w:rsidR="001D0B6E" w:rsidRPr="001D0B6E" w:rsidRDefault="001D0B6E" w:rsidP="001D0B6E">
      <w:pPr>
        <w:spacing w:after="0"/>
        <w:rPr>
          <w:color w:val="000000" w:themeColor="text1"/>
          <w:sz w:val="28"/>
          <w:szCs w:val="28"/>
        </w:rPr>
      </w:pPr>
      <w:r w:rsidRPr="001D0B6E">
        <w:rPr>
          <w:color w:val="000000" w:themeColor="text1"/>
          <w:sz w:val="28"/>
          <w:szCs w:val="28"/>
        </w:rPr>
        <w:t>&lt;h2&gt;The new Map Method</w:t>
      </w:r>
      <w:proofErr w:type="gramStart"/>
      <w:r w:rsidRPr="001D0B6E">
        <w:rPr>
          <w:color w:val="000000" w:themeColor="text1"/>
          <w:sz w:val="28"/>
          <w:szCs w:val="28"/>
        </w:rPr>
        <w:t>()&lt;</w:t>
      </w:r>
      <w:proofErr w:type="gramEnd"/>
      <w:r w:rsidRPr="001D0B6E">
        <w:rPr>
          <w:color w:val="000000" w:themeColor="text1"/>
          <w:sz w:val="28"/>
          <w:szCs w:val="28"/>
        </w:rPr>
        <w:t>/h2&gt;</w:t>
      </w:r>
    </w:p>
    <w:p w14:paraId="3AD59BC0" w14:textId="77777777" w:rsidR="001D0B6E" w:rsidRPr="001D0B6E" w:rsidRDefault="001D0B6E" w:rsidP="001D0B6E">
      <w:pPr>
        <w:spacing w:after="0"/>
        <w:rPr>
          <w:color w:val="000000" w:themeColor="text1"/>
          <w:sz w:val="28"/>
          <w:szCs w:val="28"/>
        </w:rPr>
      </w:pPr>
    </w:p>
    <w:p w14:paraId="2FC4EBAB" w14:textId="77777777" w:rsidR="001D0B6E" w:rsidRPr="001D0B6E" w:rsidRDefault="001D0B6E" w:rsidP="001D0B6E">
      <w:pPr>
        <w:spacing w:after="0"/>
        <w:rPr>
          <w:color w:val="000000" w:themeColor="text1"/>
          <w:sz w:val="28"/>
          <w:szCs w:val="28"/>
        </w:rPr>
      </w:pPr>
      <w:r w:rsidRPr="001D0B6E">
        <w:rPr>
          <w:color w:val="000000" w:themeColor="text1"/>
          <w:sz w:val="28"/>
          <w:szCs w:val="28"/>
        </w:rPr>
        <w:t>&lt;p&gt;Creating a map from an array:&lt;/p&gt;</w:t>
      </w:r>
    </w:p>
    <w:p w14:paraId="3091CD93" w14:textId="77777777" w:rsidR="001D0B6E" w:rsidRPr="001D0B6E" w:rsidRDefault="001D0B6E" w:rsidP="001D0B6E">
      <w:pPr>
        <w:spacing w:after="0"/>
        <w:rPr>
          <w:color w:val="000000" w:themeColor="text1"/>
          <w:sz w:val="28"/>
          <w:szCs w:val="28"/>
        </w:rPr>
      </w:pPr>
    </w:p>
    <w:p w14:paraId="64883AB2" w14:textId="77777777" w:rsidR="001D0B6E" w:rsidRPr="001D0B6E" w:rsidRDefault="001D0B6E" w:rsidP="001D0B6E">
      <w:pPr>
        <w:spacing w:after="0"/>
        <w:rPr>
          <w:color w:val="000000" w:themeColor="text1"/>
          <w:sz w:val="28"/>
          <w:szCs w:val="28"/>
        </w:rPr>
      </w:pPr>
      <w:r w:rsidRPr="001D0B6E">
        <w:rPr>
          <w:color w:val="000000" w:themeColor="text1"/>
          <w:sz w:val="28"/>
          <w:szCs w:val="28"/>
        </w:rPr>
        <w:t>&lt;p id="demo"&gt;&lt;/p&gt;</w:t>
      </w:r>
    </w:p>
    <w:p w14:paraId="5940A4A4" w14:textId="77777777" w:rsidR="001D0B6E" w:rsidRPr="001D0B6E" w:rsidRDefault="001D0B6E" w:rsidP="001D0B6E">
      <w:pPr>
        <w:spacing w:after="0"/>
        <w:rPr>
          <w:color w:val="000000" w:themeColor="text1"/>
          <w:sz w:val="28"/>
          <w:szCs w:val="28"/>
        </w:rPr>
      </w:pPr>
    </w:p>
    <w:p w14:paraId="1FF90996" w14:textId="77777777" w:rsidR="001D0B6E" w:rsidRPr="001D0B6E" w:rsidRDefault="001D0B6E" w:rsidP="001D0B6E">
      <w:pPr>
        <w:spacing w:after="0"/>
        <w:rPr>
          <w:color w:val="000000" w:themeColor="text1"/>
          <w:sz w:val="28"/>
          <w:szCs w:val="28"/>
        </w:rPr>
      </w:pPr>
      <w:r w:rsidRPr="001D0B6E">
        <w:rPr>
          <w:color w:val="000000" w:themeColor="text1"/>
          <w:sz w:val="28"/>
          <w:szCs w:val="28"/>
        </w:rPr>
        <w:t>&lt;script&gt;</w:t>
      </w:r>
    </w:p>
    <w:p w14:paraId="2FF18973" w14:textId="77777777" w:rsidR="001D0B6E" w:rsidRPr="001D0B6E" w:rsidRDefault="001D0B6E" w:rsidP="001D0B6E">
      <w:pPr>
        <w:spacing w:after="0"/>
        <w:rPr>
          <w:color w:val="000000" w:themeColor="text1"/>
          <w:sz w:val="28"/>
          <w:szCs w:val="28"/>
        </w:rPr>
      </w:pPr>
      <w:r w:rsidRPr="001D0B6E">
        <w:rPr>
          <w:color w:val="000000" w:themeColor="text1"/>
          <w:sz w:val="28"/>
          <w:szCs w:val="28"/>
        </w:rPr>
        <w:t>// Create a Map</w:t>
      </w:r>
    </w:p>
    <w:p w14:paraId="6032BEF7" w14:textId="77777777" w:rsidR="001D0B6E" w:rsidRPr="001D0B6E" w:rsidRDefault="001D0B6E" w:rsidP="001D0B6E">
      <w:pPr>
        <w:spacing w:after="0"/>
        <w:rPr>
          <w:color w:val="000000" w:themeColor="text1"/>
          <w:sz w:val="28"/>
          <w:szCs w:val="28"/>
        </w:rPr>
      </w:pPr>
      <w:proofErr w:type="spellStart"/>
      <w:r w:rsidRPr="001D0B6E">
        <w:rPr>
          <w:color w:val="000000" w:themeColor="text1"/>
          <w:sz w:val="28"/>
          <w:szCs w:val="28"/>
        </w:rPr>
        <w:t>const</w:t>
      </w:r>
      <w:proofErr w:type="spellEnd"/>
      <w:r w:rsidRPr="001D0B6E">
        <w:rPr>
          <w:color w:val="000000" w:themeColor="text1"/>
          <w:sz w:val="28"/>
          <w:szCs w:val="28"/>
        </w:rPr>
        <w:t xml:space="preserve"> fruits = new </w:t>
      </w:r>
      <w:proofErr w:type="gramStart"/>
      <w:r w:rsidRPr="001D0B6E">
        <w:rPr>
          <w:color w:val="000000" w:themeColor="text1"/>
          <w:sz w:val="28"/>
          <w:szCs w:val="28"/>
        </w:rPr>
        <w:t>Map(</w:t>
      </w:r>
      <w:proofErr w:type="gramEnd"/>
      <w:r w:rsidRPr="001D0B6E">
        <w:rPr>
          <w:color w:val="000000" w:themeColor="text1"/>
          <w:sz w:val="28"/>
          <w:szCs w:val="28"/>
        </w:rPr>
        <w:t>[</w:t>
      </w:r>
    </w:p>
    <w:p w14:paraId="15D500CB" w14:textId="77777777" w:rsidR="001D0B6E" w:rsidRPr="001D0B6E" w:rsidRDefault="001D0B6E" w:rsidP="001D0B6E">
      <w:pPr>
        <w:spacing w:after="0"/>
        <w:rPr>
          <w:color w:val="000000" w:themeColor="text1"/>
          <w:sz w:val="28"/>
          <w:szCs w:val="28"/>
        </w:rPr>
      </w:pPr>
      <w:r w:rsidRPr="001D0B6E">
        <w:rPr>
          <w:color w:val="000000" w:themeColor="text1"/>
          <w:sz w:val="28"/>
          <w:szCs w:val="28"/>
        </w:rPr>
        <w:t xml:space="preserve">  ["apples", 500],</w:t>
      </w:r>
    </w:p>
    <w:p w14:paraId="278C3747" w14:textId="77777777" w:rsidR="001D0B6E" w:rsidRPr="001D0B6E" w:rsidRDefault="001D0B6E" w:rsidP="001D0B6E">
      <w:pPr>
        <w:spacing w:after="0"/>
        <w:rPr>
          <w:color w:val="000000" w:themeColor="text1"/>
          <w:sz w:val="28"/>
          <w:szCs w:val="28"/>
        </w:rPr>
      </w:pPr>
      <w:r w:rsidRPr="001D0B6E">
        <w:rPr>
          <w:color w:val="000000" w:themeColor="text1"/>
          <w:sz w:val="28"/>
          <w:szCs w:val="28"/>
        </w:rPr>
        <w:t xml:space="preserve">  ["bananas", 300],</w:t>
      </w:r>
    </w:p>
    <w:p w14:paraId="493155DD" w14:textId="77777777" w:rsidR="001D0B6E" w:rsidRPr="001D0B6E" w:rsidRDefault="001D0B6E" w:rsidP="001D0B6E">
      <w:pPr>
        <w:spacing w:after="0"/>
        <w:rPr>
          <w:color w:val="000000" w:themeColor="text1"/>
          <w:sz w:val="28"/>
          <w:szCs w:val="28"/>
        </w:rPr>
      </w:pPr>
      <w:r w:rsidRPr="001D0B6E">
        <w:rPr>
          <w:color w:val="000000" w:themeColor="text1"/>
          <w:sz w:val="28"/>
          <w:szCs w:val="28"/>
        </w:rPr>
        <w:t xml:space="preserve">  ["oranges", 200]</w:t>
      </w:r>
    </w:p>
    <w:p w14:paraId="04B7EC89" w14:textId="77777777" w:rsidR="001D0B6E" w:rsidRPr="001D0B6E" w:rsidRDefault="001D0B6E" w:rsidP="001D0B6E">
      <w:pPr>
        <w:spacing w:after="0"/>
        <w:rPr>
          <w:color w:val="000000" w:themeColor="text1"/>
          <w:sz w:val="28"/>
          <w:szCs w:val="28"/>
        </w:rPr>
      </w:pPr>
      <w:r w:rsidRPr="001D0B6E">
        <w:rPr>
          <w:color w:val="000000" w:themeColor="text1"/>
          <w:sz w:val="28"/>
          <w:szCs w:val="28"/>
        </w:rPr>
        <w:t>]);</w:t>
      </w:r>
    </w:p>
    <w:p w14:paraId="1EF9F0CE" w14:textId="77777777" w:rsidR="001D0B6E" w:rsidRPr="001D0B6E" w:rsidRDefault="001D0B6E" w:rsidP="001D0B6E">
      <w:pPr>
        <w:spacing w:after="0"/>
        <w:rPr>
          <w:color w:val="000000" w:themeColor="text1"/>
          <w:sz w:val="28"/>
          <w:szCs w:val="28"/>
        </w:rPr>
      </w:pPr>
    </w:p>
    <w:p w14:paraId="7597C8AD" w14:textId="77777777" w:rsidR="001D0B6E" w:rsidRPr="001D0B6E" w:rsidRDefault="001D0B6E" w:rsidP="001D0B6E">
      <w:pPr>
        <w:spacing w:after="0"/>
        <w:rPr>
          <w:color w:val="000000" w:themeColor="text1"/>
          <w:sz w:val="28"/>
          <w:szCs w:val="28"/>
        </w:rPr>
      </w:pPr>
      <w:r w:rsidRPr="001D0B6E">
        <w:rPr>
          <w:color w:val="000000" w:themeColor="text1"/>
          <w:sz w:val="28"/>
          <w:szCs w:val="28"/>
        </w:rPr>
        <w:t xml:space="preserve">let numb = </w:t>
      </w:r>
      <w:proofErr w:type="spellStart"/>
      <w:r w:rsidRPr="001D0B6E">
        <w:rPr>
          <w:color w:val="000000" w:themeColor="text1"/>
          <w:sz w:val="28"/>
          <w:szCs w:val="28"/>
        </w:rPr>
        <w:t>fruits.get</w:t>
      </w:r>
      <w:proofErr w:type="spellEnd"/>
      <w:r w:rsidRPr="001D0B6E">
        <w:rPr>
          <w:color w:val="000000" w:themeColor="text1"/>
          <w:sz w:val="28"/>
          <w:szCs w:val="28"/>
        </w:rPr>
        <w:t>("bananas"</w:t>
      </w:r>
      <w:proofErr w:type="gramStart"/>
      <w:r w:rsidRPr="001D0B6E">
        <w:rPr>
          <w:color w:val="000000" w:themeColor="text1"/>
          <w:sz w:val="28"/>
          <w:szCs w:val="28"/>
        </w:rPr>
        <w:t>);</w:t>
      </w:r>
      <w:proofErr w:type="gramEnd"/>
    </w:p>
    <w:p w14:paraId="5AFA9DBE" w14:textId="77777777" w:rsidR="001D0B6E" w:rsidRPr="001D0B6E" w:rsidRDefault="001D0B6E" w:rsidP="001D0B6E">
      <w:pPr>
        <w:spacing w:after="0"/>
        <w:rPr>
          <w:color w:val="000000" w:themeColor="text1"/>
          <w:sz w:val="28"/>
          <w:szCs w:val="28"/>
        </w:rPr>
      </w:pPr>
      <w:proofErr w:type="spellStart"/>
      <w:proofErr w:type="gramStart"/>
      <w:r w:rsidRPr="001D0B6E">
        <w:rPr>
          <w:color w:val="000000" w:themeColor="text1"/>
          <w:sz w:val="28"/>
          <w:szCs w:val="28"/>
        </w:rPr>
        <w:t>document.getElementById</w:t>
      </w:r>
      <w:proofErr w:type="spellEnd"/>
      <w:proofErr w:type="gramEnd"/>
      <w:r w:rsidRPr="001D0B6E">
        <w:rPr>
          <w:color w:val="000000" w:themeColor="text1"/>
          <w:sz w:val="28"/>
          <w:szCs w:val="28"/>
        </w:rPr>
        <w:t>("demo"</w:t>
      </w:r>
      <w:proofErr w:type="gramStart"/>
      <w:r w:rsidRPr="001D0B6E">
        <w:rPr>
          <w:color w:val="000000" w:themeColor="text1"/>
          <w:sz w:val="28"/>
          <w:szCs w:val="28"/>
        </w:rPr>
        <w:t>).</w:t>
      </w:r>
      <w:proofErr w:type="spellStart"/>
      <w:r w:rsidRPr="001D0B6E">
        <w:rPr>
          <w:color w:val="000000" w:themeColor="text1"/>
          <w:sz w:val="28"/>
          <w:szCs w:val="28"/>
        </w:rPr>
        <w:t>innerHTML</w:t>
      </w:r>
      <w:proofErr w:type="spellEnd"/>
      <w:proofErr w:type="gramEnd"/>
      <w:r w:rsidRPr="001D0B6E">
        <w:rPr>
          <w:color w:val="000000" w:themeColor="text1"/>
          <w:sz w:val="28"/>
          <w:szCs w:val="28"/>
        </w:rPr>
        <w:t xml:space="preserve"> = "There are " + numb + " bananas.</w:t>
      </w:r>
      <w:proofErr w:type="gramStart"/>
      <w:r w:rsidRPr="001D0B6E">
        <w:rPr>
          <w:color w:val="000000" w:themeColor="text1"/>
          <w:sz w:val="28"/>
          <w:szCs w:val="28"/>
        </w:rPr>
        <w:t>";</w:t>
      </w:r>
      <w:proofErr w:type="gramEnd"/>
    </w:p>
    <w:p w14:paraId="5B825677" w14:textId="77777777" w:rsidR="001D0B6E" w:rsidRPr="001D0B6E" w:rsidRDefault="001D0B6E" w:rsidP="001D0B6E">
      <w:pPr>
        <w:spacing w:after="0"/>
        <w:rPr>
          <w:color w:val="000000" w:themeColor="text1"/>
          <w:sz w:val="28"/>
          <w:szCs w:val="28"/>
        </w:rPr>
      </w:pPr>
      <w:r w:rsidRPr="001D0B6E">
        <w:rPr>
          <w:color w:val="000000" w:themeColor="text1"/>
          <w:sz w:val="28"/>
          <w:szCs w:val="28"/>
        </w:rPr>
        <w:t>&lt;/script&gt;</w:t>
      </w:r>
    </w:p>
    <w:p w14:paraId="323C0845" w14:textId="77777777" w:rsidR="001D0B6E" w:rsidRPr="001D0B6E" w:rsidRDefault="001D0B6E" w:rsidP="001D0B6E">
      <w:pPr>
        <w:spacing w:after="0"/>
        <w:rPr>
          <w:color w:val="000000" w:themeColor="text1"/>
          <w:sz w:val="28"/>
          <w:szCs w:val="28"/>
        </w:rPr>
      </w:pPr>
    </w:p>
    <w:p w14:paraId="44160E44" w14:textId="77777777" w:rsidR="001D0B6E" w:rsidRPr="001D0B6E" w:rsidRDefault="001D0B6E" w:rsidP="001D0B6E">
      <w:pPr>
        <w:spacing w:after="0"/>
        <w:rPr>
          <w:color w:val="000000" w:themeColor="text1"/>
          <w:sz w:val="28"/>
          <w:szCs w:val="28"/>
        </w:rPr>
      </w:pPr>
      <w:r w:rsidRPr="001D0B6E">
        <w:rPr>
          <w:color w:val="000000" w:themeColor="text1"/>
          <w:sz w:val="28"/>
          <w:szCs w:val="28"/>
        </w:rPr>
        <w:t>&lt;/body&gt;</w:t>
      </w:r>
    </w:p>
    <w:p w14:paraId="75E78E4D" w14:textId="1D2E2052" w:rsidR="00D81B47" w:rsidRDefault="001D0B6E" w:rsidP="001D0B6E">
      <w:pPr>
        <w:spacing w:after="0"/>
        <w:rPr>
          <w:color w:val="000000" w:themeColor="text1"/>
          <w:sz w:val="28"/>
          <w:szCs w:val="28"/>
        </w:rPr>
      </w:pPr>
      <w:r w:rsidRPr="001D0B6E">
        <w:rPr>
          <w:color w:val="000000" w:themeColor="text1"/>
          <w:sz w:val="28"/>
          <w:szCs w:val="28"/>
        </w:rPr>
        <w:t>&lt;/html&gt;</w:t>
      </w:r>
    </w:p>
    <w:p w14:paraId="36B8D65B" w14:textId="77777777" w:rsidR="001D0B6E" w:rsidRDefault="001D0B6E" w:rsidP="001D0B6E">
      <w:pPr>
        <w:spacing w:after="0"/>
        <w:rPr>
          <w:color w:val="000000" w:themeColor="text1"/>
          <w:sz w:val="28"/>
          <w:szCs w:val="28"/>
        </w:rPr>
      </w:pPr>
    </w:p>
    <w:p w14:paraId="75E4C2CC" w14:textId="59FDDDBC" w:rsidR="001D0B6E" w:rsidRDefault="001D0B6E" w:rsidP="001D0B6E">
      <w:pPr>
        <w:spacing w:after="0"/>
        <w:rPr>
          <w:color w:val="000000" w:themeColor="text1"/>
          <w:sz w:val="28"/>
          <w:szCs w:val="28"/>
        </w:rPr>
      </w:pPr>
      <w:r>
        <w:rPr>
          <w:color w:val="000000" w:themeColor="text1"/>
          <w:sz w:val="28"/>
          <w:szCs w:val="28"/>
        </w:rPr>
        <w:t>OUTPUT:</w:t>
      </w:r>
    </w:p>
    <w:p w14:paraId="27441899" w14:textId="77777777" w:rsidR="001D0B6E" w:rsidRPr="001D0B6E" w:rsidRDefault="001D0B6E" w:rsidP="001D0B6E">
      <w:pPr>
        <w:spacing w:after="0"/>
        <w:rPr>
          <w:b/>
          <w:bCs/>
          <w:color w:val="000000" w:themeColor="text1"/>
          <w:sz w:val="28"/>
          <w:szCs w:val="28"/>
        </w:rPr>
      </w:pPr>
      <w:r w:rsidRPr="001D0B6E">
        <w:rPr>
          <w:b/>
          <w:bCs/>
          <w:color w:val="000000" w:themeColor="text1"/>
          <w:sz w:val="28"/>
          <w:szCs w:val="28"/>
        </w:rPr>
        <w:t>JavaScript Maps</w:t>
      </w:r>
    </w:p>
    <w:p w14:paraId="7A705FB9" w14:textId="77777777" w:rsidR="001D0B6E" w:rsidRPr="001D0B6E" w:rsidRDefault="001D0B6E" w:rsidP="001D0B6E">
      <w:pPr>
        <w:spacing w:after="0"/>
        <w:rPr>
          <w:b/>
          <w:bCs/>
          <w:color w:val="000000" w:themeColor="text1"/>
          <w:sz w:val="28"/>
          <w:szCs w:val="28"/>
        </w:rPr>
      </w:pPr>
      <w:r w:rsidRPr="001D0B6E">
        <w:rPr>
          <w:b/>
          <w:bCs/>
          <w:color w:val="000000" w:themeColor="text1"/>
          <w:sz w:val="28"/>
          <w:szCs w:val="28"/>
        </w:rPr>
        <w:lastRenderedPageBreak/>
        <w:t xml:space="preserve">The new Map </w:t>
      </w:r>
      <w:proofErr w:type="gramStart"/>
      <w:r w:rsidRPr="001D0B6E">
        <w:rPr>
          <w:b/>
          <w:bCs/>
          <w:color w:val="000000" w:themeColor="text1"/>
          <w:sz w:val="28"/>
          <w:szCs w:val="28"/>
        </w:rPr>
        <w:t>Method(</w:t>
      </w:r>
      <w:proofErr w:type="gramEnd"/>
      <w:r w:rsidRPr="001D0B6E">
        <w:rPr>
          <w:b/>
          <w:bCs/>
          <w:color w:val="000000" w:themeColor="text1"/>
          <w:sz w:val="28"/>
          <w:szCs w:val="28"/>
        </w:rPr>
        <w:t>)</w:t>
      </w:r>
    </w:p>
    <w:p w14:paraId="44153A9C" w14:textId="77777777" w:rsidR="001D0B6E" w:rsidRPr="001D0B6E" w:rsidRDefault="001D0B6E" w:rsidP="001D0B6E">
      <w:pPr>
        <w:spacing w:after="0"/>
        <w:rPr>
          <w:color w:val="000000" w:themeColor="text1"/>
          <w:sz w:val="28"/>
          <w:szCs w:val="28"/>
        </w:rPr>
      </w:pPr>
      <w:r w:rsidRPr="001D0B6E">
        <w:rPr>
          <w:color w:val="000000" w:themeColor="text1"/>
          <w:sz w:val="28"/>
          <w:szCs w:val="28"/>
        </w:rPr>
        <w:t>Creating a map from an array:</w:t>
      </w:r>
    </w:p>
    <w:p w14:paraId="7D765CFE" w14:textId="77777777" w:rsidR="001D0B6E" w:rsidRPr="001D0B6E" w:rsidRDefault="001D0B6E" w:rsidP="001D0B6E">
      <w:pPr>
        <w:spacing w:after="0"/>
        <w:rPr>
          <w:color w:val="000000" w:themeColor="text1"/>
          <w:sz w:val="28"/>
          <w:szCs w:val="28"/>
        </w:rPr>
      </w:pPr>
      <w:r w:rsidRPr="001D0B6E">
        <w:rPr>
          <w:color w:val="000000" w:themeColor="text1"/>
          <w:sz w:val="28"/>
          <w:szCs w:val="28"/>
        </w:rPr>
        <w:t>There are 300 bananas.</w:t>
      </w:r>
    </w:p>
    <w:p w14:paraId="0727E597" w14:textId="77777777" w:rsidR="001D0B6E" w:rsidRDefault="001D0B6E" w:rsidP="001D0B6E">
      <w:pPr>
        <w:spacing w:after="0"/>
        <w:rPr>
          <w:color w:val="000000" w:themeColor="text1"/>
          <w:sz w:val="28"/>
          <w:szCs w:val="28"/>
        </w:rPr>
      </w:pPr>
    </w:p>
    <w:p w14:paraId="49A40067" w14:textId="283BB672" w:rsidR="001D0B6E" w:rsidRDefault="001D0B6E" w:rsidP="001D0B6E">
      <w:pPr>
        <w:spacing w:after="0"/>
        <w:rPr>
          <w:color w:val="000000" w:themeColor="text1"/>
          <w:sz w:val="28"/>
          <w:szCs w:val="28"/>
        </w:rPr>
      </w:pPr>
      <w:r>
        <w:rPr>
          <w:color w:val="000000" w:themeColor="text1"/>
          <w:sz w:val="28"/>
          <w:szCs w:val="28"/>
        </w:rPr>
        <w:t>INPUT:</w:t>
      </w:r>
    </w:p>
    <w:p w14:paraId="03348EFB" w14:textId="77777777" w:rsidR="00F16E57" w:rsidRPr="00F16E57" w:rsidRDefault="00F16E57" w:rsidP="00F16E57">
      <w:pPr>
        <w:spacing w:after="0"/>
        <w:rPr>
          <w:color w:val="000000" w:themeColor="text1"/>
          <w:sz w:val="28"/>
          <w:szCs w:val="28"/>
        </w:rPr>
      </w:pPr>
      <w:r w:rsidRPr="00F16E57">
        <w:rPr>
          <w:color w:val="000000" w:themeColor="text1"/>
          <w:sz w:val="28"/>
          <w:szCs w:val="28"/>
        </w:rPr>
        <w:t>&lt;!DOCTYPE html&gt;</w:t>
      </w:r>
    </w:p>
    <w:p w14:paraId="125DF234" w14:textId="77777777" w:rsidR="00F16E57" w:rsidRPr="00F16E57" w:rsidRDefault="00F16E57" w:rsidP="00F16E57">
      <w:pPr>
        <w:spacing w:after="0"/>
        <w:rPr>
          <w:color w:val="000000" w:themeColor="text1"/>
          <w:sz w:val="28"/>
          <w:szCs w:val="28"/>
        </w:rPr>
      </w:pPr>
      <w:r w:rsidRPr="00F16E57">
        <w:rPr>
          <w:color w:val="000000" w:themeColor="text1"/>
          <w:sz w:val="28"/>
          <w:szCs w:val="28"/>
        </w:rPr>
        <w:t>&lt;html&gt;</w:t>
      </w:r>
    </w:p>
    <w:p w14:paraId="39215F27" w14:textId="77777777" w:rsidR="00F16E57" w:rsidRPr="00F16E57" w:rsidRDefault="00F16E57" w:rsidP="00F16E57">
      <w:pPr>
        <w:spacing w:after="0"/>
        <w:rPr>
          <w:color w:val="000000" w:themeColor="text1"/>
          <w:sz w:val="28"/>
          <w:szCs w:val="28"/>
        </w:rPr>
      </w:pPr>
      <w:r w:rsidRPr="00F16E57">
        <w:rPr>
          <w:color w:val="000000" w:themeColor="text1"/>
          <w:sz w:val="28"/>
          <w:szCs w:val="28"/>
        </w:rPr>
        <w:t>&lt;body&gt;</w:t>
      </w:r>
    </w:p>
    <w:p w14:paraId="504C36BB" w14:textId="77777777" w:rsidR="00F16E57" w:rsidRPr="00F16E57" w:rsidRDefault="00F16E57" w:rsidP="00F16E57">
      <w:pPr>
        <w:spacing w:after="0"/>
        <w:rPr>
          <w:color w:val="000000" w:themeColor="text1"/>
          <w:sz w:val="28"/>
          <w:szCs w:val="28"/>
        </w:rPr>
      </w:pPr>
    </w:p>
    <w:p w14:paraId="16DC7C6D" w14:textId="77777777" w:rsidR="00F16E57" w:rsidRPr="00F16E57" w:rsidRDefault="00F16E57" w:rsidP="00F16E57">
      <w:pPr>
        <w:spacing w:after="0"/>
        <w:rPr>
          <w:color w:val="000000" w:themeColor="text1"/>
          <w:sz w:val="28"/>
          <w:szCs w:val="28"/>
        </w:rPr>
      </w:pPr>
      <w:r w:rsidRPr="00F16E57">
        <w:rPr>
          <w:color w:val="000000" w:themeColor="text1"/>
          <w:sz w:val="28"/>
          <w:szCs w:val="28"/>
        </w:rPr>
        <w:t>&lt;h2&gt;JavaScript ISO Dates&lt;/h2&gt;</w:t>
      </w:r>
    </w:p>
    <w:p w14:paraId="239E28EE" w14:textId="77777777" w:rsidR="00F16E57" w:rsidRPr="00F16E57" w:rsidRDefault="00F16E57" w:rsidP="00F16E57">
      <w:pPr>
        <w:spacing w:after="0"/>
        <w:rPr>
          <w:color w:val="000000" w:themeColor="text1"/>
          <w:sz w:val="28"/>
          <w:szCs w:val="28"/>
        </w:rPr>
      </w:pPr>
    </w:p>
    <w:p w14:paraId="0595094F" w14:textId="77777777" w:rsidR="00F16E57" w:rsidRPr="00F16E57" w:rsidRDefault="00F16E57" w:rsidP="00F16E57">
      <w:pPr>
        <w:spacing w:after="0"/>
        <w:rPr>
          <w:color w:val="000000" w:themeColor="text1"/>
          <w:sz w:val="28"/>
          <w:szCs w:val="28"/>
        </w:rPr>
      </w:pPr>
      <w:r w:rsidRPr="00F16E57">
        <w:rPr>
          <w:color w:val="000000" w:themeColor="text1"/>
          <w:sz w:val="28"/>
          <w:szCs w:val="28"/>
        </w:rPr>
        <w:t>&lt;p id="demo"&gt;&lt;/p&gt;</w:t>
      </w:r>
    </w:p>
    <w:p w14:paraId="4192BCD1" w14:textId="77777777" w:rsidR="00F16E57" w:rsidRPr="00F16E57" w:rsidRDefault="00F16E57" w:rsidP="00F16E57">
      <w:pPr>
        <w:spacing w:after="0"/>
        <w:rPr>
          <w:color w:val="000000" w:themeColor="text1"/>
          <w:sz w:val="28"/>
          <w:szCs w:val="28"/>
        </w:rPr>
      </w:pPr>
    </w:p>
    <w:p w14:paraId="356282B5" w14:textId="77777777" w:rsidR="00F16E57" w:rsidRPr="00F16E57" w:rsidRDefault="00F16E57" w:rsidP="00F16E57">
      <w:pPr>
        <w:spacing w:after="0"/>
        <w:rPr>
          <w:color w:val="000000" w:themeColor="text1"/>
          <w:sz w:val="28"/>
          <w:szCs w:val="28"/>
        </w:rPr>
      </w:pPr>
      <w:r w:rsidRPr="00F16E57">
        <w:rPr>
          <w:color w:val="000000" w:themeColor="text1"/>
          <w:sz w:val="28"/>
          <w:szCs w:val="28"/>
        </w:rPr>
        <w:t>&lt;script&gt;</w:t>
      </w:r>
    </w:p>
    <w:p w14:paraId="1F3D18FF" w14:textId="77777777" w:rsidR="00F16E57" w:rsidRPr="00F16E57" w:rsidRDefault="00F16E57" w:rsidP="00F16E57">
      <w:pPr>
        <w:spacing w:after="0"/>
        <w:rPr>
          <w:color w:val="000000" w:themeColor="text1"/>
          <w:sz w:val="28"/>
          <w:szCs w:val="28"/>
        </w:rPr>
      </w:pPr>
      <w:proofErr w:type="spellStart"/>
      <w:r w:rsidRPr="00F16E57">
        <w:rPr>
          <w:color w:val="000000" w:themeColor="text1"/>
          <w:sz w:val="28"/>
          <w:szCs w:val="28"/>
        </w:rPr>
        <w:t>const</w:t>
      </w:r>
      <w:proofErr w:type="spellEnd"/>
      <w:r w:rsidRPr="00F16E57">
        <w:rPr>
          <w:color w:val="000000" w:themeColor="text1"/>
          <w:sz w:val="28"/>
          <w:szCs w:val="28"/>
        </w:rPr>
        <w:t xml:space="preserve"> d = new </w:t>
      </w:r>
      <w:proofErr w:type="gramStart"/>
      <w:r w:rsidRPr="00F16E57">
        <w:rPr>
          <w:color w:val="000000" w:themeColor="text1"/>
          <w:sz w:val="28"/>
          <w:szCs w:val="28"/>
        </w:rPr>
        <w:t>Date(</w:t>
      </w:r>
      <w:proofErr w:type="gramEnd"/>
      <w:r w:rsidRPr="00F16E57">
        <w:rPr>
          <w:color w:val="000000" w:themeColor="text1"/>
          <w:sz w:val="28"/>
          <w:szCs w:val="28"/>
        </w:rPr>
        <w:t>"2015-03-25"</w:t>
      </w:r>
      <w:proofErr w:type="gramStart"/>
      <w:r w:rsidRPr="00F16E57">
        <w:rPr>
          <w:color w:val="000000" w:themeColor="text1"/>
          <w:sz w:val="28"/>
          <w:szCs w:val="28"/>
        </w:rPr>
        <w:t>);</w:t>
      </w:r>
      <w:proofErr w:type="gramEnd"/>
    </w:p>
    <w:p w14:paraId="05F4ADCE" w14:textId="77777777" w:rsidR="00F16E57" w:rsidRPr="00F16E57" w:rsidRDefault="00F16E57" w:rsidP="00F16E57">
      <w:pPr>
        <w:spacing w:after="0"/>
        <w:rPr>
          <w:color w:val="000000" w:themeColor="text1"/>
          <w:sz w:val="28"/>
          <w:szCs w:val="28"/>
        </w:rPr>
      </w:pPr>
      <w:proofErr w:type="spellStart"/>
      <w:proofErr w:type="gramStart"/>
      <w:r w:rsidRPr="00F16E57">
        <w:rPr>
          <w:color w:val="000000" w:themeColor="text1"/>
          <w:sz w:val="28"/>
          <w:szCs w:val="28"/>
        </w:rPr>
        <w:t>document.getElementById</w:t>
      </w:r>
      <w:proofErr w:type="spellEnd"/>
      <w:proofErr w:type="gramEnd"/>
      <w:r w:rsidRPr="00F16E57">
        <w:rPr>
          <w:color w:val="000000" w:themeColor="text1"/>
          <w:sz w:val="28"/>
          <w:szCs w:val="28"/>
        </w:rPr>
        <w:t>("demo"</w:t>
      </w:r>
      <w:proofErr w:type="gramStart"/>
      <w:r w:rsidRPr="00F16E57">
        <w:rPr>
          <w:color w:val="000000" w:themeColor="text1"/>
          <w:sz w:val="28"/>
          <w:szCs w:val="28"/>
        </w:rPr>
        <w:t>).</w:t>
      </w:r>
      <w:proofErr w:type="spellStart"/>
      <w:r w:rsidRPr="00F16E57">
        <w:rPr>
          <w:color w:val="000000" w:themeColor="text1"/>
          <w:sz w:val="28"/>
          <w:szCs w:val="28"/>
        </w:rPr>
        <w:t>innerHTML</w:t>
      </w:r>
      <w:proofErr w:type="spellEnd"/>
      <w:proofErr w:type="gramEnd"/>
      <w:r w:rsidRPr="00F16E57">
        <w:rPr>
          <w:color w:val="000000" w:themeColor="text1"/>
          <w:sz w:val="28"/>
          <w:szCs w:val="28"/>
        </w:rPr>
        <w:t xml:space="preserve"> = </w:t>
      </w:r>
      <w:proofErr w:type="gramStart"/>
      <w:r w:rsidRPr="00F16E57">
        <w:rPr>
          <w:color w:val="000000" w:themeColor="text1"/>
          <w:sz w:val="28"/>
          <w:szCs w:val="28"/>
        </w:rPr>
        <w:t>d;</w:t>
      </w:r>
      <w:proofErr w:type="gramEnd"/>
    </w:p>
    <w:p w14:paraId="16BC7009" w14:textId="77777777" w:rsidR="00F16E57" w:rsidRPr="00F16E57" w:rsidRDefault="00F16E57" w:rsidP="00F16E57">
      <w:pPr>
        <w:spacing w:after="0"/>
        <w:rPr>
          <w:color w:val="000000" w:themeColor="text1"/>
          <w:sz w:val="28"/>
          <w:szCs w:val="28"/>
        </w:rPr>
      </w:pPr>
      <w:r w:rsidRPr="00F16E57">
        <w:rPr>
          <w:color w:val="000000" w:themeColor="text1"/>
          <w:sz w:val="28"/>
          <w:szCs w:val="28"/>
        </w:rPr>
        <w:t>&lt;/script&gt;</w:t>
      </w:r>
    </w:p>
    <w:p w14:paraId="5622C596" w14:textId="77777777" w:rsidR="00F16E57" w:rsidRPr="00F16E57" w:rsidRDefault="00F16E57" w:rsidP="00F16E57">
      <w:pPr>
        <w:spacing w:after="0"/>
        <w:rPr>
          <w:color w:val="000000" w:themeColor="text1"/>
          <w:sz w:val="28"/>
          <w:szCs w:val="28"/>
        </w:rPr>
      </w:pPr>
    </w:p>
    <w:p w14:paraId="0F02EDCD" w14:textId="77777777" w:rsidR="00F16E57" w:rsidRPr="00F16E57" w:rsidRDefault="00F16E57" w:rsidP="00F16E57">
      <w:pPr>
        <w:spacing w:after="0"/>
        <w:rPr>
          <w:color w:val="000000" w:themeColor="text1"/>
          <w:sz w:val="28"/>
          <w:szCs w:val="28"/>
        </w:rPr>
      </w:pPr>
      <w:r w:rsidRPr="00F16E57">
        <w:rPr>
          <w:color w:val="000000" w:themeColor="text1"/>
          <w:sz w:val="28"/>
          <w:szCs w:val="28"/>
        </w:rPr>
        <w:t>&lt;/body&gt;</w:t>
      </w:r>
    </w:p>
    <w:p w14:paraId="7E6990EF" w14:textId="77777777" w:rsidR="00F16E57" w:rsidRPr="00F16E57" w:rsidRDefault="00F16E57" w:rsidP="00F16E57">
      <w:pPr>
        <w:spacing w:after="0"/>
        <w:rPr>
          <w:color w:val="000000" w:themeColor="text1"/>
          <w:sz w:val="28"/>
          <w:szCs w:val="28"/>
        </w:rPr>
      </w:pPr>
      <w:r w:rsidRPr="00F16E57">
        <w:rPr>
          <w:color w:val="000000" w:themeColor="text1"/>
          <w:sz w:val="28"/>
          <w:szCs w:val="28"/>
        </w:rPr>
        <w:t>&lt;/html&gt;</w:t>
      </w:r>
    </w:p>
    <w:p w14:paraId="5C79AABE" w14:textId="77777777" w:rsidR="001D0B6E" w:rsidRDefault="001D0B6E" w:rsidP="001D0B6E">
      <w:pPr>
        <w:spacing w:after="0"/>
        <w:rPr>
          <w:color w:val="000000" w:themeColor="text1"/>
          <w:sz w:val="28"/>
          <w:szCs w:val="28"/>
        </w:rPr>
      </w:pPr>
    </w:p>
    <w:p w14:paraId="755E4897" w14:textId="70BD4CFC" w:rsidR="00F16E57" w:rsidRDefault="00F16E57" w:rsidP="001D0B6E">
      <w:pPr>
        <w:spacing w:after="0"/>
        <w:rPr>
          <w:color w:val="000000" w:themeColor="text1"/>
          <w:sz w:val="28"/>
          <w:szCs w:val="28"/>
        </w:rPr>
      </w:pPr>
      <w:r>
        <w:rPr>
          <w:color w:val="000000" w:themeColor="text1"/>
          <w:sz w:val="28"/>
          <w:szCs w:val="28"/>
        </w:rPr>
        <w:t>OUTPUT:</w:t>
      </w:r>
    </w:p>
    <w:p w14:paraId="3D32D485" w14:textId="77777777" w:rsidR="00F16E57" w:rsidRPr="00F16E57" w:rsidRDefault="00F16E57" w:rsidP="00F16E57">
      <w:pPr>
        <w:spacing w:after="0"/>
        <w:rPr>
          <w:b/>
          <w:bCs/>
          <w:color w:val="000000" w:themeColor="text1"/>
          <w:sz w:val="28"/>
          <w:szCs w:val="28"/>
        </w:rPr>
      </w:pPr>
      <w:r w:rsidRPr="00F16E57">
        <w:rPr>
          <w:b/>
          <w:bCs/>
          <w:color w:val="000000" w:themeColor="text1"/>
          <w:sz w:val="28"/>
          <w:szCs w:val="28"/>
        </w:rPr>
        <w:t>JavaScript ISO Dates</w:t>
      </w:r>
    </w:p>
    <w:p w14:paraId="620FBBE5" w14:textId="77777777" w:rsidR="00F16E57" w:rsidRPr="00F16E57" w:rsidRDefault="00F16E57" w:rsidP="00F16E57">
      <w:pPr>
        <w:spacing w:after="0"/>
        <w:rPr>
          <w:color w:val="000000" w:themeColor="text1"/>
          <w:sz w:val="28"/>
          <w:szCs w:val="28"/>
        </w:rPr>
      </w:pPr>
      <w:r w:rsidRPr="00F16E57">
        <w:rPr>
          <w:color w:val="000000" w:themeColor="text1"/>
          <w:sz w:val="28"/>
          <w:szCs w:val="28"/>
        </w:rPr>
        <w:t>Wed Mar 25</w:t>
      </w:r>
      <w:proofErr w:type="gramStart"/>
      <w:r w:rsidRPr="00F16E57">
        <w:rPr>
          <w:color w:val="000000" w:themeColor="text1"/>
          <w:sz w:val="28"/>
          <w:szCs w:val="28"/>
        </w:rPr>
        <w:t xml:space="preserve"> 2015</w:t>
      </w:r>
      <w:proofErr w:type="gramEnd"/>
      <w:r w:rsidRPr="00F16E57">
        <w:rPr>
          <w:color w:val="000000" w:themeColor="text1"/>
          <w:sz w:val="28"/>
          <w:szCs w:val="28"/>
        </w:rPr>
        <w:t xml:space="preserve"> 05:30:00 GMT+0530 (India Standard Time)</w:t>
      </w:r>
    </w:p>
    <w:p w14:paraId="7B8EC56E" w14:textId="77777777" w:rsidR="00F16E57" w:rsidRDefault="00F16E57" w:rsidP="001D0B6E">
      <w:pPr>
        <w:spacing w:after="0"/>
        <w:rPr>
          <w:color w:val="000000" w:themeColor="text1"/>
          <w:sz w:val="28"/>
          <w:szCs w:val="28"/>
        </w:rPr>
      </w:pPr>
    </w:p>
    <w:p w14:paraId="7DE69E9F" w14:textId="77777777" w:rsidR="00F16E57" w:rsidRDefault="00F16E57" w:rsidP="001D0B6E">
      <w:pPr>
        <w:spacing w:after="0"/>
        <w:rPr>
          <w:color w:val="000000" w:themeColor="text1"/>
          <w:sz w:val="28"/>
          <w:szCs w:val="28"/>
        </w:rPr>
      </w:pPr>
    </w:p>
    <w:p w14:paraId="6F2EF85E" w14:textId="33B3E1E4" w:rsidR="00F16E57" w:rsidRDefault="00F16E57" w:rsidP="001D0B6E">
      <w:pPr>
        <w:spacing w:after="0"/>
        <w:rPr>
          <w:color w:val="000000" w:themeColor="text1"/>
          <w:sz w:val="28"/>
          <w:szCs w:val="28"/>
        </w:rPr>
      </w:pPr>
      <w:r>
        <w:rPr>
          <w:color w:val="000000" w:themeColor="text1"/>
          <w:sz w:val="28"/>
          <w:szCs w:val="28"/>
        </w:rPr>
        <w:t>INPUT:</w:t>
      </w:r>
    </w:p>
    <w:p w14:paraId="511194FC" w14:textId="77777777" w:rsidR="00700A1B" w:rsidRPr="00700A1B" w:rsidRDefault="00700A1B" w:rsidP="00700A1B">
      <w:pPr>
        <w:spacing w:after="0"/>
        <w:rPr>
          <w:color w:val="000000" w:themeColor="text1"/>
          <w:sz w:val="28"/>
          <w:szCs w:val="28"/>
        </w:rPr>
      </w:pPr>
      <w:r w:rsidRPr="00700A1B">
        <w:rPr>
          <w:color w:val="000000" w:themeColor="text1"/>
          <w:sz w:val="28"/>
          <w:szCs w:val="28"/>
        </w:rPr>
        <w:t>&lt;!DOCTYPE html&gt;</w:t>
      </w:r>
    </w:p>
    <w:p w14:paraId="2A8D6AD4" w14:textId="77777777" w:rsidR="00700A1B" w:rsidRPr="00700A1B" w:rsidRDefault="00700A1B" w:rsidP="00700A1B">
      <w:pPr>
        <w:spacing w:after="0"/>
        <w:rPr>
          <w:color w:val="000000" w:themeColor="text1"/>
          <w:sz w:val="28"/>
          <w:szCs w:val="28"/>
        </w:rPr>
      </w:pPr>
      <w:r w:rsidRPr="00700A1B">
        <w:rPr>
          <w:color w:val="000000" w:themeColor="text1"/>
          <w:sz w:val="28"/>
          <w:szCs w:val="28"/>
        </w:rPr>
        <w:t>&lt;html&gt;</w:t>
      </w:r>
    </w:p>
    <w:p w14:paraId="0E481458" w14:textId="77777777" w:rsidR="00700A1B" w:rsidRPr="00700A1B" w:rsidRDefault="00700A1B" w:rsidP="00700A1B">
      <w:pPr>
        <w:spacing w:after="0"/>
        <w:rPr>
          <w:color w:val="000000" w:themeColor="text1"/>
          <w:sz w:val="28"/>
          <w:szCs w:val="28"/>
        </w:rPr>
      </w:pPr>
      <w:r w:rsidRPr="00700A1B">
        <w:rPr>
          <w:color w:val="000000" w:themeColor="text1"/>
          <w:sz w:val="28"/>
          <w:szCs w:val="28"/>
        </w:rPr>
        <w:t>&lt;body&gt;</w:t>
      </w:r>
    </w:p>
    <w:p w14:paraId="7E4138D3" w14:textId="77777777" w:rsidR="00700A1B" w:rsidRPr="00700A1B" w:rsidRDefault="00700A1B" w:rsidP="00700A1B">
      <w:pPr>
        <w:spacing w:after="0"/>
        <w:rPr>
          <w:color w:val="000000" w:themeColor="text1"/>
          <w:sz w:val="28"/>
          <w:szCs w:val="28"/>
        </w:rPr>
      </w:pPr>
    </w:p>
    <w:p w14:paraId="272DF416" w14:textId="77777777" w:rsidR="00700A1B" w:rsidRPr="00700A1B" w:rsidRDefault="00700A1B" w:rsidP="00700A1B">
      <w:pPr>
        <w:spacing w:after="0"/>
        <w:rPr>
          <w:color w:val="000000" w:themeColor="text1"/>
          <w:sz w:val="28"/>
          <w:szCs w:val="28"/>
        </w:rPr>
      </w:pPr>
      <w:r w:rsidRPr="00700A1B">
        <w:rPr>
          <w:color w:val="000000" w:themeColor="text1"/>
          <w:sz w:val="28"/>
          <w:szCs w:val="28"/>
        </w:rPr>
        <w:t>&lt;h2&gt;JavaScript Validation&lt;/h2&gt;</w:t>
      </w:r>
    </w:p>
    <w:p w14:paraId="28F9A62B" w14:textId="77777777" w:rsidR="00700A1B" w:rsidRPr="00700A1B" w:rsidRDefault="00700A1B" w:rsidP="00700A1B">
      <w:pPr>
        <w:spacing w:after="0"/>
        <w:rPr>
          <w:color w:val="000000" w:themeColor="text1"/>
          <w:sz w:val="28"/>
          <w:szCs w:val="28"/>
        </w:rPr>
      </w:pPr>
    </w:p>
    <w:p w14:paraId="0C687F9D" w14:textId="77777777" w:rsidR="00700A1B" w:rsidRPr="00700A1B" w:rsidRDefault="00700A1B" w:rsidP="00700A1B">
      <w:pPr>
        <w:spacing w:after="0"/>
        <w:rPr>
          <w:color w:val="000000" w:themeColor="text1"/>
          <w:sz w:val="28"/>
          <w:szCs w:val="28"/>
        </w:rPr>
      </w:pPr>
      <w:r w:rsidRPr="00700A1B">
        <w:rPr>
          <w:color w:val="000000" w:themeColor="text1"/>
          <w:sz w:val="28"/>
          <w:szCs w:val="28"/>
        </w:rPr>
        <w:t>&lt;p&gt;Please input a number between 1 and 10:&lt;/p&gt;</w:t>
      </w:r>
    </w:p>
    <w:p w14:paraId="1FF46229" w14:textId="77777777" w:rsidR="00700A1B" w:rsidRPr="00700A1B" w:rsidRDefault="00700A1B" w:rsidP="00700A1B">
      <w:pPr>
        <w:spacing w:after="0"/>
        <w:rPr>
          <w:color w:val="000000" w:themeColor="text1"/>
          <w:sz w:val="28"/>
          <w:szCs w:val="28"/>
        </w:rPr>
      </w:pPr>
    </w:p>
    <w:p w14:paraId="7D66743D" w14:textId="77777777" w:rsidR="00700A1B" w:rsidRPr="00700A1B" w:rsidRDefault="00700A1B" w:rsidP="00700A1B">
      <w:pPr>
        <w:spacing w:after="0"/>
        <w:rPr>
          <w:color w:val="000000" w:themeColor="text1"/>
          <w:sz w:val="28"/>
          <w:szCs w:val="28"/>
        </w:rPr>
      </w:pPr>
      <w:r w:rsidRPr="00700A1B">
        <w:rPr>
          <w:color w:val="000000" w:themeColor="text1"/>
          <w:sz w:val="28"/>
          <w:szCs w:val="28"/>
        </w:rPr>
        <w:t>&lt;input id="numb"&gt;</w:t>
      </w:r>
    </w:p>
    <w:p w14:paraId="5E8654F3" w14:textId="77777777" w:rsidR="00700A1B" w:rsidRPr="00700A1B" w:rsidRDefault="00700A1B" w:rsidP="00700A1B">
      <w:pPr>
        <w:spacing w:after="0"/>
        <w:rPr>
          <w:color w:val="000000" w:themeColor="text1"/>
          <w:sz w:val="28"/>
          <w:szCs w:val="28"/>
        </w:rPr>
      </w:pPr>
    </w:p>
    <w:p w14:paraId="6275D3CE" w14:textId="77777777" w:rsidR="00700A1B" w:rsidRPr="00700A1B" w:rsidRDefault="00700A1B" w:rsidP="00700A1B">
      <w:pPr>
        <w:spacing w:after="0"/>
        <w:rPr>
          <w:color w:val="000000" w:themeColor="text1"/>
          <w:sz w:val="28"/>
          <w:szCs w:val="28"/>
        </w:rPr>
      </w:pPr>
      <w:r w:rsidRPr="00700A1B">
        <w:rPr>
          <w:color w:val="000000" w:themeColor="text1"/>
          <w:sz w:val="28"/>
          <w:szCs w:val="28"/>
        </w:rPr>
        <w:t>&lt;button type="button" onclick="</w:t>
      </w:r>
      <w:proofErr w:type="spellStart"/>
      <w:r w:rsidRPr="00700A1B">
        <w:rPr>
          <w:color w:val="000000" w:themeColor="text1"/>
          <w:sz w:val="28"/>
          <w:szCs w:val="28"/>
        </w:rPr>
        <w:t>myFunction</w:t>
      </w:r>
      <w:proofErr w:type="spellEnd"/>
      <w:r w:rsidRPr="00700A1B">
        <w:rPr>
          <w:color w:val="000000" w:themeColor="text1"/>
          <w:sz w:val="28"/>
          <w:szCs w:val="28"/>
        </w:rPr>
        <w:t>()"&gt;Submit&lt;/button&gt;</w:t>
      </w:r>
    </w:p>
    <w:p w14:paraId="5D4B6465" w14:textId="77777777" w:rsidR="00700A1B" w:rsidRPr="00700A1B" w:rsidRDefault="00700A1B" w:rsidP="00700A1B">
      <w:pPr>
        <w:spacing w:after="0"/>
        <w:rPr>
          <w:color w:val="000000" w:themeColor="text1"/>
          <w:sz w:val="28"/>
          <w:szCs w:val="28"/>
        </w:rPr>
      </w:pPr>
    </w:p>
    <w:p w14:paraId="30575960" w14:textId="77777777" w:rsidR="00700A1B" w:rsidRPr="00700A1B" w:rsidRDefault="00700A1B" w:rsidP="00700A1B">
      <w:pPr>
        <w:spacing w:after="0"/>
        <w:rPr>
          <w:color w:val="000000" w:themeColor="text1"/>
          <w:sz w:val="28"/>
          <w:szCs w:val="28"/>
        </w:rPr>
      </w:pPr>
      <w:r w:rsidRPr="00700A1B">
        <w:rPr>
          <w:color w:val="000000" w:themeColor="text1"/>
          <w:sz w:val="28"/>
          <w:szCs w:val="28"/>
        </w:rPr>
        <w:t>&lt;p id="demo"&gt;&lt;/p&gt;</w:t>
      </w:r>
    </w:p>
    <w:p w14:paraId="220C73D2" w14:textId="77777777" w:rsidR="00700A1B" w:rsidRPr="00700A1B" w:rsidRDefault="00700A1B" w:rsidP="00700A1B">
      <w:pPr>
        <w:spacing w:after="0"/>
        <w:rPr>
          <w:color w:val="000000" w:themeColor="text1"/>
          <w:sz w:val="28"/>
          <w:szCs w:val="28"/>
        </w:rPr>
      </w:pPr>
    </w:p>
    <w:p w14:paraId="52C3FEC1" w14:textId="77777777" w:rsidR="00700A1B" w:rsidRPr="00700A1B" w:rsidRDefault="00700A1B" w:rsidP="00700A1B">
      <w:pPr>
        <w:spacing w:after="0"/>
        <w:rPr>
          <w:color w:val="000000" w:themeColor="text1"/>
          <w:sz w:val="28"/>
          <w:szCs w:val="28"/>
        </w:rPr>
      </w:pPr>
      <w:r w:rsidRPr="00700A1B">
        <w:rPr>
          <w:color w:val="000000" w:themeColor="text1"/>
          <w:sz w:val="28"/>
          <w:szCs w:val="28"/>
        </w:rPr>
        <w:t>&lt;script&gt;</w:t>
      </w:r>
    </w:p>
    <w:p w14:paraId="4411062F" w14:textId="77777777" w:rsidR="00700A1B" w:rsidRPr="00700A1B" w:rsidRDefault="00700A1B" w:rsidP="00700A1B">
      <w:pPr>
        <w:spacing w:after="0"/>
        <w:rPr>
          <w:color w:val="000000" w:themeColor="text1"/>
          <w:sz w:val="28"/>
          <w:szCs w:val="28"/>
        </w:rPr>
      </w:pPr>
      <w:r w:rsidRPr="00700A1B">
        <w:rPr>
          <w:color w:val="000000" w:themeColor="text1"/>
          <w:sz w:val="28"/>
          <w:szCs w:val="28"/>
        </w:rPr>
        <w:t xml:space="preserve">function </w:t>
      </w:r>
      <w:proofErr w:type="spellStart"/>
      <w:proofErr w:type="gramStart"/>
      <w:r w:rsidRPr="00700A1B">
        <w:rPr>
          <w:color w:val="000000" w:themeColor="text1"/>
          <w:sz w:val="28"/>
          <w:szCs w:val="28"/>
        </w:rPr>
        <w:t>myFunction</w:t>
      </w:r>
      <w:proofErr w:type="spellEnd"/>
      <w:r w:rsidRPr="00700A1B">
        <w:rPr>
          <w:color w:val="000000" w:themeColor="text1"/>
          <w:sz w:val="28"/>
          <w:szCs w:val="28"/>
        </w:rPr>
        <w:t>(</w:t>
      </w:r>
      <w:proofErr w:type="gramEnd"/>
      <w:r w:rsidRPr="00700A1B">
        <w:rPr>
          <w:color w:val="000000" w:themeColor="text1"/>
          <w:sz w:val="28"/>
          <w:szCs w:val="28"/>
        </w:rPr>
        <w:t>) {</w:t>
      </w:r>
    </w:p>
    <w:p w14:paraId="5C270B45" w14:textId="77777777" w:rsidR="00700A1B" w:rsidRPr="00700A1B" w:rsidRDefault="00700A1B" w:rsidP="00700A1B">
      <w:pPr>
        <w:spacing w:after="0"/>
        <w:rPr>
          <w:color w:val="000000" w:themeColor="text1"/>
          <w:sz w:val="28"/>
          <w:szCs w:val="28"/>
        </w:rPr>
      </w:pPr>
      <w:r w:rsidRPr="00700A1B">
        <w:rPr>
          <w:color w:val="000000" w:themeColor="text1"/>
          <w:sz w:val="28"/>
          <w:szCs w:val="28"/>
        </w:rPr>
        <w:t xml:space="preserve">  // Get the value of the input field with id="numb"</w:t>
      </w:r>
    </w:p>
    <w:p w14:paraId="60E839DF" w14:textId="77777777" w:rsidR="00700A1B" w:rsidRPr="00700A1B" w:rsidRDefault="00700A1B" w:rsidP="00700A1B">
      <w:pPr>
        <w:spacing w:after="0"/>
        <w:rPr>
          <w:color w:val="000000" w:themeColor="text1"/>
          <w:sz w:val="28"/>
          <w:szCs w:val="28"/>
        </w:rPr>
      </w:pPr>
      <w:r w:rsidRPr="00700A1B">
        <w:rPr>
          <w:color w:val="000000" w:themeColor="text1"/>
          <w:sz w:val="28"/>
          <w:szCs w:val="28"/>
        </w:rPr>
        <w:t xml:space="preserve">  let x = </w:t>
      </w:r>
      <w:proofErr w:type="spellStart"/>
      <w:proofErr w:type="gramStart"/>
      <w:r w:rsidRPr="00700A1B">
        <w:rPr>
          <w:color w:val="000000" w:themeColor="text1"/>
          <w:sz w:val="28"/>
          <w:szCs w:val="28"/>
        </w:rPr>
        <w:t>document.getElementById</w:t>
      </w:r>
      <w:proofErr w:type="spellEnd"/>
      <w:proofErr w:type="gramEnd"/>
      <w:r w:rsidRPr="00700A1B">
        <w:rPr>
          <w:color w:val="000000" w:themeColor="text1"/>
          <w:sz w:val="28"/>
          <w:szCs w:val="28"/>
        </w:rPr>
        <w:t>("numb").</w:t>
      </w:r>
      <w:proofErr w:type="gramStart"/>
      <w:r w:rsidRPr="00700A1B">
        <w:rPr>
          <w:color w:val="000000" w:themeColor="text1"/>
          <w:sz w:val="28"/>
          <w:szCs w:val="28"/>
        </w:rPr>
        <w:t>value;</w:t>
      </w:r>
      <w:proofErr w:type="gramEnd"/>
    </w:p>
    <w:p w14:paraId="4800F7C1" w14:textId="77777777" w:rsidR="00700A1B" w:rsidRPr="00700A1B" w:rsidRDefault="00700A1B" w:rsidP="00700A1B">
      <w:pPr>
        <w:spacing w:after="0"/>
        <w:rPr>
          <w:color w:val="000000" w:themeColor="text1"/>
          <w:sz w:val="28"/>
          <w:szCs w:val="28"/>
        </w:rPr>
      </w:pPr>
      <w:r w:rsidRPr="00700A1B">
        <w:rPr>
          <w:color w:val="000000" w:themeColor="text1"/>
          <w:sz w:val="28"/>
          <w:szCs w:val="28"/>
        </w:rPr>
        <w:t xml:space="preserve">  // If x is Not a Number or less than one or greater than 10</w:t>
      </w:r>
    </w:p>
    <w:p w14:paraId="682D757C" w14:textId="77777777" w:rsidR="00700A1B" w:rsidRPr="00700A1B" w:rsidRDefault="00700A1B" w:rsidP="00700A1B">
      <w:pPr>
        <w:spacing w:after="0"/>
        <w:rPr>
          <w:color w:val="000000" w:themeColor="text1"/>
          <w:sz w:val="28"/>
          <w:szCs w:val="28"/>
        </w:rPr>
      </w:pPr>
      <w:r w:rsidRPr="00700A1B">
        <w:rPr>
          <w:color w:val="000000" w:themeColor="text1"/>
          <w:sz w:val="28"/>
          <w:szCs w:val="28"/>
        </w:rPr>
        <w:t xml:space="preserve">  let </w:t>
      </w:r>
      <w:proofErr w:type="gramStart"/>
      <w:r w:rsidRPr="00700A1B">
        <w:rPr>
          <w:color w:val="000000" w:themeColor="text1"/>
          <w:sz w:val="28"/>
          <w:szCs w:val="28"/>
        </w:rPr>
        <w:t>text;</w:t>
      </w:r>
      <w:proofErr w:type="gramEnd"/>
    </w:p>
    <w:p w14:paraId="3301161A" w14:textId="77777777" w:rsidR="00700A1B" w:rsidRPr="00700A1B" w:rsidRDefault="00700A1B" w:rsidP="00700A1B">
      <w:pPr>
        <w:spacing w:after="0"/>
        <w:rPr>
          <w:color w:val="000000" w:themeColor="text1"/>
          <w:sz w:val="28"/>
          <w:szCs w:val="28"/>
        </w:rPr>
      </w:pPr>
      <w:r w:rsidRPr="00700A1B">
        <w:rPr>
          <w:color w:val="000000" w:themeColor="text1"/>
          <w:sz w:val="28"/>
          <w:szCs w:val="28"/>
        </w:rPr>
        <w:t xml:space="preserve">  if (</w:t>
      </w:r>
      <w:proofErr w:type="spellStart"/>
      <w:r w:rsidRPr="00700A1B">
        <w:rPr>
          <w:color w:val="000000" w:themeColor="text1"/>
          <w:sz w:val="28"/>
          <w:szCs w:val="28"/>
        </w:rPr>
        <w:t>isNaN</w:t>
      </w:r>
      <w:proofErr w:type="spellEnd"/>
      <w:r w:rsidRPr="00700A1B">
        <w:rPr>
          <w:color w:val="000000" w:themeColor="text1"/>
          <w:sz w:val="28"/>
          <w:szCs w:val="28"/>
        </w:rPr>
        <w:t>(x) || x &lt; 1 || x &gt; 10) {</w:t>
      </w:r>
    </w:p>
    <w:p w14:paraId="4BB9A72E" w14:textId="77777777" w:rsidR="00700A1B" w:rsidRPr="00700A1B" w:rsidRDefault="00700A1B" w:rsidP="00700A1B">
      <w:pPr>
        <w:spacing w:after="0"/>
        <w:rPr>
          <w:color w:val="000000" w:themeColor="text1"/>
          <w:sz w:val="28"/>
          <w:szCs w:val="28"/>
        </w:rPr>
      </w:pPr>
      <w:r w:rsidRPr="00700A1B">
        <w:rPr>
          <w:color w:val="000000" w:themeColor="text1"/>
          <w:sz w:val="28"/>
          <w:szCs w:val="28"/>
        </w:rPr>
        <w:t xml:space="preserve">    text = "Input not valid</w:t>
      </w:r>
      <w:proofErr w:type="gramStart"/>
      <w:r w:rsidRPr="00700A1B">
        <w:rPr>
          <w:color w:val="000000" w:themeColor="text1"/>
          <w:sz w:val="28"/>
          <w:szCs w:val="28"/>
        </w:rPr>
        <w:t>";</w:t>
      </w:r>
      <w:proofErr w:type="gramEnd"/>
    </w:p>
    <w:p w14:paraId="2C4F7158" w14:textId="77777777" w:rsidR="00700A1B" w:rsidRPr="00700A1B" w:rsidRDefault="00700A1B" w:rsidP="00700A1B">
      <w:pPr>
        <w:spacing w:after="0"/>
        <w:rPr>
          <w:color w:val="000000" w:themeColor="text1"/>
          <w:sz w:val="28"/>
          <w:szCs w:val="28"/>
        </w:rPr>
      </w:pPr>
      <w:r w:rsidRPr="00700A1B">
        <w:rPr>
          <w:color w:val="000000" w:themeColor="text1"/>
          <w:sz w:val="28"/>
          <w:szCs w:val="28"/>
        </w:rPr>
        <w:t xml:space="preserve">  } else {</w:t>
      </w:r>
    </w:p>
    <w:p w14:paraId="7EBC0A71" w14:textId="77777777" w:rsidR="00700A1B" w:rsidRPr="00700A1B" w:rsidRDefault="00700A1B" w:rsidP="00700A1B">
      <w:pPr>
        <w:spacing w:after="0"/>
        <w:rPr>
          <w:color w:val="000000" w:themeColor="text1"/>
          <w:sz w:val="28"/>
          <w:szCs w:val="28"/>
        </w:rPr>
      </w:pPr>
      <w:r w:rsidRPr="00700A1B">
        <w:rPr>
          <w:color w:val="000000" w:themeColor="text1"/>
          <w:sz w:val="28"/>
          <w:szCs w:val="28"/>
        </w:rPr>
        <w:t xml:space="preserve">    text = "Input OK</w:t>
      </w:r>
      <w:proofErr w:type="gramStart"/>
      <w:r w:rsidRPr="00700A1B">
        <w:rPr>
          <w:color w:val="000000" w:themeColor="text1"/>
          <w:sz w:val="28"/>
          <w:szCs w:val="28"/>
        </w:rPr>
        <w:t>";</w:t>
      </w:r>
      <w:proofErr w:type="gramEnd"/>
    </w:p>
    <w:p w14:paraId="0EE98A37" w14:textId="77777777" w:rsidR="00700A1B" w:rsidRPr="00700A1B" w:rsidRDefault="00700A1B" w:rsidP="00700A1B">
      <w:pPr>
        <w:spacing w:after="0"/>
        <w:rPr>
          <w:color w:val="000000" w:themeColor="text1"/>
          <w:sz w:val="28"/>
          <w:szCs w:val="28"/>
        </w:rPr>
      </w:pPr>
      <w:r w:rsidRPr="00700A1B">
        <w:rPr>
          <w:color w:val="000000" w:themeColor="text1"/>
          <w:sz w:val="28"/>
          <w:szCs w:val="28"/>
        </w:rPr>
        <w:t xml:space="preserve">  }</w:t>
      </w:r>
    </w:p>
    <w:p w14:paraId="30680885" w14:textId="77777777" w:rsidR="00700A1B" w:rsidRPr="00700A1B" w:rsidRDefault="00700A1B" w:rsidP="00700A1B">
      <w:pPr>
        <w:spacing w:after="0"/>
        <w:rPr>
          <w:color w:val="000000" w:themeColor="text1"/>
          <w:sz w:val="28"/>
          <w:szCs w:val="28"/>
        </w:rPr>
      </w:pPr>
      <w:r w:rsidRPr="00700A1B">
        <w:rPr>
          <w:color w:val="000000" w:themeColor="text1"/>
          <w:sz w:val="28"/>
          <w:szCs w:val="28"/>
        </w:rPr>
        <w:t xml:space="preserve">  </w:t>
      </w:r>
      <w:proofErr w:type="spellStart"/>
      <w:proofErr w:type="gramStart"/>
      <w:r w:rsidRPr="00700A1B">
        <w:rPr>
          <w:color w:val="000000" w:themeColor="text1"/>
          <w:sz w:val="28"/>
          <w:szCs w:val="28"/>
        </w:rPr>
        <w:t>document.getElementById</w:t>
      </w:r>
      <w:proofErr w:type="spellEnd"/>
      <w:proofErr w:type="gramEnd"/>
      <w:r w:rsidRPr="00700A1B">
        <w:rPr>
          <w:color w:val="000000" w:themeColor="text1"/>
          <w:sz w:val="28"/>
          <w:szCs w:val="28"/>
        </w:rPr>
        <w:t>("demo"</w:t>
      </w:r>
      <w:proofErr w:type="gramStart"/>
      <w:r w:rsidRPr="00700A1B">
        <w:rPr>
          <w:color w:val="000000" w:themeColor="text1"/>
          <w:sz w:val="28"/>
          <w:szCs w:val="28"/>
        </w:rPr>
        <w:t>).</w:t>
      </w:r>
      <w:proofErr w:type="spellStart"/>
      <w:r w:rsidRPr="00700A1B">
        <w:rPr>
          <w:color w:val="000000" w:themeColor="text1"/>
          <w:sz w:val="28"/>
          <w:szCs w:val="28"/>
        </w:rPr>
        <w:t>innerHTML</w:t>
      </w:r>
      <w:proofErr w:type="spellEnd"/>
      <w:proofErr w:type="gramEnd"/>
      <w:r w:rsidRPr="00700A1B">
        <w:rPr>
          <w:color w:val="000000" w:themeColor="text1"/>
          <w:sz w:val="28"/>
          <w:szCs w:val="28"/>
        </w:rPr>
        <w:t xml:space="preserve"> = </w:t>
      </w:r>
      <w:proofErr w:type="gramStart"/>
      <w:r w:rsidRPr="00700A1B">
        <w:rPr>
          <w:color w:val="000000" w:themeColor="text1"/>
          <w:sz w:val="28"/>
          <w:szCs w:val="28"/>
        </w:rPr>
        <w:t>text;</w:t>
      </w:r>
      <w:proofErr w:type="gramEnd"/>
    </w:p>
    <w:p w14:paraId="221B940F" w14:textId="77777777" w:rsidR="00700A1B" w:rsidRPr="00700A1B" w:rsidRDefault="00700A1B" w:rsidP="00700A1B">
      <w:pPr>
        <w:spacing w:after="0"/>
        <w:rPr>
          <w:color w:val="000000" w:themeColor="text1"/>
          <w:sz w:val="28"/>
          <w:szCs w:val="28"/>
        </w:rPr>
      </w:pPr>
      <w:r w:rsidRPr="00700A1B">
        <w:rPr>
          <w:color w:val="000000" w:themeColor="text1"/>
          <w:sz w:val="28"/>
          <w:szCs w:val="28"/>
        </w:rPr>
        <w:t>}</w:t>
      </w:r>
    </w:p>
    <w:p w14:paraId="170BD0B4" w14:textId="77777777" w:rsidR="00700A1B" w:rsidRPr="00700A1B" w:rsidRDefault="00700A1B" w:rsidP="00700A1B">
      <w:pPr>
        <w:spacing w:after="0"/>
        <w:rPr>
          <w:color w:val="000000" w:themeColor="text1"/>
          <w:sz w:val="28"/>
          <w:szCs w:val="28"/>
        </w:rPr>
      </w:pPr>
      <w:r w:rsidRPr="00700A1B">
        <w:rPr>
          <w:color w:val="000000" w:themeColor="text1"/>
          <w:sz w:val="28"/>
          <w:szCs w:val="28"/>
        </w:rPr>
        <w:t>&lt;/script&gt;</w:t>
      </w:r>
    </w:p>
    <w:p w14:paraId="3B524748" w14:textId="77777777" w:rsidR="00700A1B" w:rsidRPr="00700A1B" w:rsidRDefault="00700A1B" w:rsidP="00700A1B">
      <w:pPr>
        <w:spacing w:after="0"/>
        <w:rPr>
          <w:color w:val="000000" w:themeColor="text1"/>
          <w:sz w:val="28"/>
          <w:szCs w:val="28"/>
        </w:rPr>
      </w:pPr>
    </w:p>
    <w:p w14:paraId="5E857058" w14:textId="77777777" w:rsidR="00700A1B" w:rsidRPr="00700A1B" w:rsidRDefault="00700A1B" w:rsidP="00700A1B">
      <w:pPr>
        <w:spacing w:after="0"/>
        <w:rPr>
          <w:color w:val="000000" w:themeColor="text1"/>
          <w:sz w:val="28"/>
          <w:szCs w:val="28"/>
        </w:rPr>
      </w:pPr>
      <w:r w:rsidRPr="00700A1B">
        <w:rPr>
          <w:color w:val="000000" w:themeColor="text1"/>
          <w:sz w:val="28"/>
          <w:szCs w:val="28"/>
        </w:rPr>
        <w:t>&lt;/body&gt;</w:t>
      </w:r>
    </w:p>
    <w:p w14:paraId="36239D39" w14:textId="0D0FFE2B" w:rsidR="00F16E57" w:rsidRDefault="00700A1B" w:rsidP="00700A1B">
      <w:pPr>
        <w:spacing w:after="0"/>
        <w:rPr>
          <w:color w:val="000000" w:themeColor="text1"/>
          <w:sz w:val="28"/>
          <w:szCs w:val="28"/>
        </w:rPr>
      </w:pPr>
      <w:r w:rsidRPr="00700A1B">
        <w:rPr>
          <w:color w:val="000000" w:themeColor="text1"/>
          <w:sz w:val="28"/>
          <w:szCs w:val="28"/>
        </w:rPr>
        <w:t>&lt;/html&gt;</w:t>
      </w:r>
    </w:p>
    <w:p w14:paraId="75BA7183" w14:textId="5145EAE9" w:rsidR="00700A1B" w:rsidRDefault="00312A08" w:rsidP="00700A1B">
      <w:pPr>
        <w:spacing w:after="0"/>
        <w:rPr>
          <w:color w:val="000000" w:themeColor="text1"/>
          <w:sz w:val="28"/>
          <w:szCs w:val="28"/>
        </w:rPr>
      </w:pPr>
      <w:r>
        <w:rPr>
          <w:noProof/>
          <w:color w:val="000000" w:themeColor="text1"/>
          <w:sz w:val="28"/>
          <w:szCs w:val="28"/>
        </w:rPr>
        <mc:AlternateContent>
          <mc:Choice Requires="wps">
            <w:drawing>
              <wp:anchor distT="0" distB="0" distL="114300" distR="114300" simplePos="0" relativeHeight="251718656" behindDoc="0" locked="0" layoutInCell="1" allowOverlap="1" wp14:anchorId="5834FF43" wp14:editId="4ED3B7D5">
                <wp:simplePos x="0" y="0"/>
                <wp:positionH relativeFrom="column">
                  <wp:posOffset>1356360</wp:posOffset>
                </wp:positionH>
                <wp:positionV relativeFrom="paragraph">
                  <wp:posOffset>6985</wp:posOffset>
                </wp:positionV>
                <wp:extent cx="3291840" cy="2103120"/>
                <wp:effectExtent l="0" t="0" r="3810" b="0"/>
                <wp:wrapNone/>
                <wp:docPr id="1336092051" name="Rectangle 62"/>
                <wp:cNvGraphicFramePr/>
                <a:graphic xmlns:a="http://schemas.openxmlformats.org/drawingml/2006/main">
                  <a:graphicData uri="http://schemas.microsoft.com/office/word/2010/wordprocessingShape">
                    <wps:wsp>
                      <wps:cNvSpPr/>
                      <wps:spPr>
                        <a:xfrm>
                          <a:off x="0" y="0"/>
                          <a:ext cx="3291840" cy="2103120"/>
                        </a:xfrm>
                        <a:prstGeom prst="rect">
                          <a:avLst/>
                        </a:prstGeom>
                        <a:blipFill dpi="0" rotWithShape="1">
                          <a:blip r:embed="rId13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21AEF6" id="Rectangle 62" o:spid="_x0000_s1026" style="position:absolute;margin-left:106.8pt;margin-top:.55pt;width:259.2pt;height:165.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" stroked="f" strokeweight="1.5pt">
                <v:fill r:id="rId138" o:title="" recolor="t" rotate="t" type="frame"/>
              </v:rect>
            </w:pict>
          </mc:Fallback>
        </mc:AlternateContent>
      </w:r>
    </w:p>
    <w:p w14:paraId="32DAE690" w14:textId="305C8E4D" w:rsidR="00700A1B" w:rsidRDefault="00700A1B" w:rsidP="00700A1B">
      <w:pPr>
        <w:spacing w:after="0"/>
        <w:rPr>
          <w:color w:val="000000" w:themeColor="text1"/>
          <w:sz w:val="28"/>
          <w:szCs w:val="28"/>
        </w:rPr>
      </w:pPr>
      <w:r>
        <w:rPr>
          <w:color w:val="000000" w:themeColor="text1"/>
          <w:sz w:val="28"/>
          <w:szCs w:val="28"/>
        </w:rPr>
        <w:t>OUTPUT:</w:t>
      </w:r>
    </w:p>
    <w:p w14:paraId="63EF9E68" w14:textId="3E2CA1BF" w:rsidR="00700A1B" w:rsidRPr="00211E81" w:rsidRDefault="00700A1B" w:rsidP="00700A1B">
      <w:pPr>
        <w:spacing w:after="0"/>
        <w:rPr>
          <w:color w:val="000000" w:themeColor="text1"/>
          <w:sz w:val="28"/>
          <w:szCs w:val="28"/>
        </w:rPr>
      </w:pPr>
    </w:p>
    <w:sectPr w:rsidR="00700A1B" w:rsidRPr="00211E81">
      <w:headerReference w:type="default" r:id="rId1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1DCA0B" w14:textId="77777777" w:rsidR="008D2576" w:rsidRDefault="008D2576" w:rsidP="00A137AA">
      <w:pPr>
        <w:spacing w:after="0" w:line="240" w:lineRule="auto"/>
      </w:pPr>
      <w:r>
        <w:separator/>
      </w:r>
    </w:p>
  </w:endnote>
  <w:endnote w:type="continuationSeparator" w:id="0">
    <w:p w14:paraId="37AE4D7A" w14:textId="77777777" w:rsidR="008D2576" w:rsidRDefault="008D2576" w:rsidP="00A13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C9FF29" w14:textId="77777777" w:rsidR="008D2576" w:rsidRDefault="008D2576" w:rsidP="00A137AA">
      <w:pPr>
        <w:spacing w:after="0" w:line="240" w:lineRule="auto"/>
      </w:pPr>
      <w:r>
        <w:separator/>
      </w:r>
    </w:p>
  </w:footnote>
  <w:footnote w:type="continuationSeparator" w:id="0">
    <w:p w14:paraId="705F6443" w14:textId="77777777" w:rsidR="008D2576" w:rsidRDefault="008D2576" w:rsidP="00A137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E4F37" w14:textId="0FAFB5B4" w:rsidR="00A137AA" w:rsidRDefault="00D627D3" w:rsidP="006E2701">
    <w:pPr>
      <w:spacing w:line="240" w:lineRule="auto"/>
      <w:rPr>
        <w:sz w:val="22"/>
        <w:szCs w:val="22"/>
      </w:rPr>
    </w:pPr>
    <w:r w:rsidRPr="00A137AA">
      <w:rPr>
        <w:noProof/>
        <w:color w:val="000000"/>
        <w:sz w:val="22"/>
        <w:szCs w:val="22"/>
      </w:rPr>
      <mc:AlternateContent>
        <mc:Choice Requires="wps">
          <w:drawing>
            <wp:anchor distT="0" distB="0" distL="114300" distR="114300" simplePos="0" relativeHeight="251659264" behindDoc="0" locked="0" layoutInCell="1" allowOverlap="1" wp14:anchorId="1F21C68D" wp14:editId="62DA7CC6">
              <wp:simplePos x="0" y="0"/>
              <wp:positionH relativeFrom="margin">
                <wp:align>center</wp:align>
              </wp:positionH>
              <wp:positionV relativeFrom="page">
                <wp:posOffset>442595</wp:posOffset>
              </wp:positionV>
              <wp:extent cx="7376160" cy="9555480"/>
              <wp:effectExtent l="0" t="0" r="18415" b="1524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8771238" id="Rectangle 233" o:spid="_x0000_s1026" style="position:absolute;margin-left:0;margin-top:34.85pt;width:580.8pt;height:752.4pt;z-index:251659264;visibility:visible;mso-wrap-style:square;mso-width-percent:950;mso-height-percent:950;mso-wrap-distance-left:9pt;mso-wrap-distance-top:0;mso-wrap-distance-right:9pt;mso-wrap-distance-bottom:0;mso-position-horizontal:center;mso-position-horizontal-relative:margin;mso-position-vertical:absolute;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" filled="f" strokecolor="#737373 [1614]" strokeweight="1.25pt">
              <w10:wrap anchorx="margin" anchory="page"/>
            </v:rect>
          </w:pict>
        </mc:Fallback>
      </mc:AlternateContent>
    </w:r>
    <w:r w:rsidR="00A137AA">
      <w:rPr>
        <w:noProof/>
        <w:sz w:val="22"/>
        <w:szCs w:val="22"/>
      </w:rPr>
      <mc:AlternateContent>
        <mc:Choice Requires="wps">
          <w:drawing>
            <wp:anchor distT="0" distB="0" distL="114300" distR="114300" simplePos="0" relativeHeight="251660288" behindDoc="0" locked="0" layoutInCell="1" allowOverlap="1" wp14:anchorId="0F3ED7C6" wp14:editId="3273DED9">
              <wp:simplePos x="0" y="0"/>
              <wp:positionH relativeFrom="leftMargin">
                <wp:posOffset>381000</wp:posOffset>
              </wp:positionH>
              <wp:positionV relativeFrom="paragraph">
                <wp:posOffset>-68580</wp:posOffset>
              </wp:positionV>
              <wp:extent cx="518160" cy="434340"/>
              <wp:effectExtent l="0" t="0" r="0" b="3810"/>
              <wp:wrapNone/>
              <wp:docPr id="813302918" name="Rectangle 1"/>
              <wp:cNvGraphicFramePr/>
              <a:graphic xmlns:a="http://schemas.openxmlformats.org/drawingml/2006/main">
                <a:graphicData uri="http://schemas.microsoft.com/office/word/2010/wordprocessingShape">
                  <wps:wsp>
                    <wps:cNvSpPr/>
                    <wps:spPr>
                      <a:xfrm>
                        <a:off x="0" y="0"/>
                        <a:ext cx="518160" cy="43434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D50D6" id="Rectangle 1" o:spid="_x0000_s1026" style="position:absolute;margin-left:30pt;margin-top:-5.4pt;width:40.8pt;height:34.2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Cjw/eHBh&#10;Y2tldCBlbmQ9InciPz5VUZ9BAAAACXBIWXMAAArwAAAK8AFCrDSYAAAAB3RJTUUH4wIMBhUj/U3E&#10;gAAAIABJREFUeAEAv4FAfgH///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AAAAAP///wAAAAAAAQEBAAAAAAD///8AAAAA&#10;AAEBAQAAAAAAAAAAAAAAAAAAAAAAAAAAAAAAAAAAAAAAAAAAAAAAAAAAAAAAAAAAAP///wD///8A&#10;AAAAAAEBAQABAQEAAAAAAAAAAAAAAAAA////AP///wACAgIAAAAAAAAAAAAAAAAAAAAAAAAAAAAA&#10;AAAAAAAAAP7+/gABAQEAAQEBAP///wD///8AAAAAAAEBAQABAQEA////AAAAAAAAAAAAAQE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AAAA&#10;AAAAAAAAAAAAAAAAAP///wABAQEAAAAAAAAAAAABAQEAAQEBAP///wABAQEAAAAAAAAAAAAAAAAA&#10;AAAAAAEBAQAAAAAAAAAAAAAAAAAAAAAAAAAAAAAAAAAAAAAAAAAAAAAAAAABAQEAAQEBAAAAAAAB&#10;AQEAAQEBAP///w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AAAAAAAAAAAAAAAAAAAAAAAAAAAAAAAAAAAAAAAAAAAAAAA////AP///wAAAAAAAAAA&#10;AAAAAAAAAAAAAAAAAAAAAAABAQEAAAAAAAAAAAD///8A////AAAAAAAAAAAAAQEBAAAAAAAAAAAA&#10;AAAAAAAAAAAAAAAAAAAAAAAAAAAAAAAAAQEBAAAAAAAAAAA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P///wAAAAAAAAAAAAEBAQAAAAAA////AP///wABAQEAAAAAAAAA&#10;AAAAAAAA////AAEBAQAAAAAAAAAAAAAAAAABAQEAAAAAAAAAAAAAAAAAAAAAAAAAAAAAAAAAAAAA&#10;AAAAAAD///8A////AAAAAAAAAAAAAQEBAAAAAAAAAAAAAAAAAAAAAAAAAAAAAAAAAAAAAAAAAAAA&#10;AAAAAAAAAAAAAAAA////AAAAAAABAQE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7+AP///wAAAAAAAAAAAAAAAAD///8AAAAAAAAAAAAAAAAA////AAAAAAD///8A////AP//&#10;/wAAAAAAAAAAAAAAAAAAAAAA////AP7+/gD///8AAAAAAAAAAAAAAAAAAAAAAAAAAAAAAAAAAAAA&#10;AAAAAAAAAAAAAAAAAAAAAAAAAAAAAAAAAAAAAAAAAAAAAAAAAAAAAAD///8A/v7+AP7+/gD+/v4A&#10;////AAAAAAD///8A/v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v7+AAAAAAAAAAAAAAAAAAAAAAAAAAAAAAAAAAAAAAACAgIA////AP///wAAAAAAAAAAAAAAAAAA&#10;AAAA////AP///wAAAAAAAQEBAAEBAQD///8A////AP///wD///8AAgICAAEBAQAAAAAAAAAAAP7+&#10;/gD+/v4AAgICAAICAgABAQEAAAAAAAEBAQAAAAAAAAAAAAEBAQAAAAAAAAAAAAAAAAAAAAAAAAAA&#10;AAAAAAAAAAAAAAAAAAAAAAAAAAAAAAAAAP///wD+/v4AAQEBAAAAAAA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AAAAAAAAAA&#10;AAAAAAAAAAAAAAAAAAAAAAAAAAAAAAAAAAAAAAAAAAAAAAAAAAAAAP///wD+/v4AAQEBAAAAAAAB&#10;AQEAAAAAAP///wD+/v4A/v7+AP///wAAAAAAAgICAP///wD///8A////AP///wAAAAAA////AAEB&#10;AQAAAAAAAQEBAAAAAAAAAAAAAAAAAP///wABAQEAAAAAAAAAAAAAAAAAAAAAAAAAAAAAAAAAAAAA&#10;AAEBAQABAQEAAAAAAAEBAQABAQEAAAAA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H///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&#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10;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&#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10;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&#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AAAAAAAAAAAAAAAAAAAAAAAAAAAAAAAAAAAAAEBAQAAAAAAAAAAAAAAAAAA&#10;AAAAAAAAAAAAAAAAAAAAAAAAAAAAAAAAAAAAAAAAAAAAAAAAAAAAAAAAAAAAAAAAAAAAAAAAAAAA&#10;AAD///8A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v4AAQEB&#10;AAAAAAABAQEAAAAAAP///wAAAAAA////AAIC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H///8AAAAAAAAAAAAAAAAAAAAAAAAAAAAAAAAAAAAA&#10;AAAAAAAAAAAAAAAAAAAAAAAAAAAAAAAAAAAAAAAAAAAAAAAAAAAAAAAAAAAAAAAAAAAAAAAAAAAA&#10;AAAAAAAAAAAAAAAAAAAAAAAAAAAAAAAAAAAAAAAAAAAAAAAAAAAAAAAAAAAAAAAAAAAAAAAAAAD/&#10;//8AAAAAAAEBAQAAAAAAAAAAAAAAAAD///8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QEBAAAAAAD/&#10;//8A////AAAAAA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QEBAAAAAAAAAAAAAAAAAP///w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AAAAAAAAAAAAAAAAAAAAAAA&#10;AAAAAAAAAAAAAAEB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R8L4PQCAAAAAAAAAAAA&#10;AAAAAAAAAAAAAAAAAAAAAAAAAAAAAAAAAAAAAAAAAAAAAAAAAAAAAAAAAAAAAAAAAAAAAAAAAAAA&#10;AAAAAAAAAAAAAAAAAAAAAAAAAAAAAAAAAAAAAAAAAAAAAAAAAAAAAAAAAAAAAAAAAAAAAAAAAAAA&#10;AAAAAAAAAAAAAAAAAAAAAAAAAAAAAQEBAAEBAQABAQEAAAAAAAAAAAABAQEAAQEBAAEB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AAAAAA&#10;////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AAAAAAAAA&#10;AAAA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AAAAAEBAQAB&#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H///8AAAAAAAAAAAAAAAAAAAAAAAAAAAAAAAAAAAAAAAAAAAAAAAAAAAAAAAAAAAAA&#10;AAAAAAAAAAAAAAAAAAAAAAAAAAAAAAAAAAAAAAAAAAAAAAAAAAAAAAAAAAAAAAAAAAAAAAAAAAAA&#10;AAAAAAAAAAAAAAAAAAAAAAAAAAAAAAAAAAAAAAAAAAAAAAAAAAD///8AAAAAAAAAAAD///8AAAAA&#10;AAEBAQ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AAAAAAAAAAAAAAAAQEBAAEB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" stroked="f" strokeweight="1.5pt">
              <v:fill r:id="rId2" o:title="" recolor="t" rotate="t" type="frame"/>
              <w10:wrap anchorx="margin"/>
            </v:rect>
          </w:pict>
        </mc:Fallback>
      </mc:AlternateContent>
    </w:r>
    <w:r w:rsidR="00A137AA" w:rsidRPr="00A137AA">
      <w:rPr>
        <w:sz w:val="22"/>
        <w:szCs w:val="22"/>
      </w:rPr>
      <w:t>CHHATTISGARH SWAMI VIVEKANAND TECHNICAL UNIVERSITY BHILAI (Chhattisgarh)-491107</w:t>
    </w:r>
  </w:p>
  <w:p w14:paraId="7B1FD521" w14:textId="087CCDAE" w:rsidR="006E2701" w:rsidRDefault="00A137AA" w:rsidP="006E2701">
    <w:pPr>
      <w:spacing w:line="240" w:lineRule="auto"/>
      <w:jc w:val="center"/>
      <w:rPr>
        <w:sz w:val="22"/>
        <w:szCs w:val="22"/>
        <w:u w:val="single"/>
      </w:rPr>
    </w:pPr>
    <w:r w:rsidRPr="006E2701">
      <w:rPr>
        <w:b/>
        <w:bCs/>
        <w:i/>
        <w:iCs/>
        <w:sz w:val="22"/>
        <w:szCs w:val="22"/>
        <w:u w:val="single"/>
      </w:rPr>
      <w:t>Certificate Program under</w:t>
    </w:r>
  </w:p>
  <w:p w14:paraId="31BBB0DD" w14:textId="36EB32F3" w:rsidR="006E2701" w:rsidRDefault="00A137AA" w:rsidP="006E2701">
    <w:pPr>
      <w:spacing w:line="240" w:lineRule="auto"/>
      <w:jc w:val="center"/>
      <w:rPr>
        <w:sz w:val="22"/>
        <w:szCs w:val="22"/>
        <w:u w:val="single"/>
      </w:rPr>
    </w:pPr>
    <w:proofErr w:type="spellStart"/>
    <w:r w:rsidRPr="006E2701">
      <w:rPr>
        <w:b/>
        <w:bCs/>
        <w:sz w:val="22"/>
        <w:szCs w:val="22"/>
        <w:u w:val="single"/>
      </w:rPr>
      <w:t>Center</w:t>
    </w:r>
    <w:proofErr w:type="spellEnd"/>
    <w:r w:rsidRPr="006E2701">
      <w:rPr>
        <w:b/>
        <w:bCs/>
        <w:sz w:val="22"/>
        <w:szCs w:val="22"/>
        <w:u w:val="single"/>
      </w:rPr>
      <w:t xml:space="preserve"> for Skill Development and Informal Education (CSDIE)</w:t>
    </w:r>
  </w:p>
  <w:p w14:paraId="00A02A38" w14:textId="0F4052F8" w:rsidR="00A137AA" w:rsidRPr="00A137AA" w:rsidRDefault="00A137AA" w:rsidP="006E2701">
    <w:pPr>
      <w:spacing w:line="240" w:lineRule="auto"/>
      <w:jc w:val="center"/>
      <w:rPr>
        <w:sz w:val="22"/>
        <w:szCs w:val="22"/>
        <w:u w:val="single"/>
      </w:rPr>
    </w:pPr>
    <w:r w:rsidRPr="006E2701">
      <w:rPr>
        <w:b/>
        <w:bCs/>
        <w:sz w:val="22"/>
        <w:szCs w:val="22"/>
        <w:u w:val="single"/>
      </w:rPr>
      <w:t>Centre</w:t>
    </w:r>
    <w:r w:rsidRPr="00A137AA">
      <w:rPr>
        <w:sz w:val="22"/>
        <w:szCs w:val="22"/>
        <w:u w:val="single"/>
      </w:rPr>
      <w:t xml:space="preserve"> - CSVTU, Old Campus, Sector-8, </w:t>
    </w:r>
    <w:proofErr w:type="spellStart"/>
    <w:r w:rsidRPr="00A137AA">
      <w:rPr>
        <w:sz w:val="22"/>
        <w:szCs w:val="22"/>
        <w:u w:val="single"/>
      </w:rPr>
      <w:t>Bhilai</w:t>
    </w:r>
    <w:proofErr w:type="spellEnd"/>
    <w:r w:rsidRPr="00A137AA">
      <w:rPr>
        <w:sz w:val="22"/>
        <w:szCs w:val="22"/>
        <w:u w:val="single"/>
      </w:rPr>
      <w:t xml:space="preserve"> (CG)</w:t>
    </w:r>
  </w:p>
  <w:p w14:paraId="44569A3A" w14:textId="7CDA1630" w:rsidR="00A137AA" w:rsidRDefault="00A137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071A3"/>
    <w:multiLevelType w:val="multilevel"/>
    <w:tmpl w:val="A25A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BD3F36"/>
    <w:multiLevelType w:val="multilevel"/>
    <w:tmpl w:val="8408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76811"/>
    <w:multiLevelType w:val="multilevel"/>
    <w:tmpl w:val="5554E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47FA9"/>
    <w:multiLevelType w:val="multilevel"/>
    <w:tmpl w:val="A176C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B95CBE"/>
    <w:multiLevelType w:val="multilevel"/>
    <w:tmpl w:val="3854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E50977"/>
    <w:multiLevelType w:val="multilevel"/>
    <w:tmpl w:val="A1B41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8D575D"/>
    <w:multiLevelType w:val="multilevel"/>
    <w:tmpl w:val="C1D21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DD4BA0"/>
    <w:multiLevelType w:val="multilevel"/>
    <w:tmpl w:val="DF986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F45064C"/>
    <w:multiLevelType w:val="multilevel"/>
    <w:tmpl w:val="7BBAE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3050659">
    <w:abstractNumId w:val="7"/>
  </w:num>
  <w:num w:numId="2" w16cid:durableId="48965732">
    <w:abstractNumId w:val="3"/>
  </w:num>
  <w:num w:numId="3" w16cid:durableId="767851208">
    <w:abstractNumId w:val="2"/>
  </w:num>
  <w:num w:numId="4" w16cid:durableId="1951161473">
    <w:abstractNumId w:val="0"/>
  </w:num>
  <w:num w:numId="5" w16cid:durableId="991637667">
    <w:abstractNumId w:val="4"/>
  </w:num>
  <w:num w:numId="6" w16cid:durableId="50661945">
    <w:abstractNumId w:val="6"/>
  </w:num>
  <w:num w:numId="7" w16cid:durableId="535123241">
    <w:abstractNumId w:val="8"/>
  </w:num>
  <w:num w:numId="8" w16cid:durableId="2069498665">
    <w:abstractNumId w:val="1"/>
  </w:num>
  <w:num w:numId="9" w16cid:durableId="136503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7AA"/>
    <w:rsid w:val="00005E4C"/>
    <w:rsid w:val="00012029"/>
    <w:rsid w:val="00021103"/>
    <w:rsid w:val="000224BB"/>
    <w:rsid w:val="00023A15"/>
    <w:rsid w:val="00031FB2"/>
    <w:rsid w:val="00032D46"/>
    <w:rsid w:val="000373F9"/>
    <w:rsid w:val="00037F45"/>
    <w:rsid w:val="00041CAC"/>
    <w:rsid w:val="00045379"/>
    <w:rsid w:val="00051E02"/>
    <w:rsid w:val="00054EC1"/>
    <w:rsid w:val="00062533"/>
    <w:rsid w:val="000923B0"/>
    <w:rsid w:val="000930AD"/>
    <w:rsid w:val="000A188B"/>
    <w:rsid w:val="000A6764"/>
    <w:rsid w:val="000B5702"/>
    <w:rsid w:val="000C56ED"/>
    <w:rsid w:val="000D0AB3"/>
    <w:rsid w:val="000E1262"/>
    <w:rsid w:val="000E20E0"/>
    <w:rsid w:val="000E74CB"/>
    <w:rsid w:val="000E7AA7"/>
    <w:rsid w:val="000F26C3"/>
    <w:rsid w:val="000F5732"/>
    <w:rsid w:val="000F794C"/>
    <w:rsid w:val="00101817"/>
    <w:rsid w:val="00104115"/>
    <w:rsid w:val="00107B68"/>
    <w:rsid w:val="00121876"/>
    <w:rsid w:val="001259FE"/>
    <w:rsid w:val="00145EB4"/>
    <w:rsid w:val="0015464A"/>
    <w:rsid w:val="001576BC"/>
    <w:rsid w:val="00197312"/>
    <w:rsid w:val="001974B5"/>
    <w:rsid w:val="001A1645"/>
    <w:rsid w:val="001A4AB2"/>
    <w:rsid w:val="001B0944"/>
    <w:rsid w:val="001C2560"/>
    <w:rsid w:val="001C4CB1"/>
    <w:rsid w:val="001C6835"/>
    <w:rsid w:val="001D0B6E"/>
    <w:rsid w:val="001E0D58"/>
    <w:rsid w:val="001E0FA0"/>
    <w:rsid w:val="001E7DC4"/>
    <w:rsid w:val="001F25D6"/>
    <w:rsid w:val="002034C4"/>
    <w:rsid w:val="00205297"/>
    <w:rsid w:val="00211E81"/>
    <w:rsid w:val="00225CEA"/>
    <w:rsid w:val="00227049"/>
    <w:rsid w:val="00245AC1"/>
    <w:rsid w:val="00250A61"/>
    <w:rsid w:val="00254060"/>
    <w:rsid w:val="00257E34"/>
    <w:rsid w:val="00261B03"/>
    <w:rsid w:val="002B407F"/>
    <w:rsid w:val="002B5B82"/>
    <w:rsid w:val="002B67E5"/>
    <w:rsid w:val="002C51A9"/>
    <w:rsid w:val="002D499C"/>
    <w:rsid w:val="002E2C81"/>
    <w:rsid w:val="002E4BB7"/>
    <w:rsid w:val="002F47C7"/>
    <w:rsid w:val="00304287"/>
    <w:rsid w:val="00312A08"/>
    <w:rsid w:val="00322020"/>
    <w:rsid w:val="00324BD6"/>
    <w:rsid w:val="00334162"/>
    <w:rsid w:val="00340056"/>
    <w:rsid w:val="00345CDA"/>
    <w:rsid w:val="00350390"/>
    <w:rsid w:val="003511D0"/>
    <w:rsid w:val="00352231"/>
    <w:rsid w:val="00357D34"/>
    <w:rsid w:val="00370741"/>
    <w:rsid w:val="003714AD"/>
    <w:rsid w:val="00375724"/>
    <w:rsid w:val="0038269C"/>
    <w:rsid w:val="00390461"/>
    <w:rsid w:val="003A4C76"/>
    <w:rsid w:val="003B4CB2"/>
    <w:rsid w:val="003B79F3"/>
    <w:rsid w:val="003C2DD0"/>
    <w:rsid w:val="003D331B"/>
    <w:rsid w:val="003D433D"/>
    <w:rsid w:val="003D49A4"/>
    <w:rsid w:val="003D5724"/>
    <w:rsid w:val="003E27BF"/>
    <w:rsid w:val="003F2689"/>
    <w:rsid w:val="00411E0F"/>
    <w:rsid w:val="00413D1A"/>
    <w:rsid w:val="00414481"/>
    <w:rsid w:val="00415900"/>
    <w:rsid w:val="004162F5"/>
    <w:rsid w:val="00420B64"/>
    <w:rsid w:val="0042122D"/>
    <w:rsid w:val="004309AF"/>
    <w:rsid w:val="00433E7C"/>
    <w:rsid w:val="004361C5"/>
    <w:rsid w:val="00442C38"/>
    <w:rsid w:val="00443B54"/>
    <w:rsid w:val="004523B9"/>
    <w:rsid w:val="004736DC"/>
    <w:rsid w:val="00473A9C"/>
    <w:rsid w:val="00480334"/>
    <w:rsid w:val="0049069B"/>
    <w:rsid w:val="00491923"/>
    <w:rsid w:val="0049663F"/>
    <w:rsid w:val="004A28AA"/>
    <w:rsid w:val="004C12E5"/>
    <w:rsid w:val="004C24CF"/>
    <w:rsid w:val="004C2AFF"/>
    <w:rsid w:val="004C4797"/>
    <w:rsid w:val="004C6C13"/>
    <w:rsid w:val="004D2848"/>
    <w:rsid w:val="004D2A9E"/>
    <w:rsid w:val="004E375C"/>
    <w:rsid w:val="004E4BC0"/>
    <w:rsid w:val="004F3D97"/>
    <w:rsid w:val="004F7D8B"/>
    <w:rsid w:val="005040DA"/>
    <w:rsid w:val="00505B4B"/>
    <w:rsid w:val="005077A5"/>
    <w:rsid w:val="00514E95"/>
    <w:rsid w:val="00530F0D"/>
    <w:rsid w:val="00542A1B"/>
    <w:rsid w:val="005624AB"/>
    <w:rsid w:val="00564BA9"/>
    <w:rsid w:val="005708E1"/>
    <w:rsid w:val="0057460E"/>
    <w:rsid w:val="00574830"/>
    <w:rsid w:val="00575A22"/>
    <w:rsid w:val="00576F69"/>
    <w:rsid w:val="005779EB"/>
    <w:rsid w:val="00582545"/>
    <w:rsid w:val="005831C5"/>
    <w:rsid w:val="0058354E"/>
    <w:rsid w:val="005849C7"/>
    <w:rsid w:val="00592DEA"/>
    <w:rsid w:val="00597272"/>
    <w:rsid w:val="005A6675"/>
    <w:rsid w:val="005A7354"/>
    <w:rsid w:val="005D0BDA"/>
    <w:rsid w:val="005D7E62"/>
    <w:rsid w:val="005F25C9"/>
    <w:rsid w:val="005F5394"/>
    <w:rsid w:val="00601113"/>
    <w:rsid w:val="00642577"/>
    <w:rsid w:val="006555E0"/>
    <w:rsid w:val="00681675"/>
    <w:rsid w:val="00695198"/>
    <w:rsid w:val="006A0579"/>
    <w:rsid w:val="006A4693"/>
    <w:rsid w:val="006D28EB"/>
    <w:rsid w:val="006E2701"/>
    <w:rsid w:val="006E7F98"/>
    <w:rsid w:val="00700A1B"/>
    <w:rsid w:val="00701DC6"/>
    <w:rsid w:val="00706E49"/>
    <w:rsid w:val="00717934"/>
    <w:rsid w:val="00731831"/>
    <w:rsid w:val="00732FB0"/>
    <w:rsid w:val="0076175C"/>
    <w:rsid w:val="00775F66"/>
    <w:rsid w:val="007841F7"/>
    <w:rsid w:val="007866B6"/>
    <w:rsid w:val="00792B6F"/>
    <w:rsid w:val="007A23E7"/>
    <w:rsid w:val="007A6956"/>
    <w:rsid w:val="007B048F"/>
    <w:rsid w:val="007C3F2F"/>
    <w:rsid w:val="007C6C9C"/>
    <w:rsid w:val="007F080E"/>
    <w:rsid w:val="007F5D13"/>
    <w:rsid w:val="007F785E"/>
    <w:rsid w:val="00801071"/>
    <w:rsid w:val="008141FB"/>
    <w:rsid w:val="0081546F"/>
    <w:rsid w:val="008228E5"/>
    <w:rsid w:val="0082606B"/>
    <w:rsid w:val="00833285"/>
    <w:rsid w:val="00833E30"/>
    <w:rsid w:val="00843014"/>
    <w:rsid w:val="008574C5"/>
    <w:rsid w:val="0087633D"/>
    <w:rsid w:val="0088102B"/>
    <w:rsid w:val="008826DF"/>
    <w:rsid w:val="008A4BF7"/>
    <w:rsid w:val="008B0213"/>
    <w:rsid w:val="008B1BC7"/>
    <w:rsid w:val="008B7E4B"/>
    <w:rsid w:val="008C7CB1"/>
    <w:rsid w:val="008D2576"/>
    <w:rsid w:val="008D76ED"/>
    <w:rsid w:val="008E47FF"/>
    <w:rsid w:val="008E6CF1"/>
    <w:rsid w:val="009047CE"/>
    <w:rsid w:val="009255D5"/>
    <w:rsid w:val="009335F4"/>
    <w:rsid w:val="00940E5D"/>
    <w:rsid w:val="0094530A"/>
    <w:rsid w:val="009470D6"/>
    <w:rsid w:val="0095333F"/>
    <w:rsid w:val="00966D43"/>
    <w:rsid w:val="0097024C"/>
    <w:rsid w:val="00971A70"/>
    <w:rsid w:val="00974B48"/>
    <w:rsid w:val="00980691"/>
    <w:rsid w:val="00983027"/>
    <w:rsid w:val="00987A2A"/>
    <w:rsid w:val="00997776"/>
    <w:rsid w:val="009C170B"/>
    <w:rsid w:val="009C3FA4"/>
    <w:rsid w:val="009D0C11"/>
    <w:rsid w:val="009D208E"/>
    <w:rsid w:val="009D4093"/>
    <w:rsid w:val="009D4108"/>
    <w:rsid w:val="009F1677"/>
    <w:rsid w:val="00A00712"/>
    <w:rsid w:val="00A00B72"/>
    <w:rsid w:val="00A01195"/>
    <w:rsid w:val="00A01B67"/>
    <w:rsid w:val="00A02BDE"/>
    <w:rsid w:val="00A137AA"/>
    <w:rsid w:val="00A31D94"/>
    <w:rsid w:val="00A40C0F"/>
    <w:rsid w:val="00A4294D"/>
    <w:rsid w:val="00A570E3"/>
    <w:rsid w:val="00A62DBE"/>
    <w:rsid w:val="00A713C7"/>
    <w:rsid w:val="00A8372D"/>
    <w:rsid w:val="00A87104"/>
    <w:rsid w:val="00A93452"/>
    <w:rsid w:val="00A97460"/>
    <w:rsid w:val="00AB799A"/>
    <w:rsid w:val="00AC0AD7"/>
    <w:rsid w:val="00AC6564"/>
    <w:rsid w:val="00AC6E09"/>
    <w:rsid w:val="00AD1275"/>
    <w:rsid w:val="00AD3D20"/>
    <w:rsid w:val="00AE25FD"/>
    <w:rsid w:val="00AF39F7"/>
    <w:rsid w:val="00AF7889"/>
    <w:rsid w:val="00B02194"/>
    <w:rsid w:val="00B13604"/>
    <w:rsid w:val="00B43287"/>
    <w:rsid w:val="00B51417"/>
    <w:rsid w:val="00B629C3"/>
    <w:rsid w:val="00B735AE"/>
    <w:rsid w:val="00B7535C"/>
    <w:rsid w:val="00B768C5"/>
    <w:rsid w:val="00B806E3"/>
    <w:rsid w:val="00B84525"/>
    <w:rsid w:val="00BA08CC"/>
    <w:rsid w:val="00BA3028"/>
    <w:rsid w:val="00BB020A"/>
    <w:rsid w:val="00BB2747"/>
    <w:rsid w:val="00BC2BF9"/>
    <w:rsid w:val="00BC3D6D"/>
    <w:rsid w:val="00BC69D9"/>
    <w:rsid w:val="00BD4649"/>
    <w:rsid w:val="00BE6CD6"/>
    <w:rsid w:val="00C000C4"/>
    <w:rsid w:val="00C01487"/>
    <w:rsid w:val="00C02B28"/>
    <w:rsid w:val="00C0325C"/>
    <w:rsid w:val="00C10840"/>
    <w:rsid w:val="00C10C79"/>
    <w:rsid w:val="00C16504"/>
    <w:rsid w:val="00C20C2A"/>
    <w:rsid w:val="00C35F1B"/>
    <w:rsid w:val="00C41A17"/>
    <w:rsid w:val="00C437CD"/>
    <w:rsid w:val="00C562E1"/>
    <w:rsid w:val="00C70A9D"/>
    <w:rsid w:val="00C76E1B"/>
    <w:rsid w:val="00C81725"/>
    <w:rsid w:val="00C84C23"/>
    <w:rsid w:val="00C85903"/>
    <w:rsid w:val="00C92791"/>
    <w:rsid w:val="00C94F24"/>
    <w:rsid w:val="00C976B0"/>
    <w:rsid w:val="00CA1452"/>
    <w:rsid w:val="00CA6225"/>
    <w:rsid w:val="00CC4476"/>
    <w:rsid w:val="00CD4DBB"/>
    <w:rsid w:val="00CD74F6"/>
    <w:rsid w:val="00CE0302"/>
    <w:rsid w:val="00CE413F"/>
    <w:rsid w:val="00CE5B36"/>
    <w:rsid w:val="00CE7949"/>
    <w:rsid w:val="00D015DC"/>
    <w:rsid w:val="00D06F82"/>
    <w:rsid w:val="00D07D86"/>
    <w:rsid w:val="00D10B0F"/>
    <w:rsid w:val="00D16E77"/>
    <w:rsid w:val="00D43DB7"/>
    <w:rsid w:val="00D446BE"/>
    <w:rsid w:val="00D5074E"/>
    <w:rsid w:val="00D56DFF"/>
    <w:rsid w:val="00D627D3"/>
    <w:rsid w:val="00D640A0"/>
    <w:rsid w:val="00D646B0"/>
    <w:rsid w:val="00D647CC"/>
    <w:rsid w:val="00D70526"/>
    <w:rsid w:val="00D77200"/>
    <w:rsid w:val="00D81B47"/>
    <w:rsid w:val="00D84375"/>
    <w:rsid w:val="00D84B6F"/>
    <w:rsid w:val="00D84DC6"/>
    <w:rsid w:val="00D9149A"/>
    <w:rsid w:val="00D91A79"/>
    <w:rsid w:val="00D937EA"/>
    <w:rsid w:val="00D93C3A"/>
    <w:rsid w:val="00D96FD6"/>
    <w:rsid w:val="00DA2680"/>
    <w:rsid w:val="00DB3EC9"/>
    <w:rsid w:val="00DD58B1"/>
    <w:rsid w:val="00DE5A49"/>
    <w:rsid w:val="00DE5A6D"/>
    <w:rsid w:val="00DE7CE6"/>
    <w:rsid w:val="00E01E8F"/>
    <w:rsid w:val="00E02F8C"/>
    <w:rsid w:val="00E249EA"/>
    <w:rsid w:val="00E43608"/>
    <w:rsid w:val="00E504B3"/>
    <w:rsid w:val="00E5411A"/>
    <w:rsid w:val="00E55A31"/>
    <w:rsid w:val="00E664A6"/>
    <w:rsid w:val="00E724AB"/>
    <w:rsid w:val="00E75D8A"/>
    <w:rsid w:val="00E85A29"/>
    <w:rsid w:val="00E92403"/>
    <w:rsid w:val="00E9634F"/>
    <w:rsid w:val="00E963B5"/>
    <w:rsid w:val="00EA0C5F"/>
    <w:rsid w:val="00EB33F9"/>
    <w:rsid w:val="00EB64FA"/>
    <w:rsid w:val="00EB77A5"/>
    <w:rsid w:val="00EC1DED"/>
    <w:rsid w:val="00EC3F69"/>
    <w:rsid w:val="00EC7E20"/>
    <w:rsid w:val="00ED124A"/>
    <w:rsid w:val="00ED71E1"/>
    <w:rsid w:val="00EF1A2B"/>
    <w:rsid w:val="00EF6D15"/>
    <w:rsid w:val="00F1013B"/>
    <w:rsid w:val="00F102B8"/>
    <w:rsid w:val="00F16D84"/>
    <w:rsid w:val="00F16E57"/>
    <w:rsid w:val="00F371AF"/>
    <w:rsid w:val="00F40079"/>
    <w:rsid w:val="00F562FB"/>
    <w:rsid w:val="00F719F7"/>
    <w:rsid w:val="00F7390F"/>
    <w:rsid w:val="00F77942"/>
    <w:rsid w:val="00F80E1E"/>
    <w:rsid w:val="00F83F31"/>
    <w:rsid w:val="00FA2CAC"/>
    <w:rsid w:val="00FA4725"/>
    <w:rsid w:val="00FA50AA"/>
    <w:rsid w:val="00FB531E"/>
    <w:rsid w:val="00FB6C00"/>
    <w:rsid w:val="00FC5B54"/>
    <w:rsid w:val="00FD19B9"/>
    <w:rsid w:val="00FD4D64"/>
    <w:rsid w:val="00FE10D7"/>
    <w:rsid w:val="00FE4F46"/>
    <w:rsid w:val="00FE5F57"/>
    <w:rsid w:val="00FF22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01AF8"/>
  <w15:chartTrackingRefBased/>
  <w15:docId w15:val="{26267CE2-AA82-4557-A091-A63B02C9D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69C"/>
  </w:style>
  <w:style w:type="paragraph" w:styleId="Heading1">
    <w:name w:val="heading 1"/>
    <w:basedOn w:val="Normal"/>
    <w:next w:val="Normal"/>
    <w:link w:val="Heading1Char"/>
    <w:uiPriority w:val="9"/>
    <w:qFormat/>
    <w:rsid w:val="00A137A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137A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137A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37A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37A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37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37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37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37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37A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37A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37A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37A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37A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37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37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37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37AA"/>
    <w:rPr>
      <w:rFonts w:eastAsiaTheme="majorEastAsia" w:cstheme="majorBidi"/>
      <w:color w:val="272727" w:themeColor="text1" w:themeTint="D8"/>
    </w:rPr>
  </w:style>
  <w:style w:type="paragraph" w:styleId="Title">
    <w:name w:val="Title"/>
    <w:basedOn w:val="Normal"/>
    <w:next w:val="Normal"/>
    <w:link w:val="TitleChar"/>
    <w:uiPriority w:val="10"/>
    <w:qFormat/>
    <w:rsid w:val="00A137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37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37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37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37AA"/>
    <w:pPr>
      <w:spacing w:before="160"/>
      <w:jc w:val="center"/>
    </w:pPr>
    <w:rPr>
      <w:i/>
      <w:iCs/>
      <w:color w:val="404040" w:themeColor="text1" w:themeTint="BF"/>
    </w:rPr>
  </w:style>
  <w:style w:type="character" w:customStyle="1" w:styleId="QuoteChar">
    <w:name w:val="Quote Char"/>
    <w:basedOn w:val="DefaultParagraphFont"/>
    <w:link w:val="Quote"/>
    <w:uiPriority w:val="29"/>
    <w:rsid w:val="00A137AA"/>
    <w:rPr>
      <w:i/>
      <w:iCs/>
      <w:color w:val="404040" w:themeColor="text1" w:themeTint="BF"/>
    </w:rPr>
  </w:style>
  <w:style w:type="paragraph" w:styleId="ListParagraph">
    <w:name w:val="List Paragraph"/>
    <w:basedOn w:val="Normal"/>
    <w:uiPriority w:val="34"/>
    <w:qFormat/>
    <w:rsid w:val="00A137AA"/>
    <w:pPr>
      <w:ind w:left="720"/>
      <w:contextualSpacing/>
    </w:pPr>
  </w:style>
  <w:style w:type="character" w:styleId="IntenseEmphasis">
    <w:name w:val="Intense Emphasis"/>
    <w:basedOn w:val="DefaultParagraphFont"/>
    <w:uiPriority w:val="21"/>
    <w:qFormat/>
    <w:rsid w:val="00A137AA"/>
    <w:rPr>
      <w:i/>
      <w:iCs/>
      <w:color w:val="0F4761" w:themeColor="accent1" w:themeShade="BF"/>
    </w:rPr>
  </w:style>
  <w:style w:type="paragraph" w:styleId="IntenseQuote">
    <w:name w:val="Intense Quote"/>
    <w:basedOn w:val="Normal"/>
    <w:next w:val="Normal"/>
    <w:link w:val="IntenseQuoteChar"/>
    <w:uiPriority w:val="30"/>
    <w:qFormat/>
    <w:rsid w:val="00A137A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37AA"/>
    <w:rPr>
      <w:i/>
      <w:iCs/>
      <w:color w:val="0F4761" w:themeColor="accent1" w:themeShade="BF"/>
    </w:rPr>
  </w:style>
  <w:style w:type="character" w:styleId="IntenseReference">
    <w:name w:val="Intense Reference"/>
    <w:basedOn w:val="DefaultParagraphFont"/>
    <w:uiPriority w:val="32"/>
    <w:qFormat/>
    <w:rsid w:val="00A137AA"/>
    <w:rPr>
      <w:b/>
      <w:bCs/>
      <w:smallCaps/>
      <w:color w:val="0F4761" w:themeColor="accent1" w:themeShade="BF"/>
      <w:spacing w:val="5"/>
    </w:rPr>
  </w:style>
  <w:style w:type="paragraph" w:styleId="Header">
    <w:name w:val="header"/>
    <w:basedOn w:val="Normal"/>
    <w:link w:val="HeaderChar"/>
    <w:uiPriority w:val="99"/>
    <w:unhideWhenUsed/>
    <w:rsid w:val="00A137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37AA"/>
  </w:style>
  <w:style w:type="paragraph" w:styleId="Footer">
    <w:name w:val="footer"/>
    <w:basedOn w:val="Normal"/>
    <w:link w:val="FooterChar"/>
    <w:uiPriority w:val="99"/>
    <w:unhideWhenUsed/>
    <w:rsid w:val="00A137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37AA"/>
  </w:style>
  <w:style w:type="paragraph" w:styleId="NormalWeb">
    <w:name w:val="Normal (Web)"/>
    <w:basedOn w:val="Normal"/>
    <w:uiPriority w:val="99"/>
    <w:semiHidden/>
    <w:unhideWhenUsed/>
    <w:rsid w:val="000224BB"/>
    <w:rPr>
      <w:rFonts w:ascii="Times New Roman" w:hAnsi="Times New Roman" w:cs="Times New Roman"/>
    </w:rPr>
  </w:style>
  <w:style w:type="character" w:styleId="Hyperlink">
    <w:name w:val="Hyperlink"/>
    <w:basedOn w:val="DefaultParagraphFont"/>
    <w:uiPriority w:val="99"/>
    <w:unhideWhenUsed/>
    <w:rsid w:val="009D4093"/>
    <w:rPr>
      <w:color w:val="467886" w:themeColor="hyperlink"/>
      <w:u w:val="single"/>
    </w:rPr>
  </w:style>
  <w:style w:type="character" w:styleId="UnresolvedMention">
    <w:name w:val="Unresolved Mention"/>
    <w:basedOn w:val="DefaultParagraphFont"/>
    <w:uiPriority w:val="99"/>
    <w:semiHidden/>
    <w:unhideWhenUsed/>
    <w:rsid w:val="009D4093"/>
    <w:rPr>
      <w:color w:val="605E5C"/>
      <w:shd w:val="clear" w:color="auto" w:fill="E1DFDD"/>
    </w:rPr>
  </w:style>
  <w:style w:type="character" w:styleId="HTMLCode">
    <w:name w:val="HTML Code"/>
    <w:basedOn w:val="DefaultParagraphFont"/>
    <w:uiPriority w:val="99"/>
    <w:semiHidden/>
    <w:unhideWhenUsed/>
    <w:rsid w:val="00C437C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4.pn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6.png"/><Relationship Id="rId107" Type="http://schemas.openxmlformats.org/officeDocument/2006/relationships/image" Target="media/image86.png"/><Relationship Id="rId11" Type="http://schemas.openxmlformats.org/officeDocument/2006/relationships/hyperlink" Target="https://www.w3schools.com/tags/tag_small.asp"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www.w3schools.com/tags/tag_table.asp"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header" Target="header1.xm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www.w3schools.com/tags/tag_strong.asp" TargetMode="External"/><Relationship Id="rId17" Type="http://schemas.openxmlformats.org/officeDocument/2006/relationships/hyperlink" Target="https://www.w3schools.com/tags/tag_mark.asp"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w3schools.com/tags/tag_th.asp" TargetMode="Externa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3" Type="http://schemas.openxmlformats.org/officeDocument/2006/relationships/hyperlink" Target="https://www.w3schools.com/tags/tag_sub.asp" TargetMode="External"/><Relationship Id="rId18" Type="http://schemas.openxmlformats.org/officeDocument/2006/relationships/image" Target="media/image1.jpeg"/><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www.w3schools.com/tags/tag_tr.asp"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hyperlink" Target="http://127.0.0.1:3000/OUTCOME.HTML" TargetMode="Externa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2.jpeg"/><Relationship Id="rId14" Type="http://schemas.openxmlformats.org/officeDocument/2006/relationships/hyperlink" Target="https://www.w3schools.com/tags/tag_sup.asp"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8" Type="http://schemas.openxmlformats.org/officeDocument/2006/relationships/hyperlink" Target="https://www.w3schools.com/tags/tag_b.asp"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hyperlink" Target="https://www.w3schools.com/tags/tag_td.asp"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5.png"/><Relationship Id="rId20" Type="http://schemas.openxmlformats.org/officeDocument/2006/relationships/image" Target="media/image3.pn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 Type="http://schemas.openxmlformats.org/officeDocument/2006/relationships/hyperlink" Target="https://www.w3schools.com/tags/tag_ins.asp" TargetMode="Externa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s://www.w3schools.com/tags/tag_i.asp"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hyperlink" Target="https://www.w3schools.com/tags/tag_em.asp" TargetMode="External"/><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6" Type="http://schemas.openxmlformats.org/officeDocument/2006/relationships/hyperlink" Target="https://www.w3schools.com/tags/tag_del.asp"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18.png"/><Relationship Id="rId1"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744BA-B8ED-4256-932A-8763B81AE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112</Pages>
  <Words>8428</Words>
  <Characters>48044</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Sahu</dc:creator>
  <cp:keywords/>
  <dc:description/>
  <cp:lastModifiedBy>Rishi Sahu</cp:lastModifiedBy>
  <cp:revision>2</cp:revision>
  <dcterms:created xsi:type="dcterms:W3CDTF">2025-08-07T18:17:00Z</dcterms:created>
  <dcterms:modified xsi:type="dcterms:W3CDTF">2025-08-07T18:17:00Z</dcterms:modified>
</cp:coreProperties>
</file>